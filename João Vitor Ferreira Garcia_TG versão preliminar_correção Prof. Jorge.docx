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E8944" w14:textId="77777777" w:rsidR="001D3659" w:rsidRDefault="005F2F57">
      <w:pPr>
        <w:jc w:val="center"/>
        <w:rPr>
          <w:b/>
          <w:bCs/>
          <w:sz w:val="28"/>
          <w:szCs w:val="28"/>
        </w:rPr>
      </w:pPr>
      <w:bookmarkStart w:id="0" w:name="_Toc118654374"/>
      <w:r>
        <w:rPr>
          <w:b/>
          <w:bCs/>
          <w:sz w:val="28"/>
          <w:szCs w:val="28"/>
        </w:rPr>
        <w:t>FACULDADE DE TECNOLOGIA DE SÃO JOSÉ DOS CAMPOS</w:t>
      </w:r>
    </w:p>
    <w:p w14:paraId="0D44F828" w14:textId="77777777" w:rsidR="001D3659" w:rsidRDefault="005F2F57">
      <w:pPr>
        <w:jc w:val="center"/>
        <w:rPr>
          <w:b/>
          <w:bCs/>
          <w:sz w:val="28"/>
          <w:szCs w:val="28"/>
        </w:rPr>
      </w:pPr>
      <w:r>
        <w:rPr>
          <w:b/>
          <w:bCs/>
          <w:sz w:val="28"/>
          <w:szCs w:val="28"/>
        </w:rPr>
        <w:t xml:space="preserve">FATEC PROFESSOR </w:t>
      </w:r>
      <w:r>
        <w:rPr>
          <w:b/>
          <w:bCs/>
          <w:caps/>
          <w:sz w:val="28"/>
          <w:szCs w:val="28"/>
        </w:rPr>
        <w:t>Jessen Vidal</w:t>
      </w:r>
    </w:p>
    <w:p w14:paraId="29F0D326" w14:textId="77777777" w:rsidR="001D3659" w:rsidRDefault="001D3659">
      <w:pPr>
        <w:jc w:val="center"/>
      </w:pPr>
    </w:p>
    <w:p w14:paraId="16E130A0" w14:textId="77777777" w:rsidR="001D3659" w:rsidRDefault="001D3659">
      <w:pPr>
        <w:jc w:val="center"/>
        <w:rPr>
          <w:b/>
          <w:bCs/>
        </w:rPr>
      </w:pPr>
    </w:p>
    <w:p w14:paraId="5813191B" w14:textId="77777777" w:rsidR="001D3659" w:rsidRDefault="001D3659">
      <w:pPr>
        <w:jc w:val="center"/>
        <w:rPr>
          <w:b/>
          <w:bCs/>
        </w:rPr>
      </w:pPr>
    </w:p>
    <w:p w14:paraId="6FB6F660" w14:textId="77777777" w:rsidR="001D3659" w:rsidRDefault="001D3659">
      <w:pPr>
        <w:jc w:val="center"/>
        <w:rPr>
          <w:b/>
          <w:bCs/>
        </w:rPr>
      </w:pPr>
    </w:p>
    <w:p w14:paraId="5916AB59" w14:textId="77777777" w:rsidR="001D3659" w:rsidRDefault="001D3659">
      <w:pPr>
        <w:jc w:val="center"/>
        <w:rPr>
          <w:b/>
          <w:bCs/>
        </w:rPr>
      </w:pPr>
    </w:p>
    <w:p w14:paraId="55B85384" w14:textId="77777777" w:rsidR="001D3659" w:rsidRDefault="001D3659">
      <w:pPr>
        <w:jc w:val="center"/>
        <w:rPr>
          <w:b/>
          <w:bCs/>
        </w:rPr>
      </w:pPr>
    </w:p>
    <w:p w14:paraId="1B68D528" w14:textId="77777777" w:rsidR="001D3659" w:rsidRDefault="001D3659">
      <w:pPr>
        <w:jc w:val="center"/>
        <w:rPr>
          <w:b/>
          <w:bCs/>
        </w:rPr>
      </w:pPr>
    </w:p>
    <w:p w14:paraId="1FC63015" w14:textId="77777777" w:rsidR="001D3659" w:rsidRDefault="001D3659">
      <w:pPr>
        <w:jc w:val="center"/>
        <w:rPr>
          <w:b/>
          <w:bCs/>
        </w:rPr>
      </w:pPr>
    </w:p>
    <w:p w14:paraId="112F5339" w14:textId="77777777" w:rsidR="001D3659" w:rsidRDefault="005F2F57">
      <w:pPr>
        <w:jc w:val="center"/>
        <w:rPr>
          <w:b/>
          <w:caps/>
          <w:sz w:val="28"/>
        </w:rPr>
      </w:pPr>
      <w:r>
        <w:rPr>
          <w:b/>
          <w:caps/>
          <w:sz w:val="28"/>
        </w:rPr>
        <w:t>João vitor ferreira garcia</w:t>
      </w:r>
    </w:p>
    <w:p w14:paraId="5F987105" w14:textId="77777777" w:rsidR="001D3659" w:rsidRDefault="001D3659">
      <w:pPr>
        <w:jc w:val="center"/>
        <w:rPr>
          <w:b/>
          <w:bCs/>
        </w:rPr>
      </w:pPr>
    </w:p>
    <w:p w14:paraId="7634B94F" w14:textId="77777777" w:rsidR="001D3659" w:rsidRDefault="001D3659">
      <w:pPr>
        <w:jc w:val="center"/>
        <w:rPr>
          <w:b/>
          <w:bCs/>
        </w:rPr>
      </w:pPr>
    </w:p>
    <w:p w14:paraId="5FB60C80" w14:textId="77777777" w:rsidR="001D3659" w:rsidRDefault="001D3659">
      <w:pPr>
        <w:jc w:val="center"/>
        <w:rPr>
          <w:b/>
          <w:bCs/>
        </w:rPr>
      </w:pPr>
    </w:p>
    <w:p w14:paraId="660A6DA1" w14:textId="77777777" w:rsidR="001D3659" w:rsidRDefault="001D3659">
      <w:pPr>
        <w:pStyle w:val="Corpodetexto"/>
        <w:jc w:val="center"/>
        <w:rPr>
          <w:b/>
          <w:bCs/>
        </w:rPr>
      </w:pPr>
    </w:p>
    <w:p w14:paraId="391C9F3E" w14:textId="77777777" w:rsidR="001D3659" w:rsidRDefault="001D3659">
      <w:pPr>
        <w:pStyle w:val="Corpodetexto"/>
        <w:jc w:val="center"/>
        <w:rPr>
          <w:b/>
          <w:bCs/>
        </w:rPr>
      </w:pPr>
    </w:p>
    <w:p w14:paraId="1A15DAA1" w14:textId="77777777" w:rsidR="001D3659" w:rsidRDefault="001D3659">
      <w:pPr>
        <w:pStyle w:val="Corpodetexto"/>
        <w:jc w:val="center"/>
        <w:rPr>
          <w:b/>
          <w:bCs/>
        </w:rPr>
      </w:pPr>
    </w:p>
    <w:p w14:paraId="53710271" w14:textId="77777777" w:rsidR="001D3659" w:rsidRDefault="005F2F57">
      <w:pPr>
        <w:jc w:val="center"/>
        <w:rPr>
          <w:b/>
          <w:color w:val="00B050"/>
          <w:sz w:val="32"/>
        </w:rPr>
      </w:pPr>
      <w:r>
        <w:rPr>
          <w:b/>
          <w:bCs/>
          <w:caps/>
          <w:color w:val="000000"/>
          <w:sz w:val="32"/>
          <w:szCs w:val="28"/>
        </w:rPr>
        <w:t>Sistema logístico de rOTEIRIZAÇÃO</w:t>
      </w:r>
    </w:p>
    <w:p w14:paraId="31778C7B" w14:textId="77777777" w:rsidR="001D3659" w:rsidRDefault="001D3659">
      <w:pPr>
        <w:pStyle w:val="Corpodetexto"/>
        <w:spacing w:line="240" w:lineRule="auto"/>
        <w:jc w:val="center"/>
        <w:rPr>
          <w:b/>
          <w:bCs/>
        </w:rPr>
      </w:pPr>
    </w:p>
    <w:p w14:paraId="525525F2" w14:textId="77777777" w:rsidR="001D3659" w:rsidRDefault="001D3659">
      <w:pPr>
        <w:pStyle w:val="Corpodetexto"/>
        <w:jc w:val="center"/>
        <w:rPr>
          <w:b/>
          <w:bCs/>
        </w:rPr>
      </w:pPr>
    </w:p>
    <w:p w14:paraId="279D97E5" w14:textId="77777777" w:rsidR="001D3659" w:rsidRDefault="001D3659">
      <w:pPr>
        <w:pStyle w:val="Corpodetexto"/>
        <w:jc w:val="center"/>
        <w:rPr>
          <w:b/>
          <w:bCs/>
        </w:rPr>
      </w:pPr>
    </w:p>
    <w:p w14:paraId="63D90401" w14:textId="77777777" w:rsidR="001D3659" w:rsidRDefault="001D3659">
      <w:pPr>
        <w:jc w:val="center"/>
        <w:rPr>
          <w:b/>
          <w:bCs/>
        </w:rPr>
      </w:pPr>
    </w:p>
    <w:p w14:paraId="177B9613" w14:textId="77777777" w:rsidR="001D3659" w:rsidRDefault="001D3659">
      <w:pPr>
        <w:jc w:val="center"/>
        <w:rPr>
          <w:b/>
          <w:bCs/>
        </w:rPr>
      </w:pPr>
    </w:p>
    <w:p w14:paraId="7B39061B" w14:textId="77777777" w:rsidR="001D3659" w:rsidRDefault="001D3659">
      <w:pPr>
        <w:jc w:val="center"/>
        <w:rPr>
          <w:b/>
          <w:bCs/>
        </w:rPr>
      </w:pPr>
    </w:p>
    <w:p w14:paraId="55AC2448" w14:textId="77777777" w:rsidR="001D3659" w:rsidRDefault="005F2F57">
      <w:pPr>
        <w:tabs>
          <w:tab w:val="left" w:pos="5949"/>
        </w:tabs>
        <w:jc w:val="center"/>
        <w:rPr>
          <w:sz w:val="28"/>
          <w:szCs w:val="28"/>
        </w:rPr>
      </w:pPr>
      <w:r>
        <w:rPr>
          <w:sz w:val="28"/>
          <w:szCs w:val="28"/>
        </w:rPr>
        <w:t>São José dos Campos</w:t>
      </w:r>
    </w:p>
    <w:p w14:paraId="47F8BC57" w14:textId="77777777" w:rsidR="001D3659" w:rsidRDefault="005F2F57">
      <w:pPr>
        <w:tabs>
          <w:tab w:val="left" w:pos="5949"/>
        </w:tabs>
        <w:jc w:val="center"/>
        <w:rPr>
          <w:sz w:val="28"/>
          <w:szCs w:val="28"/>
        </w:rPr>
      </w:pPr>
      <w:r>
        <w:rPr>
          <w:sz w:val="28"/>
          <w:szCs w:val="28"/>
        </w:rPr>
        <w:t>20</w:t>
      </w:r>
      <w:r>
        <w:rPr>
          <w:sz w:val="28"/>
        </w:rPr>
        <w:t>18</w:t>
      </w:r>
      <w:r>
        <w:rPr>
          <w:sz w:val="28"/>
          <w:szCs w:val="28"/>
        </w:rPr>
        <w:t xml:space="preserve"> </w:t>
      </w:r>
    </w:p>
    <w:p w14:paraId="2C5E3BCF" w14:textId="77777777" w:rsidR="001D3659" w:rsidRDefault="001D3659">
      <w:pPr>
        <w:jc w:val="center"/>
      </w:pPr>
    </w:p>
    <w:p w14:paraId="362944C0" w14:textId="77777777" w:rsidR="001D3659" w:rsidRDefault="001D3659">
      <w:pPr>
        <w:pageBreakBefore/>
        <w:jc w:val="right"/>
        <w:rPr>
          <w:b/>
          <w:bCs/>
          <w:u w:val="single"/>
        </w:rPr>
        <w:sectPr w:rsidR="001D3659">
          <w:headerReference w:type="even" r:id="rId9"/>
          <w:headerReference w:type="default" r:id="rId10"/>
          <w:headerReference w:type="first" r:id="rId11"/>
          <w:footerReference w:type="first" r:id="rId12"/>
          <w:type w:val="continuous"/>
          <w:pgSz w:w="11907" w:h="16840"/>
          <w:pgMar w:top="1701" w:right="1134" w:bottom="1134" w:left="1701" w:header="1134" w:footer="1134" w:gutter="0"/>
          <w:pgNumType w:fmt="lowerRoman"/>
          <w:cols w:space="720"/>
          <w:docGrid w:linePitch="326"/>
        </w:sectPr>
      </w:pPr>
    </w:p>
    <w:p w14:paraId="683F3757" w14:textId="77777777" w:rsidR="001D3659" w:rsidRDefault="001D3659">
      <w:pPr>
        <w:pageBreakBefore/>
        <w:jc w:val="right"/>
        <w:rPr>
          <w:b/>
          <w:bCs/>
          <w:u w:val="single"/>
        </w:rPr>
        <w:sectPr w:rsidR="001D3659">
          <w:headerReference w:type="default" r:id="rId13"/>
          <w:type w:val="continuous"/>
          <w:pgSz w:w="11907" w:h="16840"/>
          <w:pgMar w:top="1701" w:right="1134" w:bottom="1134" w:left="1701" w:header="1134" w:footer="1134" w:gutter="0"/>
          <w:pgNumType w:fmt="lowerRoman"/>
          <w:cols w:space="720"/>
          <w:docGrid w:linePitch="326"/>
        </w:sectPr>
      </w:pPr>
    </w:p>
    <w:p w14:paraId="5C3AEA48" w14:textId="77777777" w:rsidR="001D3659" w:rsidRDefault="005F2F57">
      <w:pPr>
        <w:jc w:val="center"/>
        <w:rPr>
          <w:b/>
          <w:caps/>
          <w:sz w:val="28"/>
        </w:rPr>
      </w:pPr>
      <w:r>
        <w:rPr>
          <w:b/>
          <w:caps/>
          <w:sz w:val="28"/>
        </w:rPr>
        <w:t>João vitor ferreira garcia</w:t>
      </w:r>
    </w:p>
    <w:p w14:paraId="5B3AB8A7" w14:textId="77777777" w:rsidR="001D3659" w:rsidRDefault="001D3659">
      <w:pPr>
        <w:jc w:val="center"/>
        <w:rPr>
          <w:color w:val="00B050"/>
        </w:rPr>
      </w:pPr>
    </w:p>
    <w:p w14:paraId="76CAB91A" w14:textId="77777777" w:rsidR="001D3659" w:rsidRDefault="001D3659">
      <w:pPr>
        <w:jc w:val="center"/>
        <w:rPr>
          <w:color w:val="00B050"/>
        </w:rPr>
      </w:pPr>
    </w:p>
    <w:p w14:paraId="5A2C23DD" w14:textId="77777777" w:rsidR="001D3659" w:rsidRDefault="001D3659">
      <w:pPr>
        <w:jc w:val="both"/>
        <w:rPr>
          <w:color w:val="00B050"/>
          <w:sz w:val="20"/>
          <w:szCs w:val="20"/>
        </w:rPr>
      </w:pPr>
    </w:p>
    <w:p w14:paraId="6A68B438" w14:textId="77777777" w:rsidR="001D3659" w:rsidRDefault="001D3659">
      <w:pPr>
        <w:jc w:val="both"/>
        <w:rPr>
          <w:color w:val="00B050"/>
          <w:sz w:val="20"/>
          <w:szCs w:val="20"/>
        </w:rPr>
      </w:pPr>
    </w:p>
    <w:p w14:paraId="4DD6A781" w14:textId="77777777" w:rsidR="001D3659" w:rsidRDefault="001D3659">
      <w:pPr>
        <w:jc w:val="both"/>
        <w:rPr>
          <w:color w:val="00B050"/>
          <w:sz w:val="20"/>
          <w:szCs w:val="20"/>
        </w:rPr>
      </w:pPr>
    </w:p>
    <w:p w14:paraId="3EE4CD90" w14:textId="77777777" w:rsidR="001D3659" w:rsidRDefault="001D3659">
      <w:pPr>
        <w:jc w:val="both"/>
        <w:rPr>
          <w:color w:val="00B050"/>
          <w:sz w:val="20"/>
          <w:szCs w:val="20"/>
        </w:rPr>
      </w:pPr>
    </w:p>
    <w:p w14:paraId="6AAEF503" w14:textId="77777777" w:rsidR="001D3659" w:rsidRDefault="001D3659">
      <w:pPr>
        <w:jc w:val="both"/>
        <w:rPr>
          <w:color w:val="00B050"/>
          <w:sz w:val="20"/>
          <w:szCs w:val="20"/>
        </w:rPr>
      </w:pPr>
    </w:p>
    <w:p w14:paraId="54FA5CEA" w14:textId="77777777" w:rsidR="001D3659" w:rsidRDefault="001D3659">
      <w:pPr>
        <w:jc w:val="both"/>
        <w:rPr>
          <w:color w:val="00B050"/>
          <w:sz w:val="20"/>
          <w:szCs w:val="20"/>
        </w:rPr>
      </w:pPr>
    </w:p>
    <w:p w14:paraId="23CB5B45" w14:textId="77777777" w:rsidR="001D3659" w:rsidRDefault="005F2F57">
      <w:pPr>
        <w:jc w:val="center"/>
      </w:pPr>
      <w:r>
        <w:rPr>
          <w:b/>
          <w:bCs/>
          <w:caps/>
          <w:color w:val="000000"/>
          <w:sz w:val="32"/>
          <w:szCs w:val="28"/>
        </w:rPr>
        <w:t>Sistema logístico DE ROTEIRIZAÇÃO</w:t>
      </w:r>
    </w:p>
    <w:p w14:paraId="4B792CE0" w14:textId="77777777" w:rsidR="001D3659" w:rsidRDefault="001D3659"/>
    <w:p w14:paraId="02BB59CE" w14:textId="77777777" w:rsidR="001D3659" w:rsidRDefault="001D3659">
      <w:pPr>
        <w:pStyle w:val="Corpodetexto"/>
        <w:spacing w:line="240" w:lineRule="auto"/>
        <w:jc w:val="center"/>
        <w:rPr>
          <w:b/>
          <w:bCs/>
        </w:rPr>
      </w:pPr>
    </w:p>
    <w:p w14:paraId="6870F1CD" w14:textId="77777777" w:rsidR="001D3659" w:rsidRDefault="001D3659">
      <w:pPr>
        <w:pStyle w:val="Corpodetexto"/>
        <w:jc w:val="center"/>
        <w:rPr>
          <w:b/>
          <w:bCs/>
        </w:rPr>
      </w:pPr>
    </w:p>
    <w:p w14:paraId="4FF927A1" w14:textId="77777777" w:rsidR="001D3659" w:rsidRDefault="001D3659">
      <w:pPr>
        <w:pStyle w:val="Corpodetexto"/>
        <w:jc w:val="center"/>
        <w:rPr>
          <w:b/>
          <w:bCs/>
        </w:rPr>
      </w:pPr>
    </w:p>
    <w:p w14:paraId="24723A62" w14:textId="77777777" w:rsidR="001D3659" w:rsidRDefault="001D3659">
      <w:pPr>
        <w:pStyle w:val="Corpodetexto"/>
        <w:jc w:val="center"/>
        <w:rPr>
          <w:b/>
          <w:bCs/>
        </w:rPr>
      </w:pPr>
    </w:p>
    <w:p w14:paraId="4D3694D9" w14:textId="77777777" w:rsidR="001D3659" w:rsidRDefault="005F2F57">
      <w:pPr>
        <w:pStyle w:val="Recuodecorpodetexto3"/>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14:paraId="41F91B1A" w14:textId="77777777" w:rsidR="001D3659" w:rsidRDefault="001D3659">
      <w:pPr>
        <w:pStyle w:val="Recuodecorpodetexto3"/>
        <w:spacing w:line="240" w:lineRule="auto"/>
        <w:ind w:left="4820" w:firstLine="0"/>
        <w:jc w:val="both"/>
      </w:pPr>
    </w:p>
    <w:p w14:paraId="0C919F39" w14:textId="77777777" w:rsidR="001D3659" w:rsidRDefault="005F2F57">
      <w:pPr>
        <w:pStyle w:val="Recuodecorpodetexto3"/>
        <w:spacing w:line="240" w:lineRule="auto"/>
        <w:ind w:firstLine="357"/>
        <w:jc w:val="right"/>
        <w:rPr>
          <w:b/>
          <w:bCs/>
        </w:rPr>
      </w:pPr>
      <w:r>
        <w:rPr>
          <w:b/>
          <w:bCs/>
        </w:rPr>
        <w:t xml:space="preserve">Orientador: </w:t>
      </w:r>
      <w:r>
        <w:rPr>
          <w:b/>
        </w:rPr>
        <w:t>Me. Lucas Gonçalves Nadalete</w:t>
      </w:r>
    </w:p>
    <w:p w14:paraId="4995FAF7" w14:textId="77777777" w:rsidR="001D3659" w:rsidRDefault="001D3659">
      <w:pPr>
        <w:pStyle w:val="Recuodecorpodetexto3"/>
        <w:spacing w:line="240" w:lineRule="auto"/>
        <w:ind w:left="4536" w:firstLine="357"/>
        <w:jc w:val="right"/>
        <w:rPr>
          <w:b/>
          <w:bCs/>
        </w:rPr>
      </w:pPr>
    </w:p>
    <w:p w14:paraId="19C9A47C" w14:textId="77777777" w:rsidR="001D3659" w:rsidRDefault="001D3659">
      <w:pPr>
        <w:pStyle w:val="Recuodecorpodetexto3"/>
        <w:ind w:left="0" w:firstLine="0"/>
        <w:rPr>
          <w:b/>
          <w:bCs/>
        </w:rPr>
      </w:pPr>
    </w:p>
    <w:p w14:paraId="67B7D8D9" w14:textId="77777777" w:rsidR="001D3659" w:rsidRDefault="001D3659">
      <w:pPr>
        <w:pStyle w:val="Recuodecorpodetexto3"/>
        <w:ind w:left="4536"/>
        <w:jc w:val="right"/>
        <w:rPr>
          <w:b/>
          <w:bCs/>
        </w:rPr>
      </w:pPr>
    </w:p>
    <w:p w14:paraId="1306F8B1" w14:textId="77777777" w:rsidR="001D3659" w:rsidRDefault="005F2F57">
      <w:pPr>
        <w:tabs>
          <w:tab w:val="left" w:pos="5949"/>
        </w:tabs>
        <w:jc w:val="center"/>
        <w:rPr>
          <w:sz w:val="28"/>
          <w:szCs w:val="28"/>
        </w:rPr>
      </w:pPr>
      <w:r>
        <w:rPr>
          <w:sz w:val="28"/>
          <w:szCs w:val="28"/>
        </w:rPr>
        <w:t>São José dos Campos</w:t>
      </w:r>
    </w:p>
    <w:p w14:paraId="0D7F5B72" w14:textId="77777777" w:rsidR="001D3659" w:rsidRDefault="005F2F57">
      <w:pPr>
        <w:tabs>
          <w:tab w:val="left" w:pos="5949"/>
        </w:tabs>
        <w:jc w:val="center"/>
        <w:rPr>
          <w:color w:val="00B050"/>
          <w:sz w:val="28"/>
          <w:szCs w:val="28"/>
        </w:rPr>
        <w:sectPr w:rsidR="001D3659">
          <w:headerReference w:type="default" r:id="rId14"/>
          <w:headerReference w:type="first" r:id="rId15"/>
          <w:type w:val="continuous"/>
          <w:pgSz w:w="11907" w:h="16840"/>
          <w:pgMar w:top="1701" w:right="1134" w:bottom="1134" w:left="1701" w:header="1134" w:footer="1134" w:gutter="0"/>
          <w:pgNumType w:fmt="lowerRoman"/>
          <w:cols w:space="720"/>
          <w:docGrid w:linePitch="326"/>
        </w:sectPr>
      </w:pPr>
      <w:r>
        <w:rPr>
          <w:sz w:val="28"/>
          <w:szCs w:val="28"/>
        </w:rPr>
        <w:t>20</w:t>
      </w:r>
      <w:r>
        <w:rPr>
          <w:sz w:val="28"/>
        </w:rPr>
        <w:t>18</w:t>
      </w:r>
    </w:p>
    <w:p w14:paraId="69E3E048" w14:textId="77777777" w:rsidR="001D3659" w:rsidRDefault="001D3659">
      <w:pPr>
        <w:tabs>
          <w:tab w:val="left" w:pos="5949"/>
        </w:tabs>
        <w:jc w:val="center"/>
        <w:rPr>
          <w:sz w:val="28"/>
          <w:szCs w:val="28"/>
        </w:rPr>
      </w:pPr>
    </w:p>
    <w:p w14:paraId="66200903" w14:textId="77777777" w:rsidR="001D3659" w:rsidRDefault="001D3659">
      <w:pPr>
        <w:tabs>
          <w:tab w:val="left" w:pos="5949"/>
        </w:tabs>
        <w:jc w:val="center"/>
        <w:rPr>
          <w:sz w:val="28"/>
          <w:szCs w:val="28"/>
        </w:rPr>
      </w:pPr>
    </w:p>
    <w:p w14:paraId="7606B6A4" w14:textId="77777777" w:rsidR="001D3659" w:rsidRDefault="001D3659">
      <w:pPr>
        <w:jc w:val="center"/>
      </w:pPr>
    </w:p>
    <w:p w14:paraId="7A99A9C3" w14:textId="77777777" w:rsidR="001D3659" w:rsidRDefault="005F2F57">
      <w:pPr>
        <w:rPr>
          <w:b/>
          <w:bCs/>
          <w:sz w:val="20"/>
          <w:szCs w:val="20"/>
        </w:rPr>
      </w:pPr>
      <w:r>
        <w:rPr>
          <w:b/>
          <w:bCs/>
          <w:sz w:val="20"/>
          <w:szCs w:val="20"/>
        </w:rPr>
        <w:t>Dados Internacionais de Catalogação-na-Publicação (CIP)</w:t>
      </w:r>
    </w:p>
    <w:p w14:paraId="7412852A" w14:textId="77777777" w:rsidR="001D3659" w:rsidRDefault="005F2F57">
      <w:pPr>
        <w:suppressAutoHyphens/>
        <w:rPr>
          <w:sz w:val="20"/>
          <w:szCs w:val="20"/>
        </w:rPr>
      </w:pPr>
      <w:r>
        <w:rPr>
          <w:b/>
          <w:bCs/>
          <w:sz w:val="20"/>
          <w:szCs w:val="20"/>
        </w:rPr>
        <w:t>Divisão de Informação e Documentação</w:t>
      </w:r>
    </w:p>
    <w:p w14:paraId="058B88AF" w14:textId="77777777" w:rsidR="001D3659" w:rsidRDefault="005F2F57">
      <w:pPr>
        <w:spacing w:line="480" w:lineRule="auto"/>
        <w:jc w:val="center"/>
      </w:pPr>
      <w:r>
        <w:rPr>
          <w:lang w:val="en-US" w:eastAsia="en-US"/>
        </w:rPr>
        <w:pict w14:anchorId="59C7AF6B">
          <v:rect id="Rectangle 2" o:spid="_x0000_s1032" style="position:absolute;left:0;text-align:left;margin-left:14.35pt;margin-top:2.85pt;width:441pt;height:182.7pt;z-index:251658240;mso-width-relative:page;mso-height-relative:page">
            <v:textbox>
              <w:txbxContent>
                <w:p w14:paraId="4735DCED" w14:textId="77777777" w:rsidR="001E062F" w:rsidRDefault="001E062F">
                  <w:pPr>
                    <w:pStyle w:val="Textodenotaderodap"/>
                    <w:ind w:firstLine="279"/>
                    <w:rPr>
                      <w:color w:val="00B050"/>
                    </w:rPr>
                  </w:pPr>
                  <w:r>
                    <w:rPr>
                      <w:color w:val="000000" w:themeColor="text1"/>
                    </w:rPr>
                    <w:t>GARCIA, João Vitor Ferreira</w:t>
                  </w:r>
                </w:p>
                <w:p w14:paraId="786947FC" w14:textId="77777777" w:rsidR="001E062F" w:rsidRDefault="001E062F">
                  <w:pPr>
                    <w:rPr>
                      <w:b/>
                      <w:bCs/>
                      <w:caps/>
                      <w:color w:val="000000"/>
                      <w:sz w:val="32"/>
                      <w:szCs w:val="28"/>
                    </w:rPr>
                  </w:pPr>
                  <w:r>
                    <w:rPr>
                      <w:color w:val="000000" w:themeColor="text1"/>
                      <w:sz w:val="20"/>
                      <w:szCs w:val="20"/>
                    </w:rPr>
                    <w:t xml:space="preserve">      Sistema Logístico de Roteirização</w:t>
                  </w:r>
                  <w:r>
                    <w:rPr>
                      <w:bCs/>
                      <w:sz w:val="20"/>
                      <w:szCs w:val="20"/>
                    </w:rPr>
                    <w:t xml:space="preserve">      </w:t>
                  </w:r>
                </w:p>
                <w:p w14:paraId="79FB9138" w14:textId="77777777" w:rsidR="001E062F" w:rsidRDefault="001E062F">
                  <w:pPr>
                    <w:rPr>
                      <w:sz w:val="20"/>
                      <w:szCs w:val="20"/>
                    </w:rPr>
                  </w:pPr>
                  <w:r>
                    <w:rPr>
                      <w:sz w:val="20"/>
                      <w:szCs w:val="20"/>
                    </w:rPr>
                    <w:t xml:space="preserve">      São José dos Campos, 2018.</w:t>
                  </w:r>
                </w:p>
                <w:p w14:paraId="42FF0927" w14:textId="77777777" w:rsidR="001E062F" w:rsidRDefault="001E062F">
                  <w:pPr>
                    <w:pStyle w:val="Textodenotaderodap"/>
                    <w:ind w:left="0" w:firstLine="567"/>
                    <w:rPr>
                      <w:color w:val="00B050"/>
                    </w:rPr>
                  </w:pPr>
                  <w:r w:rsidRPr="00A11A2D">
                    <w:rPr>
                      <w:color w:val="00B050"/>
                      <w:highlight w:val="yellow"/>
                      <w:rPrChange w:id="1" w:author="JORGE TODOE MATSUSHIMA" w:date="2018-12-01T15:18:00Z">
                        <w:rPr>
                          <w:color w:val="00B050"/>
                        </w:rPr>
                      </w:rPrChange>
                    </w:rPr>
                    <w:t>999f</w:t>
                  </w:r>
                  <w:r w:rsidRPr="00A11A2D">
                    <w:rPr>
                      <w:highlight w:val="yellow"/>
                      <w:rPrChange w:id="2" w:author="JORGE TODOE MATSUSHIMA" w:date="2018-12-01T15:18:00Z">
                        <w:rPr/>
                      </w:rPrChange>
                    </w:rPr>
                    <w:t>.</w:t>
                  </w:r>
                  <w:r>
                    <w:t xml:space="preserve"> (número total de folhas do TG)</w:t>
                  </w:r>
                </w:p>
                <w:p w14:paraId="4D0F0817" w14:textId="77777777" w:rsidR="001E062F" w:rsidRDefault="001E062F">
                  <w:pPr>
                    <w:ind w:left="0"/>
                    <w:rPr>
                      <w:sz w:val="20"/>
                      <w:szCs w:val="20"/>
                    </w:rPr>
                  </w:pPr>
                </w:p>
                <w:p w14:paraId="54B63BE9" w14:textId="77777777" w:rsidR="001E062F" w:rsidRDefault="001E062F">
                  <w:pPr>
                    <w:ind w:left="0"/>
                    <w:rPr>
                      <w:sz w:val="20"/>
                      <w:szCs w:val="20"/>
                    </w:rPr>
                  </w:pPr>
                </w:p>
                <w:p w14:paraId="6E254683" w14:textId="77777777" w:rsidR="001E062F" w:rsidRDefault="001E062F">
                  <w:pPr>
                    <w:ind w:left="0" w:right="295" w:firstLine="567"/>
                    <w:jc w:val="both"/>
                    <w:rPr>
                      <w:sz w:val="20"/>
                      <w:szCs w:val="20"/>
                    </w:rPr>
                  </w:pPr>
                  <w:r>
                    <w:rPr>
                      <w:sz w:val="20"/>
                      <w:szCs w:val="20"/>
                    </w:rPr>
                    <w:t>Trabalho de Graduação – Curso de Tecnologia em Banco de Dados.</w:t>
                  </w:r>
                </w:p>
                <w:p w14:paraId="270F0CDF" w14:textId="77777777" w:rsidR="001E062F" w:rsidRDefault="001E062F">
                  <w:pPr>
                    <w:ind w:left="0" w:right="295" w:firstLine="567"/>
                    <w:jc w:val="both"/>
                    <w:rPr>
                      <w:sz w:val="20"/>
                      <w:szCs w:val="20"/>
                    </w:rPr>
                  </w:pPr>
                  <w:r>
                    <w:rPr>
                      <w:sz w:val="20"/>
                      <w:szCs w:val="20"/>
                    </w:rPr>
                    <w:t>FATEC de São José dos Campos: Professor Jessen Vidal, 2018.</w:t>
                  </w:r>
                </w:p>
                <w:p w14:paraId="076D9577" w14:textId="77777777" w:rsidR="001E062F" w:rsidRDefault="001E062F">
                  <w:pPr>
                    <w:ind w:left="0" w:right="295" w:firstLine="567"/>
                    <w:jc w:val="both"/>
                    <w:rPr>
                      <w:sz w:val="20"/>
                      <w:szCs w:val="20"/>
                    </w:rPr>
                  </w:pPr>
                  <w:r>
                    <w:rPr>
                      <w:sz w:val="20"/>
                      <w:szCs w:val="20"/>
                    </w:rPr>
                    <w:t>Orientador: Prof. Lucas Gonçalves Nadalete.</w:t>
                  </w:r>
                </w:p>
                <w:p w14:paraId="120BB087" w14:textId="77777777" w:rsidR="001E062F" w:rsidRDefault="001E062F">
                  <w:pPr>
                    <w:ind w:left="0" w:right="295"/>
                    <w:jc w:val="both"/>
                    <w:rPr>
                      <w:color w:val="00B050"/>
                      <w:sz w:val="20"/>
                      <w:szCs w:val="20"/>
                    </w:rPr>
                  </w:pPr>
                </w:p>
                <w:p w14:paraId="657FEAA8" w14:textId="77777777" w:rsidR="001E062F" w:rsidRDefault="001E062F">
                  <w:pPr>
                    <w:ind w:left="0" w:right="295"/>
                    <w:jc w:val="both"/>
                    <w:rPr>
                      <w:sz w:val="20"/>
                      <w:szCs w:val="20"/>
                    </w:rPr>
                  </w:pPr>
                </w:p>
                <w:p w14:paraId="775A1109" w14:textId="77777777" w:rsidR="001E062F" w:rsidRDefault="001E062F">
                  <w:pPr>
                    <w:rPr>
                      <w:sz w:val="20"/>
                      <w:szCs w:val="20"/>
                    </w:rPr>
                  </w:pPr>
                </w:p>
                <w:p w14:paraId="554C7696" w14:textId="77777777" w:rsidR="001E062F" w:rsidRDefault="001E062F">
                  <w:pPr>
                    <w:ind w:left="540" w:right="240"/>
                    <w:jc w:val="both"/>
                    <w:rPr>
                      <w:sz w:val="20"/>
                      <w:szCs w:val="20"/>
                    </w:rPr>
                  </w:pPr>
                  <w:r>
                    <w:rPr>
                      <w:sz w:val="20"/>
                      <w:szCs w:val="20"/>
                    </w:rPr>
                    <w:t>1. Roteirização. 2.Logística. 3. Software. I. Faculdade de Tecnologia. FATEC de São José dos Campos: Professor Jessen Vidal.</w:t>
                  </w:r>
                  <w:r>
                    <w:t xml:space="preserve"> </w:t>
                  </w:r>
                  <w:r>
                    <w:rPr>
                      <w:sz w:val="20"/>
                      <w:szCs w:val="20"/>
                    </w:rPr>
                    <w:t>Divisão de Informação e Documentação. II. Título</w:t>
                  </w:r>
                </w:p>
              </w:txbxContent>
            </v:textbox>
          </v:rect>
        </w:pict>
      </w:r>
    </w:p>
    <w:p w14:paraId="55074EC1" w14:textId="77777777" w:rsidR="001D3659" w:rsidRDefault="001D3659">
      <w:pPr>
        <w:spacing w:line="480" w:lineRule="auto"/>
        <w:jc w:val="center"/>
      </w:pPr>
    </w:p>
    <w:p w14:paraId="14653043" w14:textId="77777777" w:rsidR="001D3659" w:rsidRDefault="001D3659">
      <w:pPr>
        <w:spacing w:line="480" w:lineRule="auto"/>
        <w:jc w:val="center"/>
      </w:pPr>
    </w:p>
    <w:p w14:paraId="08F92E45" w14:textId="77777777" w:rsidR="001D3659" w:rsidRDefault="001D3659">
      <w:pPr>
        <w:spacing w:line="480" w:lineRule="auto"/>
        <w:jc w:val="center"/>
      </w:pPr>
    </w:p>
    <w:p w14:paraId="5A70BBD2" w14:textId="77777777" w:rsidR="001D3659" w:rsidRDefault="001D3659">
      <w:pPr>
        <w:spacing w:line="480" w:lineRule="auto"/>
        <w:jc w:val="center"/>
      </w:pPr>
    </w:p>
    <w:p w14:paraId="31E24E51" w14:textId="77777777" w:rsidR="001D3659" w:rsidRDefault="005F2F57">
      <w:pPr>
        <w:pStyle w:val="Corpodetexto"/>
        <w:spacing w:after="120" w:line="240" w:lineRule="auto"/>
      </w:pPr>
      <w:r>
        <w:t xml:space="preserve"> </w:t>
      </w:r>
    </w:p>
    <w:p w14:paraId="51E349E6" w14:textId="77777777" w:rsidR="001D3659" w:rsidRDefault="001D3659">
      <w:pPr>
        <w:jc w:val="center"/>
      </w:pPr>
    </w:p>
    <w:p w14:paraId="1796D98B" w14:textId="77777777" w:rsidR="001D3659" w:rsidRDefault="001D3659">
      <w:pPr>
        <w:jc w:val="center"/>
      </w:pPr>
    </w:p>
    <w:p w14:paraId="11246CEF" w14:textId="77777777" w:rsidR="001D3659" w:rsidRDefault="001D3659">
      <w:pPr>
        <w:jc w:val="center"/>
      </w:pPr>
    </w:p>
    <w:p w14:paraId="3D73D295" w14:textId="77777777" w:rsidR="001D3659" w:rsidRDefault="001D3659">
      <w:pPr>
        <w:jc w:val="center"/>
      </w:pPr>
    </w:p>
    <w:p w14:paraId="1F627C17" w14:textId="77777777" w:rsidR="001D3659" w:rsidRDefault="001D3659">
      <w:pPr>
        <w:jc w:val="center"/>
      </w:pPr>
    </w:p>
    <w:p w14:paraId="203F4FA8" w14:textId="77777777" w:rsidR="001D3659" w:rsidRDefault="005F2F57">
      <w:pPr>
        <w:rPr>
          <w:b/>
          <w:bCs/>
        </w:rPr>
      </w:pPr>
      <w:r>
        <w:rPr>
          <w:b/>
          <w:bCs/>
        </w:rPr>
        <w:t>REFERÊNCIA BIBLIOGRÁFICA</w:t>
      </w:r>
    </w:p>
    <w:p w14:paraId="37DF9694" w14:textId="77777777" w:rsidR="001D3659" w:rsidRDefault="001D3659">
      <w:pPr>
        <w:rPr>
          <w:b/>
          <w:bCs/>
        </w:rPr>
      </w:pPr>
    </w:p>
    <w:p w14:paraId="17A08E99" w14:textId="77777777" w:rsidR="001D3659" w:rsidRDefault="005F2F57">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14:paraId="058B4D77" w14:textId="77777777" w:rsidR="001D3659" w:rsidRDefault="001D3659"/>
    <w:p w14:paraId="4C278574" w14:textId="77777777" w:rsidR="001D3659" w:rsidRDefault="001D3659"/>
    <w:p w14:paraId="233787F6" w14:textId="77777777" w:rsidR="001D3659" w:rsidRDefault="001D3659"/>
    <w:p w14:paraId="2467B386" w14:textId="77777777" w:rsidR="001D3659" w:rsidRDefault="001D3659"/>
    <w:p w14:paraId="395ED646" w14:textId="77777777" w:rsidR="001D3659" w:rsidRDefault="001D3659"/>
    <w:p w14:paraId="064F16EC" w14:textId="77777777" w:rsidR="001D3659" w:rsidRDefault="001D3659"/>
    <w:p w14:paraId="232F06E5" w14:textId="77777777" w:rsidR="001D3659" w:rsidRDefault="001D3659"/>
    <w:p w14:paraId="5E284AA5" w14:textId="77777777" w:rsidR="001D3659" w:rsidRDefault="005F2F57">
      <w:pPr>
        <w:rPr>
          <w:b/>
          <w:bCs/>
        </w:rPr>
      </w:pPr>
      <w:r>
        <w:rPr>
          <w:b/>
          <w:bCs/>
        </w:rPr>
        <w:t>CESSÃO DE DIREITOS</w:t>
      </w:r>
    </w:p>
    <w:p w14:paraId="4AC47269" w14:textId="77777777" w:rsidR="001D3659" w:rsidRDefault="001D3659"/>
    <w:p w14:paraId="6D65F125" w14:textId="77777777" w:rsidR="001D3659" w:rsidRDefault="005F2F57">
      <w:pPr>
        <w:rPr>
          <w:color w:val="00B050"/>
        </w:rPr>
      </w:pPr>
      <w:r>
        <w:lastRenderedPageBreak/>
        <w:t>NOME(S) DO(S) AUTOR(ES): João Vitor Ferreira Garcia</w:t>
      </w:r>
      <w:r>
        <w:rPr>
          <w:color w:val="00B050"/>
        </w:rPr>
        <w:t xml:space="preserve"> </w:t>
      </w:r>
    </w:p>
    <w:p w14:paraId="7AE111D2" w14:textId="77777777" w:rsidR="001D3659" w:rsidRDefault="005F2F57">
      <w:r>
        <w:t xml:space="preserve">TÍTULO DO TRABALHO: </w:t>
      </w:r>
      <w:r>
        <w:rPr>
          <w:bCs/>
        </w:rPr>
        <w:t>Sistema Logístico de Roteirização</w:t>
      </w:r>
      <w:r>
        <w:t xml:space="preserve"> </w:t>
      </w:r>
    </w:p>
    <w:p w14:paraId="2775AF62" w14:textId="77777777" w:rsidR="001D3659" w:rsidRDefault="005F2F57">
      <w:r>
        <w:t>TIPO DO TRABALHO/ANO: Trabalho de Graduação/2018.</w:t>
      </w:r>
    </w:p>
    <w:p w14:paraId="68D61372" w14:textId="77777777" w:rsidR="001D3659" w:rsidRDefault="001D3659"/>
    <w:p w14:paraId="77B4FC3D" w14:textId="77777777" w:rsidR="001D3659" w:rsidRDefault="001D3659"/>
    <w:p w14:paraId="753DABB7" w14:textId="77777777" w:rsidR="001D3659" w:rsidRDefault="005F2F57">
      <w:pPr>
        <w:pStyle w:val="Corpodetexto"/>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14:paraId="59F1798D" w14:textId="77777777" w:rsidR="001D3659" w:rsidRDefault="001D3659">
      <w:pPr>
        <w:pStyle w:val="Corpodetexto"/>
        <w:spacing w:line="240" w:lineRule="auto"/>
      </w:pPr>
    </w:p>
    <w:p w14:paraId="1FD0E99F" w14:textId="77777777" w:rsidR="001D3659" w:rsidRDefault="001D3659">
      <w:pPr>
        <w:pStyle w:val="Corpodetexto"/>
        <w:spacing w:line="240" w:lineRule="auto"/>
      </w:pPr>
    </w:p>
    <w:p w14:paraId="2C9F329C" w14:textId="77777777" w:rsidR="001D3659" w:rsidRDefault="001D3659">
      <w:pPr>
        <w:pStyle w:val="Corpodetexto"/>
        <w:spacing w:line="240" w:lineRule="auto"/>
      </w:pPr>
    </w:p>
    <w:p w14:paraId="726546D6" w14:textId="77777777" w:rsidR="001D3659" w:rsidRDefault="001D3659">
      <w:pPr>
        <w:pStyle w:val="Corpodetexto"/>
        <w:spacing w:line="240" w:lineRule="auto"/>
      </w:pPr>
    </w:p>
    <w:p w14:paraId="325B7A7A" w14:textId="77777777" w:rsidR="001D3659" w:rsidRDefault="001D3659">
      <w:pPr>
        <w:pStyle w:val="Corpodetexto"/>
        <w:spacing w:line="240" w:lineRule="auto"/>
      </w:pPr>
    </w:p>
    <w:tbl>
      <w:tblPr>
        <w:tblW w:w="4944" w:type="dxa"/>
        <w:tblLayout w:type="fixed"/>
        <w:tblLook w:val="04A0" w:firstRow="1" w:lastRow="0" w:firstColumn="1" w:lastColumn="0" w:noHBand="0" w:noVBand="1"/>
      </w:tblPr>
      <w:tblGrid>
        <w:gridCol w:w="4944"/>
      </w:tblGrid>
      <w:tr w:rsidR="001D3659" w14:paraId="5B288E64" w14:textId="77777777">
        <w:tc>
          <w:tcPr>
            <w:tcW w:w="4944" w:type="dxa"/>
            <w:shd w:val="clear" w:color="000000" w:fill="auto"/>
          </w:tcPr>
          <w:p w14:paraId="7A76622C" w14:textId="77777777" w:rsidR="001D3659" w:rsidRDefault="005F2F57">
            <w:r>
              <w:t>_____________________________________</w:t>
            </w:r>
          </w:p>
          <w:p w14:paraId="2AA1399B" w14:textId="77777777" w:rsidR="001D3659" w:rsidRDefault="005F2F57">
            <w:r>
              <w:t>João Vitor Ferreira Garcia</w:t>
            </w:r>
          </w:p>
          <w:p w14:paraId="062BC076" w14:textId="77777777" w:rsidR="001D3659" w:rsidRDefault="005F2F57">
            <w:r>
              <w:t>Rua do Porto 718, Caçapava – São Paulo</w:t>
            </w:r>
          </w:p>
          <w:p w14:paraId="5783177A" w14:textId="77777777" w:rsidR="001D3659" w:rsidRDefault="001D3659">
            <w:pPr>
              <w:pStyle w:val="Corpodetexto"/>
              <w:spacing w:line="240" w:lineRule="auto"/>
            </w:pPr>
          </w:p>
        </w:tc>
      </w:tr>
    </w:tbl>
    <w:p w14:paraId="3DEB81D2" w14:textId="77777777" w:rsidR="001D3659" w:rsidRDefault="005F2F57">
      <w:pPr>
        <w:jc w:val="center"/>
        <w:rPr>
          <w:b/>
          <w:bCs/>
          <w:color w:val="00B050"/>
          <w:sz w:val="28"/>
        </w:rPr>
      </w:pPr>
      <w:r>
        <w:rPr>
          <w:b/>
          <w:color w:val="00B050"/>
          <w:sz w:val="28"/>
        </w:rPr>
        <w:br/>
      </w:r>
      <w:r>
        <w:rPr>
          <w:b/>
          <w:caps/>
          <w:sz w:val="28"/>
        </w:rPr>
        <w:t>João vitor ferreira garcia</w:t>
      </w:r>
    </w:p>
    <w:p w14:paraId="0EE039EC" w14:textId="77777777" w:rsidR="001D3659" w:rsidRDefault="001D3659"/>
    <w:p w14:paraId="4B1AC409" w14:textId="77777777" w:rsidR="001D3659" w:rsidRDefault="001D3659">
      <w:pPr>
        <w:pStyle w:val="Corpodetexto2"/>
        <w:spacing w:before="0" w:line="480" w:lineRule="auto"/>
        <w:jc w:val="center"/>
        <w:rPr>
          <w:sz w:val="32"/>
          <w:szCs w:val="32"/>
        </w:rPr>
      </w:pPr>
    </w:p>
    <w:p w14:paraId="5CDF7B0A" w14:textId="77777777" w:rsidR="001D3659" w:rsidRDefault="001D3659">
      <w:pPr>
        <w:pStyle w:val="Corpodetexto2"/>
        <w:spacing w:before="0" w:line="480" w:lineRule="auto"/>
        <w:jc w:val="center"/>
        <w:rPr>
          <w:sz w:val="32"/>
          <w:szCs w:val="32"/>
        </w:rPr>
      </w:pPr>
    </w:p>
    <w:p w14:paraId="04800C72" w14:textId="77777777" w:rsidR="001D3659" w:rsidRDefault="005F2F57">
      <w:pPr>
        <w:jc w:val="center"/>
        <w:rPr>
          <w:b/>
          <w:color w:val="00B050"/>
          <w:sz w:val="32"/>
        </w:rPr>
      </w:pPr>
      <w:r>
        <w:rPr>
          <w:b/>
          <w:bCs/>
          <w:caps/>
          <w:color w:val="000000"/>
          <w:sz w:val="32"/>
          <w:szCs w:val="28"/>
        </w:rPr>
        <w:t>Sistema logístico de ROTEIRIZAÇÃO</w:t>
      </w:r>
    </w:p>
    <w:p w14:paraId="3F6A34C6" w14:textId="77777777" w:rsidR="001D3659" w:rsidRDefault="005F2F57">
      <w:pPr>
        <w:pStyle w:val="Corpodetexto"/>
        <w:spacing w:line="240" w:lineRule="auto"/>
        <w:jc w:val="center"/>
        <w:rPr>
          <w:b/>
          <w:bCs/>
        </w:rPr>
      </w:pPr>
      <w:r>
        <w:t xml:space="preserve"> </w:t>
      </w:r>
    </w:p>
    <w:p w14:paraId="68777515" w14:textId="77777777" w:rsidR="001D3659" w:rsidRDefault="001D3659">
      <w:pPr>
        <w:pStyle w:val="Corpodetexto"/>
        <w:jc w:val="center"/>
        <w:rPr>
          <w:b/>
          <w:bCs/>
        </w:rPr>
      </w:pPr>
    </w:p>
    <w:p w14:paraId="49D388B6" w14:textId="77777777" w:rsidR="001D3659" w:rsidRDefault="001D3659">
      <w:pPr>
        <w:pStyle w:val="Corpodetexto"/>
        <w:jc w:val="center"/>
        <w:rPr>
          <w:b/>
          <w:bCs/>
        </w:rPr>
      </w:pPr>
    </w:p>
    <w:p w14:paraId="53307F0A" w14:textId="77777777" w:rsidR="001D3659" w:rsidRDefault="005F2F57">
      <w:pPr>
        <w:pStyle w:val="Recuodecorpodetexto3"/>
        <w:spacing w:line="240" w:lineRule="auto"/>
        <w:ind w:left="4820" w:firstLine="0"/>
        <w:jc w:val="both"/>
        <w:rPr>
          <w:color w:val="00B050"/>
        </w:rPr>
      </w:pPr>
      <w:r>
        <w:t xml:space="preserve">Trabalho de Graduação apresentado à Faculdade de Tecnologia de São José dos </w:t>
      </w:r>
      <w:r>
        <w:lastRenderedPageBreak/>
        <w:t>Campos, como parte dos requisitos necessários para a obtenção do título de Tecnólogo em Banco de Dados</w:t>
      </w:r>
    </w:p>
    <w:p w14:paraId="06868312" w14:textId="77777777" w:rsidR="001D3659" w:rsidRDefault="001D3659">
      <w:pPr>
        <w:ind w:left="0"/>
      </w:pPr>
    </w:p>
    <w:p w14:paraId="715EF43F" w14:textId="77777777" w:rsidR="001D3659" w:rsidRDefault="001D3659">
      <w:pPr>
        <w:jc w:val="center"/>
      </w:pPr>
    </w:p>
    <w:p w14:paraId="62CD0341" w14:textId="77777777" w:rsidR="001D3659" w:rsidRDefault="001D3659">
      <w:pPr>
        <w:jc w:val="center"/>
      </w:pPr>
    </w:p>
    <w:p w14:paraId="6E02C3E1" w14:textId="77777777" w:rsidR="001D3659" w:rsidRDefault="001D3659">
      <w:pPr>
        <w:jc w:val="center"/>
      </w:pPr>
    </w:p>
    <w:p w14:paraId="7B2184D2" w14:textId="77777777" w:rsidR="001D3659" w:rsidRDefault="001D3659">
      <w:pPr>
        <w:jc w:val="center"/>
      </w:pPr>
    </w:p>
    <w:p w14:paraId="4FF176AE" w14:textId="77777777" w:rsidR="001D3659" w:rsidRDefault="005F2F57">
      <w:pPr>
        <w:jc w:val="center"/>
        <w:rPr>
          <w:b/>
          <w:bCs/>
          <w:color w:val="000000"/>
        </w:rPr>
      </w:pPr>
      <w:r>
        <w:rPr>
          <w:b/>
          <w:bCs/>
          <w:color w:val="000000"/>
        </w:rPr>
        <w:t>__________________________________________________________________</w:t>
      </w:r>
    </w:p>
    <w:p w14:paraId="7D62DDEE" w14:textId="77777777" w:rsidR="001D3659" w:rsidRDefault="005F2F57">
      <w:pPr>
        <w:jc w:val="center"/>
        <w:rPr>
          <w:b/>
          <w:bCs/>
          <w:color w:val="00B050"/>
        </w:rPr>
      </w:pPr>
      <w:r>
        <w:rPr>
          <w:b/>
          <w:bCs/>
        </w:rPr>
        <w:t>Me. Lucas Gonçalves Nadalete - Fatec SJC</w:t>
      </w:r>
    </w:p>
    <w:p w14:paraId="54E8E2CE" w14:textId="77777777" w:rsidR="001D3659" w:rsidRDefault="001D3659">
      <w:pPr>
        <w:jc w:val="center"/>
      </w:pPr>
    </w:p>
    <w:p w14:paraId="0551CFAF" w14:textId="77777777" w:rsidR="001D3659" w:rsidRDefault="001D3659">
      <w:pPr>
        <w:jc w:val="center"/>
        <w:rPr>
          <w:b/>
          <w:bCs/>
          <w:color w:val="000000"/>
        </w:rPr>
      </w:pPr>
    </w:p>
    <w:p w14:paraId="2E990DB2" w14:textId="77777777" w:rsidR="001D3659" w:rsidRDefault="005F2F57">
      <w:pPr>
        <w:jc w:val="center"/>
        <w:rPr>
          <w:b/>
          <w:bCs/>
          <w:color w:val="000000"/>
        </w:rPr>
      </w:pPr>
      <w:r>
        <w:rPr>
          <w:b/>
          <w:bCs/>
          <w:color w:val="000000"/>
        </w:rPr>
        <w:t>__________________________________________________________________</w:t>
      </w:r>
    </w:p>
    <w:p w14:paraId="40AF2414" w14:textId="77777777" w:rsidR="001D3659" w:rsidRDefault="005F2F57">
      <w:pPr>
        <w:jc w:val="center"/>
        <w:rPr>
          <w:b/>
          <w:bCs/>
          <w:color w:val="00B050"/>
        </w:rPr>
      </w:pPr>
      <w:r>
        <w:rPr>
          <w:b/>
          <w:bCs/>
        </w:rPr>
        <w:t>Me. Emanuel Mineda Carneiro</w:t>
      </w:r>
      <w:r>
        <w:rPr>
          <w:b/>
          <w:bCs/>
          <w:color w:val="00B050"/>
        </w:rPr>
        <w:t xml:space="preserve"> </w:t>
      </w:r>
      <w:r>
        <w:rPr>
          <w:b/>
          <w:bCs/>
        </w:rPr>
        <w:t>- Fatec SJC</w:t>
      </w:r>
    </w:p>
    <w:p w14:paraId="1A07F8DF" w14:textId="77777777" w:rsidR="001D3659" w:rsidRDefault="001D3659">
      <w:pPr>
        <w:jc w:val="center"/>
        <w:rPr>
          <w:color w:val="00B050"/>
        </w:rPr>
      </w:pPr>
    </w:p>
    <w:p w14:paraId="3EE3422D" w14:textId="77777777" w:rsidR="001D3659" w:rsidRDefault="001D3659">
      <w:pPr>
        <w:jc w:val="center"/>
        <w:rPr>
          <w:b/>
          <w:bCs/>
          <w:color w:val="000000"/>
        </w:rPr>
      </w:pPr>
    </w:p>
    <w:p w14:paraId="2F6E96E9" w14:textId="77777777" w:rsidR="001D3659" w:rsidRDefault="005F2F57">
      <w:pPr>
        <w:jc w:val="center"/>
        <w:rPr>
          <w:b/>
          <w:bCs/>
          <w:color w:val="000000"/>
        </w:rPr>
      </w:pPr>
      <w:r>
        <w:rPr>
          <w:b/>
          <w:bCs/>
          <w:color w:val="000000"/>
        </w:rPr>
        <w:t>__________________________________________________________________</w:t>
      </w:r>
    </w:p>
    <w:p w14:paraId="40A024F6" w14:textId="77777777" w:rsidR="001D3659" w:rsidRDefault="005F2F57">
      <w:pPr>
        <w:jc w:val="center"/>
        <w:rPr>
          <w:b/>
          <w:bCs/>
          <w:color w:val="00B050"/>
        </w:rPr>
      </w:pPr>
      <w:r>
        <w:rPr>
          <w:b/>
          <w:bCs/>
        </w:rPr>
        <w:t>Me. Carlos Augusto Lombardi Garcia</w:t>
      </w:r>
      <w:r>
        <w:rPr>
          <w:b/>
          <w:bCs/>
          <w:color w:val="00B050"/>
        </w:rPr>
        <w:t xml:space="preserve"> </w:t>
      </w:r>
      <w:r>
        <w:rPr>
          <w:b/>
          <w:bCs/>
        </w:rPr>
        <w:t>- Fatec SJC</w:t>
      </w:r>
    </w:p>
    <w:p w14:paraId="5AB6D3AC" w14:textId="77777777" w:rsidR="001D3659" w:rsidRDefault="001D3659">
      <w:pPr>
        <w:autoSpaceDE w:val="0"/>
        <w:autoSpaceDN w:val="0"/>
        <w:adjustRightInd w:val="0"/>
        <w:jc w:val="center"/>
        <w:rPr>
          <w:b/>
          <w:bCs/>
          <w:color w:val="000000"/>
        </w:rPr>
      </w:pPr>
    </w:p>
    <w:p w14:paraId="32E35350" w14:textId="77777777" w:rsidR="001D3659" w:rsidRDefault="001D3659">
      <w:pPr>
        <w:autoSpaceDE w:val="0"/>
        <w:autoSpaceDN w:val="0"/>
        <w:adjustRightInd w:val="0"/>
        <w:jc w:val="center"/>
        <w:rPr>
          <w:b/>
          <w:bCs/>
          <w:color w:val="000000"/>
        </w:rPr>
      </w:pPr>
    </w:p>
    <w:p w14:paraId="55FFF822" w14:textId="77777777" w:rsidR="001D3659" w:rsidRDefault="001D3659">
      <w:pPr>
        <w:autoSpaceDE w:val="0"/>
        <w:autoSpaceDN w:val="0"/>
        <w:adjustRightInd w:val="0"/>
        <w:jc w:val="center"/>
        <w:rPr>
          <w:b/>
          <w:bCs/>
          <w:color w:val="000000"/>
        </w:rPr>
      </w:pPr>
    </w:p>
    <w:p w14:paraId="57DF028C" w14:textId="77777777" w:rsidR="001D3659" w:rsidRDefault="001D3659">
      <w:pPr>
        <w:autoSpaceDE w:val="0"/>
        <w:autoSpaceDN w:val="0"/>
        <w:adjustRightInd w:val="0"/>
        <w:jc w:val="center"/>
        <w:rPr>
          <w:b/>
          <w:bCs/>
          <w:color w:val="000000"/>
        </w:rPr>
      </w:pPr>
    </w:p>
    <w:p w14:paraId="217198AB" w14:textId="77777777" w:rsidR="001D3659" w:rsidRDefault="001D3659">
      <w:pPr>
        <w:autoSpaceDE w:val="0"/>
        <w:autoSpaceDN w:val="0"/>
        <w:adjustRightInd w:val="0"/>
        <w:jc w:val="center"/>
        <w:rPr>
          <w:b/>
          <w:bCs/>
          <w:color w:val="000000"/>
        </w:rPr>
      </w:pPr>
    </w:p>
    <w:p w14:paraId="1DFA8980" w14:textId="77777777" w:rsidR="001D3659" w:rsidRDefault="001D3659">
      <w:pPr>
        <w:autoSpaceDE w:val="0"/>
        <w:autoSpaceDN w:val="0"/>
        <w:adjustRightInd w:val="0"/>
        <w:jc w:val="center"/>
        <w:rPr>
          <w:b/>
          <w:bCs/>
          <w:color w:val="000000"/>
        </w:rPr>
      </w:pPr>
    </w:p>
    <w:p w14:paraId="2F79C1E0" w14:textId="77777777" w:rsidR="001D3659" w:rsidRDefault="001D3659">
      <w:pPr>
        <w:autoSpaceDE w:val="0"/>
        <w:autoSpaceDN w:val="0"/>
        <w:adjustRightInd w:val="0"/>
        <w:jc w:val="center"/>
        <w:rPr>
          <w:b/>
          <w:bCs/>
          <w:color w:val="000000"/>
        </w:rPr>
      </w:pPr>
    </w:p>
    <w:p w14:paraId="6D0F8810" w14:textId="77777777" w:rsidR="001D3659" w:rsidRDefault="005F2F57">
      <w:pPr>
        <w:autoSpaceDE w:val="0"/>
        <w:autoSpaceDN w:val="0"/>
        <w:adjustRightInd w:val="0"/>
        <w:jc w:val="center"/>
        <w:rPr>
          <w:b/>
          <w:bCs/>
          <w:color w:val="000000"/>
        </w:rPr>
      </w:pPr>
      <w:r>
        <w:rPr>
          <w:b/>
          <w:bCs/>
          <w:color w:val="000000"/>
        </w:rPr>
        <w:t>_____/_____/_____</w:t>
      </w:r>
    </w:p>
    <w:p w14:paraId="07E3B7EA" w14:textId="77777777" w:rsidR="001D3659" w:rsidRDefault="001D3659">
      <w:pPr>
        <w:autoSpaceDE w:val="0"/>
        <w:autoSpaceDN w:val="0"/>
        <w:adjustRightInd w:val="0"/>
        <w:jc w:val="center"/>
        <w:rPr>
          <w:b/>
          <w:bCs/>
          <w:color w:val="000000"/>
        </w:rPr>
      </w:pPr>
    </w:p>
    <w:p w14:paraId="46134747" w14:textId="77777777" w:rsidR="001D3659" w:rsidRDefault="005F2F57">
      <w:pPr>
        <w:autoSpaceDE w:val="0"/>
        <w:autoSpaceDN w:val="0"/>
        <w:adjustRightInd w:val="0"/>
        <w:jc w:val="center"/>
        <w:rPr>
          <w:color w:val="000000"/>
        </w:rPr>
      </w:pPr>
      <w:r>
        <w:rPr>
          <w:b/>
          <w:bCs/>
          <w:color w:val="000000"/>
        </w:rPr>
        <w:t>DATA DA APROVAÇÃO</w:t>
      </w:r>
    </w:p>
    <w:p w14:paraId="6CA23C44" w14:textId="77777777" w:rsidR="001D3659" w:rsidRDefault="001D3659"/>
    <w:p w14:paraId="26EEF5DD" w14:textId="77777777" w:rsidR="001D3659" w:rsidRDefault="005F2F57">
      <w:pPr>
        <w:ind w:left="0"/>
      </w:pPr>
      <w:r>
        <w:br w:type="page"/>
      </w:r>
    </w:p>
    <w:p w14:paraId="385AEE2F" w14:textId="330377E6" w:rsidR="001D3659" w:rsidDel="00A11A2D" w:rsidRDefault="005F2F57">
      <w:pPr>
        <w:rPr>
          <w:del w:id="3" w:author="JORGE TODOE MATSUSHIMA" w:date="2018-12-01T15:18:00Z"/>
        </w:rPr>
      </w:pPr>
      <w:del w:id="4" w:author="JORGE TODOE MATSUSHIMA" w:date="2018-12-01T15:18:00Z">
        <w:r w:rsidDel="00A11A2D">
          <w:lastRenderedPageBreak/>
          <w:delText>Dedicatória (opcional)</w:delText>
        </w:r>
      </w:del>
    </w:p>
    <w:p w14:paraId="1370652E" w14:textId="77777777" w:rsidR="001D3659" w:rsidRDefault="001D3659"/>
    <w:p w14:paraId="59E662F6" w14:textId="77777777" w:rsidR="001D3659" w:rsidRDefault="001D3659"/>
    <w:p w14:paraId="766F5B9E" w14:textId="77777777" w:rsidR="001D3659" w:rsidRDefault="001D3659"/>
    <w:p w14:paraId="291ABDF4" w14:textId="77777777" w:rsidR="001D3659" w:rsidRDefault="001D3659"/>
    <w:p w14:paraId="01F5EF5E" w14:textId="77777777" w:rsidR="001D3659" w:rsidRDefault="001D3659"/>
    <w:p w14:paraId="52ECA5B1" w14:textId="77777777" w:rsidR="001D3659" w:rsidRDefault="001D3659"/>
    <w:p w14:paraId="5B9D4826" w14:textId="77777777" w:rsidR="001D3659" w:rsidRDefault="001D3659"/>
    <w:p w14:paraId="3BE5CA46" w14:textId="77777777" w:rsidR="001D3659" w:rsidRDefault="001D3659"/>
    <w:p w14:paraId="798DAB8E" w14:textId="77777777" w:rsidR="001D3659" w:rsidRDefault="001D3659"/>
    <w:p w14:paraId="4AFB5568" w14:textId="77777777" w:rsidR="001D3659" w:rsidRDefault="001D3659"/>
    <w:p w14:paraId="27084323" w14:textId="77777777" w:rsidR="001D3659" w:rsidRDefault="001D3659"/>
    <w:p w14:paraId="03044CB7" w14:textId="77777777" w:rsidR="001D3659" w:rsidRDefault="001D3659"/>
    <w:p w14:paraId="56FFC865" w14:textId="77777777" w:rsidR="001D3659" w:rsidRDefault="001D3659"/>
    <w:p w14:paraId="2DB7A236" w14:textId="77777777" w:rsidR="001D3659" w:rsidRDefault="001D3659"/>
    <w:p w14:paraId="78D6C216" w14:textId="77777777" w:rsidR="001D3659" w:rsidRDefault="001D3659"/>
    <w:p w14:paraId="61E0C957" w14:textId="77777777" w:rsidR="001D3659" w:rsidRDefault="001D3659"/>
    <w:p w14:paraId="0798F87C" w14:textId="77777777" w:rsidR="001D3659" w:rsidRDefault="001D3659"/>
    <w:p w14:paraId="1281536A" w14:textId="77777777" w:rsidR="001D3659" w:rsidRDefault="001D3659"/>
    <w:p w14:paraId="0669BCFD" w14:textId="77777777" w:rsidR="001D3659" w:rsidRDefault="001D3659"/>
    <w:p w14:paraId="2183E139" w14:textId="77777777" w:rsidR="001D3659" w:rsidRDefault="001D3659"/>
    <w:p w14:paraId="5B63FABB" w14:textId="77777777" w:rsidR="001D3659" w:rsidRDefault="001D3659"/>
    <w:p w14:paraId="2596CC86" w14:textId="77777777" w:rsidR="001D3659" w:rsidRDefault="001D3659"/>
    <w:p w14:paraId="2530FC6F" w14:textId="77777777" w:rsidR="001D3659" w:rsidRDefault="001D3659"/>
    <w:p w14:paraId="6350FA4D" w14:textId="77777777" w:rsidR="001D3659" w:rsidRDefault="001D3659"/>
    <w:p w14:paraId="349F3CDB" w14:textId="77777777" w:rsidR="001D3659" w:rsidRDefault="001D3659"/>
    <w:p w14:paraId="5BEE7214" w14:textId="77777777" w:rsidR="001D3659" w:rsidRDefault="001D3659"/>
    <w:p w14:paraId="659B3EE8" w14:textId="77777777" w:rsidR="001D3659" w:rsidRDefault="001D3659"/>
    <w:p w14:paraId="0FC93BBA" w14:textId="77777777" w:rsidR="001D3659" w:rsidRDefault="001D3659"/>
    <w:p w14:paraId="36050232" w14:textId="77777777" w:rsidR="001D3659" w:rsidRDefault="001D3659"/>
    <w:p w14:paraId="793217C5" w14:textId="77777777" w:rsidR="001D3659" w:rsidRDefault="001D3659"/>
    <w:p w14:paraId="11C6D815" w14:textId="77777777" w:rsidR="001D3659" w:rsidRDefault="001D3659"/>
    <w:p w14:paraId="145C4651" w14:textId="77777777" w:rsidR="001D3659" w:rsidRDefault="001D3659"/>
    <w:p w14:paraId="33025D1B" w14:textId="77777777" w:rsidR="001D3659" w:rsidRDefault="001D3659"/>
    <w:p w14:paraId="7CBA99D0" w14:textId="77777777" w:rsidR="001D3659" w:rsidRDefault="001D3659"/>
    <w:p w14:paraId="1DABCBEE" w14:textId="77777777" w:rsidR="001D3659" w:rsidRDefault="001D3659"/>
    <w:p w14:paraId="62BB3D9B" w14:textId="77777777" w:rsidR="001D3659" w:rsidRDefault="001D3659"/>
    <w:p w14:paraId="44373C79" w14:textId="77777777" w:rsidR="001D3659" w:rsidRDefault="001D3659"/>
    <w:p w14:paraId="1617CDA5" w14:textId="77777777" w:rsidR="001D3659" w:rsidRDefault="001D3659"/>
    <w:p w14:paraId="2A38E4B2" w14:textId="77777777" w:rsidR="001D3659" w:rsidRDefault="001D3659"/>
    <w:p w14:paraId="63AA4B84" w14:textId="77777777" w:rsidR="001D3659" w:rsidRDefault="001D3659"/>
    <w:p w14:paraId="171FF267" w14:textId="77777777" w:rsidR="001D3659" w:rsidRDefault="001D3659"/>
    <w:p w14:paraId="3FA31F07" w14:textId="77777777" w:rsidR="001D3659" w:rsidRDefault="001D3659"/>
    <w:p w14:paraId="6FEA1F90" w14:textId="77777777" w:rsidR="001D3659" w:rsidRDefault="005F2F57">
      <w:pPr>
        <w:spacing w:line="360" w:lineRule="auto"/>
        <w:ind w:left="4536"/>
        <w:jc w:val="both"/>
      </w:pPr>
      <w:r>
        <w:t>O autor oferece a obra (elemento sem título e sem indicativo numérico), ou presta homenagem a alguém, de forma clara e breve em folha única.</w:t>
      </w:r>
    </w:p>
    <w:p w14:paraId="03C9D738" w14:textId="77777777" w:rsidR="001D3659" w:rsidRDefault="001D3659">
      <w:pPr>
        <w:spacing w:line="360" w:lineRule="auto"/>
        <w:ind w:left="4536"/>
        <w:jc w:val="both"/>
      </w:pPr>
    </w:p>
    <w:p w14:paraId="71523537" w14:textId="77777777" w:rsidR="001D3659" w:rsidRDefault="005F2F57">
      <w:pPr>
        <w:jc w:val="center"/>
        <w:rPr>
          <w:b/>
          <w:sz w:val="28"/>
        </w:rPr>
      </w:pPr>
      <w:r>
        <w:rPr>
          <w:b/>
          <w:sz w:val="28"/>
        </w:rPr>
        <w:t>AGRADECIMENTOS</w:t>
      </w:r>
    </w:p>
    <w:p w14:paraId="79D06FD2" w14:textId="77777777" w:rsidR="001D3659" w:rsidRDefault="001D3659">
      <w:pPr>
        <w:jc w:val="center"/>
      </w:pPr>
    </w:p>
    <w:p w14:paraId="4C5EBA68" w14:textId="77777777" w:rsidR="001D3659" w:rsidRDefault="001D3659"/>
    <w:p w14:paraId="69221001" w14:textId="77777777" w:rsidR="001D3659" w:rsidRDefault="001D3659"/>
    <w:p w14:paraId="5ACCE99A" w14:textId="77777777" w:rsidR="001D3659" w:rsidRDefault="005F2F57">
      <w:pPr>
        <w:spacing w:line="360" w:lineRule="auto"/>
        <w:ind w:firstLine="709"/>
        <w:jc w:val="both"/>
      </w:pPr>
      <w:commentRangeStart w:id="5"/>
      <w:r>
        <w:t>Na página de agradecimentos o autor dirige palavras de reconhecimento àqueles que contribuíram para a elaboração do trabalho. O conteúdo não deve ultrapassar uma página e por isso, é necessário que ele seja sucinto e objetivo.</w:t>
      </w:r>
    </w:p>
    <w:p w14:paraId="022AA0BA" w14:textId="77777777" w:rsidR="001D3659" w:rsidRDefault="005F2F57">
      <w:pPr>
        <w:spacing w:line="360" w:lineRule="auto"/>
        <w:ind w:firstLine="709"/>
        <w:jc w:val="both"/>
      </w:pPr>
      <w:r>
        <w:t>O texto deve ser escrito em Times New Roman, Tamanho 12, Alinhamento Justificado, Espaçamento entre linhas de 1,5 linhas e com recuo de parágrafo de 1,25 cm.</w:t>
      </w:r>
      <w:commentRangeEnd w:id="5"/>
      <w:r w:rsidR="00A11A2D">
        <w:rPr>
          <w:rStyle w:val="Refdecomentrio"/>
        </w:rPr>
        <w:commentReference w:id="5"/>
      </w:r>
    </w:p>
    <w:p w14:paraId="3864A2A3" w14:textId="77777777" w:rsidR="001D3659" w:rsidRDefault="005F2F57">
      <w:pPr>
        <w:ind w:left="0"/>
      </w:pPr>
      <w:r>
        <w:br w:type="page"/>
      </w:r>
    </w:p>
    <w:p w14:paraId="07C0215C" w14:textId="0B1A461C" w:rsidR="001D3659" w:rsidRDefault="005F2F57">
      <w:del w:id="6" w:author="JORGE TODOE MATSUSHIMA" w:date="2018-12-01T15:18:00Z">
        <w:r w:rsidDel="00A11A2D">
          <w:lastRenderedPageBreak/>
          <w:delText>Epígrafe (opcional)</w:delText>
        </w:r>
      </w:del>
      <w:ins w:id="7" w:author="JORGE TODOE MATSUSHIMA" w:date="2018-12-01T15:18:00Z">
        <w:r w:rsidR="00A11A2D">
          <w:t>remover</w:t>
        </w:r>
      </w:ins>
      <w:bookmarkStart w:id="8" w:name="_GoBack"/>
      <w:bookmarkEnd w:id="8"/>
    </w:p>
    <w:p w14:paraId="70CC7E3E" w14:textId="77777777" w:rsidR="001D3659" w:rsidRDefault="001D3659">
      <w:pPr>
        <w:rPr>
          <w:b/>
          <w:bCs/>
          <w:sz w:val="28"/>
          <w:szCs w:val="28"/>
        </w:rPr>
      </w:pPr>
    </w:p>
    <w:p w14:paraId="7013F6B9" w14:textId="77777777" w:rsidR="001D3659" w:rsidRDefault="001D3659">
      <w:pPr>
        <w:rPr>
          <w:b/>
          <w:bCs/>
          <w:sz w:val="28"/>
          <w:szCs w:val="28"/>
        </w:rPr>
      </w:pPr>
    </w:p>
    <w:p w14:paraId="48ED0E1E" w14:textId="77777777" w:rsidR="001D3659" w:rsidRDefault="001D3659">
      <w:pPr>
        <w:rPr>
          <w:b/>
          <w:bCs/>
          <w:sz w:val="28"/>
          <w:szCs w:val="28"/>
        </w:rPr>
      </w:pPr>
    </w:p>
    <w:p w14:paraId="494378ED" w14:textId="77777777" w:rsidR="001D3659" w:rsidRDefault="001D3659">
      <w:pPr>
        <w:rPr>
          <w:b/>
          <w:bCs/>
          <w:sz w:val="28"/>
          <w:szCs w:val="28"/>
        </w:rPr>
      </w:pPr>
    </w:p>
    <w:p w14:paraId="3C8308BF" w14:textId="77777777" w:rsidR="001D3659" w:rsidRDefault="001D3659">
      <w:pPr>
        <w:rPr>
          <w:b/>
          <w:bCs/>
          <w:sz w:val="28"/>
          <w:szCs w:val="28"/>
        </w:rPr>
      </w:pPr>
    </w:p>
    <w:p w14:paraId="09F34967" w14:textId="77777777" w:rsidR="001D3659" w:rsidRDefault="001D3659">
      <w:pPr>
        <w:rPr>
          <w:b/>
          <w:bCs/>
          <w:sz w:val="28"/>
          <w:szCs w:val="28"/>
        </w:rPr>
      </w:pPr>
    </w:p>
    <w:p w14:paraId="5553A8DE" w14:textId="77777777" w:rsidR="001D3659" w:rsidRDefault="001D3659">
      <w:pPr>
        <w:rPr>
          <w:b/>
          <w:bCs/>
          <w:sz w:val="28"/>
          <w:szCs w:val="28"/>
        </w:rPr>
      </w:pPr>
    </w:p>
    <w:p w14:paraId="05822C30" w14:textId="77777777" w:rsidR="001D3659" w:rsidRDefault="001D3659">
      <w:pPr>
        <w:rPr>
          <w:b/>
          <w:bCs/>
          <w:sz w:val="28"/>
          <w:szCs w:val="28"/>
        </w:rPr>
      </w:pPr>
    </w:p>
    <w:p w14:paraId="6DE5D140" w14:textId="77777777" w:rsidR="001D3659" w:rsidRDefault="001D3659">
      <w:pPr>
        <w:rPr>
          <w:b/>
          <w:bCs/>
          <w:sz w:val="28"/>
          <w:szCs w:val="28"/>
        </w:rPr>
      </w:pPr>
    </w:p>
    <w:p w14:paraId="24997DB6" w14:textId="77777777" w:rsidR="001D3659" w:rsidRDefault="001D3659">
      <w:pPr>
        <w:rPr>
          <w:b/>
          <w:bCs/>
          <w:sz w:val="28"/>
          <w:szCs w:val="28"/>
        </w:rPr>
      </w:pPr>
    </w:p>
    <w:p w14:paraId="2F787387" w14:textId="77777777" w:rsidR="001D3659" w:rsidRDefault="001D3659">
      <w:pPr>
        <w:rPr>
          <w:b/>
          <w:bCs/>
          <w:sz w:val="28"/>
          <w:szCs w:val="28"/>
        </w:rPr>
      </w:pPr>
    </w:p>
    <w:p w14:paraId="3AF4D5AA" w14:textId="77777777" w:rsidR="001D3659" w:rsidRDefault="001D3659">
      <w:pPr>
        <w:rPr>
          <w:b/>
          <w:bCs/>
          <w:sz w:val="28"/>
          <w:szCs w:val="28"/>
        </w:rPr>
      </w:pPr>
    </w:p>
    <w:p w14:paraId="5DB5A982" w14:textId="77777777" w:rsidR="001D3659" w:rsidRDefault="001D3659">
      <w:pPr>
        <w:rPr>
          <w:b/>
          <w:bCs/>
          <w:sz w:val="28"/>
          <w:szCs w:val="28"/>
        </w:rPr>
      </w:pPr>
    </w:p>
    <w:p w14:paraId="1D34B666" w14:textId="77777777" w:rsidR="001D3659" w:rsidRDefault="001D3659">
      <w:pPr>
        <w:rPr>
          <w:b/>
          <w:bCs/>
          <w:sz w:val="28"/>
          <w:szCs w:val="28"/>
        </w:rPr>
      </w:pPr>
    </w:p>
    <w:p w14:paraId="0A461630" w14:textId="77777777" w:rsidR="001D3659" w:rsidRDefault="001D3659">
      <w:pPr>
        <w:rPr>
          <w:b/>
          <w:bCs/>
          <w:sz w:val="28"/>
          <w:szCs w:val="28"/>
        </w:rPr>
      </w:pPr>
    </w:p>
    <w:p w14:paraId="3DCDEC94" w14:textId="77777777" w:rsidR="001D3659" w:rsidRDefault="001D3659">
      <w:pPr>
        <w:rPr>
          <w:b/>
          <w:bCs/>
          <w:sz w:val="28"/>
          <w:szCs w:val="28"/>
        </w:rPr>
      </w:pPr>
    </w:p>
    <w:p w14:paraId="1FF9CC00" w14:textId="77777777" w:rsidR="001D3659" w:rsidRDefault="001D3659">
      <w:pPr>
        <w:rPr>
          <w:b/>
          <w:bCs/>
          <w:sz w:val="28"/>
          <w:szCs w:val="28"/>
        </w:rPr>
      </w:pPr>
    </w:p>
    <w:p w14:paraId="4D13D47F" w14:textId="77777777" w:rsidR="001D3659" w:rsidRDefault="001D3659">
      <w:pPr>
        <w:rPr>
          <w:b/>
          <w:bCs/>
          <w:sz w:val="28"/>
          <w:szCs w:val="28"/>
        </w:rPr>
      </w:pPr>
    </w:p>
    <w:p w14:paraId="0CCBE455" w14:textId="77777777" w:rsidR="001D3659" w:rsidRDefault="001D3659">
      <w:pPr>
        <w:rPr>
          <w:b/>
          <w:bCs/>
          <w:sz w:val="28"/>
          <w:szCs w:val="28"/>
        </w:rPr>
      </w:pPr>
    </w:p>
    <w:p w14:paraId="05033C57" w14:textId="77777777" w:rsidR="001D3659" w:rsidRDefault="001D3659">
      <w:pPr>
        <w:rPr>
          <w:b/>
          <w:bCs/>
          <w:sz w:val="28"/>
          <w:szCs w:val="28"/>
        </w:rPr>
      </w:pPr>
    </w:p>
    <w:p w14:paraId="682E9691" w14:textId="77777777" w:rsidR="001D3659" w:rsidRDefault="001D3659">
      <w:pPr>
        <w:rPr>
          <w:b/>
          <w:bCs/>
          <w:sz w:val="28"/>
          <w:szCs w:val="28"/>
        </w:rPr>
      </w:pPr>
    </w:p>
    <w:p w14:paraId="5E532505" w14:textId="77777777" w:rsidR="001D3659" w:rsidRDefault="001D3659">
      <w:pPr>
        <w:rPr>
          <w:b/>
          <w:bCs/>
          <w:sz w:val="28"/>
          <w:szCs w:val="28"/>
        </w:rPr>
      </w:pPr>
    </w:p>
    <w:p w14:paraId="36C023AF" w14:textId="77777777" w:rsidR="001D3659" w:rsidRDefault="001D3659">
      <w:pPr>
        <w:rPr>
          <w:b/>
          <w:bCs/>
          <w:sz w:val="28"/>
          <w:szCs w:val="28"/>
        </w:rPr>
      </w:pPr>
    </w:p>
    <w:p w14:paraId="0425B583" w14:textId="77777777" w:rsidR="001D3659" w:rsidRDefault="001D3659">
      <w:pPr>
        <w:rPr>
          <w:b/>
          <w:bCs/>
          <w:sz w:val="28"/>
          <w:szCs w:val="28"/>
        </w:rPr>
      </w:pPr>
    </w:p>
    <w:p w14:paraId="35B11A43" w14:textId="77777777" w:rsidR="001D3659" w:rsidRDefault="001D3659">
      <w:pPr>
        <w:ind w:firstLine="697"/>
        <w:rPr>
          <w:b/>
          <w:bCs/>
          <w:sz w:val="28"/>
          <w:szCs w:val="28"/>
        </w:rPr>
      </w:pPr>
    </w:p>
    <w:p w14:paraId="6649549A" w14:textId="77777777" w:rsidR="001D3659" w:rsidRDefault="001D3659">
      <w:pPr>
        <w:rPr>
          <w:b/>
          <w:bCs/>
          <w:sz w:val="28"/>
          <w:szCs w:val="28"/>
        </w:rPr>
      </w:pPr>
    </w:p>
    <w:p w14:paraId="263F971A" w14:textId="77777777" w:rsidR="001D3659" w:rsidRDefault="001D3659">
      <w:pPr>
        <w:rPr>
          <w:b/>
          <w:bCs/>
          <w:sz w:val="28"/>
          <w:szCs w:val="28"/>
        </w:rPr>
      </w:pPr>
    </w:p>
    <w:p w14:paraId="70947D49" w14:textId="77777777" w:rsidR="001D3659" w:rsidRDefault="001D3659">
      <w:pPr>
        <w:rPr>
          <w:b/>
          <w:bCs/>
          <w:sz w:val="28"/>
          <w:szCs w:val="28"/>
        </w:rPr>
      </w:pPr>
    </w:p>
    <w:p w14:paraId="0B97463E" w14:textId="77777777" w:rsidR="001D3659" w:rsidRDefault="001D3659">
      <w:pPr>
        <w:rPr>
          <w:b/>
          <w:bCs/>
          <w:sz w:val="28"/>
          <w:szCs w:val="28"/>
        </w:rPr>
      </w:pPr>
    </w:p>
    <w:p w14:paraId="456E8194" w14:textId="77777777" w:rsidR="001D3659" w:rsidRDefault="001D3659">
      <w:pPr>
        <w:rPr>
          <w:b/>
          <w:bCs/>
          <w:sz w:val="28"/>
          <w:szCs w:val="28"/>
        </w:rPr>
      </w:pPr>
    </w:p>
    <w:p w14:paraId="3B6DE86D" w14:textId="77777777" w:rsidR="001D3659" w:rsidRDefault="001D3659">
      <w:pPr>
        <w:rPr>
          <w:b/>
          <w:bCs/>
          <w:sz w:val="28"/>
          <w:szCs w:val="28"/>
        </w:rPr>
      </w:pPr>
    </w:p>
    <w:p w14:paraId="027A7964" w14:textId="77777777" w:rsidR="001D3659" w:rsidRDefault="001D3659">
      <w:pPr>
        <w:ind w:left="0"/>
        <w:rPr>
          <w:b/>
          <w:bCs/>
          <w:sz w:val="28"/>
          <w:szCs w:val="28"/>
        </w:rPr>
      </w:pPr>
    </w:p>
    <w:p w14:paraId="2F8F9200" w14:textId="77777777" w:rsidR="001D3659" w:rsidRDefault="001D3659">
      <w:pPr>
        <w:rPr>
          <w:b/>
          <w:bCs/>
          <w:sz w:val="28"/>
          <w:szCs w:val="28"/>
        </w:rPr>
      </w:pPr>
    </w:p>
    <w:p w14:paraId="31E0C4F9" w14:textId="77777777" w:rsidR="001D3659" w:rsidRDefault="005F2F57">
      <w:pPr>
        <w:spacing w:line="360" w:lineRule="auto"/>
        <w:ind w:left="4536"/>
        <w:jc w:val="both"/>
      </w:pPr>
      <w:r>
        <w:t>“É citada uma sentença escolhida pelo autor (elemento sem título e sem indicativo numérico), que deve guardar coerência com o tema abordado na obra.”</w:t>
      </w:r>
    </w:p>
    <w:p w14:paraId="16F14D11" w14:textId="77777777" w:rsidR="001D3659" w:rsidRDefault="005F2F57">
      <w:pPr>
        <w:spacing w:line="360" w:lineRule="auto"/>
        <w:ind w:left="4536"/>
        <w:jc w:val="right"/>
      </w:pPr>
      <w:r>
        <w:t>Nome do autor</w:t>
      </w:r>
    </w:p>
    <w:p w14:paraId="42263907" w14:textId="77777777" w:rsidR="001D3659" w:rsidRDefault="005F2F57">
      <w:r>
        <w:br w:type="page"/>
      </w:r>
    </w:p>
    <w:p w14:paraId="4F668FB1" w14:textId="77777777" w:rsidR="001D3659" w:rsidRDefault="001D3659">
      <w:pPr>
        <w:spacing w:line="360" w:lineRule="auto"/>
        <w:ind w:left="4536"/>
        <w:jc w:val="right"/>
      </w:pPr>
    </w:p>
    <w:p w14:paraId="2CA36473" w14:textId="77777777" w:rsidR="001D3659" w:rsidRDefault="005F2F57">
      <w:pPr>
        <w:jc w:val="center"/>
        <w:rPr>
          <w:b/>
          <w:sz w:val="28"/>
        </w:rPr>
      </w:pPr>
      <w:r>
        <w:rPr>
          <w:b/>
          <w:sz w:val="28"/>
        </w:rPr>
        <w:t>RESUMO</w:t>
      </w:r>
    </w:p>
    <w:p w14:paraId="13515FE1" w14:textId="77777777" w:rsidR="001D3659" w:rsidRDefault="001D3659">
      <w:pPr>
        <w:jc w:val="center"/>
      </w:pPr>
    </w:p>
    <w:p w14:paraId="33D7F4E2" w14:textId="77777777" w:rsidR="001D3659" w:rsidRDefault="001D3659">
      <w:pPr>
        <w:widowControl w:val="0"/>
        <w:spacing w:line="360" w:lineRule="auto"/>
        <w:ind w:firstLine="709"/>
        <w:jc w:val="both"/>
      </w:pPr>
    </w:p>
    <w:p w14:paraId="7EDA5A24" w14:textId="77777777" w:rsidR="001D3659" w:rsidRDefault="005F2F57">
      <w:pPr>
        <w:widowControl w:val="0"/>
        <w:spacing w:line="360" w:lineRule="auto"/>
        <w:jc w:val="both"/>
      </w:pPr>
      <w:r>
        <w:t xml:space="preserve">O presente Projeto, tem como objetivo desenvolver um software para gerar de rotas de entrega. Em pesquisas realizadas, cerca de 54% dos custos logísticos das empresas provém do transporte, além de 92% das empresas darem alta prioridade à redução de custos com transporte. 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w:t>
      </w:r>
      <w:proofErr w:type="gramStart"/>
      <w:r>
        <w:t>MVC( Model</w:t>
      </w:r>
      <w:proofErr w:type="gramEnd"/>
      <w:r>
        <w:t>,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14:paraId="19C10154" w14:textId="77777777" w:rsidR="001D3659" w:rsidRDefault="001D3659">
      <w:pPr>
        <w:spacing w:line="360" w:lineRule="auto"/>
        <w:ind w:firstLine="709"/>
        <w:jc w:val="both"/>
        <w:rPr>
          <w:lang w:eastAsia="en-US"/>
        </w:rPr>
      </w:pPr>
    </w:p>
    <w:p w14:paraId="1C5CBCDF" w14:textId="77777777" w:rsidR="001D3659" w:rsidRDefault="005F2F57">
      <w:pPr>
        <w:pStyle w:val="Corpodetexto"/>
        <w:spacing w:line="360" w:lineRule="auto"/>
      </w:pPr>
      <w:r>
        <w:rPr>
          <w:b/>
          <w:bCs/>
        </w:rPr>
        <w:t>Palavras-Chave</w:t>
      </w:r>
      <w:r>
        <w:t>: Roteirização; Logística; Software; Programação.</w:t>
      </w:r>
    </w:p>
    <w:p w14:paraId="2CC68A2F" w14:textId="77777777" w:rsidR="001D3659" w:rsidRDefault="005F2F57">
      <w:r>
        <w:br w:type="page"/>
      </w:r>
    </w:p>
    <w:p w14:paraId="57AFF860" w14:textId="77777777" w:rsidR="001D3659" w:rsidRDefault="005F2F57">
      <w:pPr>
        <w:pStyle w:val="Corpodetexto"/>
        <w:pageBreakBefore/>
        <w:spacing w:line="360" w:lineRule="auto"/>
        <w:jc w:val="center"/>
        <w:rPr>
          <w:b/>
          <w:bCs/>
          <w:caps/>
          <w:sz w:val="28"/>
          <w:szCs w:val="28"/>
        </w:rPr>
      </w:pPr>
      <w:r>
        <w:rPr>
          <w:b/>
          <w:bCs/>
          <w:caps/>
          <w:sz w:val="28"/>
          <w:szCs w:val="28"/>
        </w:rPr>
        <w:lastRenderedPageBreak/>
        <w:t>ABSTRACT</w:t>
      </w:r>
    </w:p>
    <w:p w14:paraId="14D869C6" w14:textId="77777777" w:rsidR="001D3659" w:rsidRDefault="001D3659">
      <w:pPr>
        <w:pStyle w:val="Corpodetexto"/>
        <w:spacing w:line="240" w:lineRule="auto"/>
        <w:jc w:val="center"/>
      </w:pPr>
    </w:p>
    <w:p w14:paraId="4D5E7DD0" w14:textId="77777777" w:rsidR="001D3659" w:rsidRDefault="001D3659">
      <w:pPr>
        <w:pStyle w:val="Corpodetexto"/>
        <w:spacing w:line="240" w:lineRule="auto"/>
        <w:ind w:left="0"/>
        <w:rPr>
          <w:b/>
          <w:bCs/>
          <w:caps/>
          <w:sz w:val="28"/>
          <w:szCs w:val="28"/>
        </w:rPr>
      </w:pPr>
    </w:p>
    <w:p w14:paraId="3D0D66D6" w14:textId="77777777" w:rsidR="001D3659" w:rsidRDefault="005F2F57">
      <w:pPr>
        <w:spacing w:line="360" w:lineRule="auto"/>
        <w:jc w:val="both"/>
      </w:pPr>
      <w:r>
        <w:br/>
        <w:t>The purpose of this Project is to develop software to generate delivery routes. In research carried out, about 54% of the companies logistical costs come from transportation, and 92% of the companies give a high priority to reducing transport costs. After conducting exploratory research,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made up of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14:paraId="462EE427" w14:textId="77777777" w:rsidR="001D3659" w:rsidRDefault="001D3659">
      <w:pPr>
        <w:spacing w:line="360" w:lineRule="auto"/>
        <w:jc w:val="both"/>
        <w:rPr>
          <w:lang w:eastAsia="en-US"/>
        </w:rPr>
      </w:pPr>
    </w:p>
    <w:p w14:paraId="0FF37FCB" w14:textId="77777777" w:rsidR="001D3659" w:rsidRDefault="005F2F57">
      <w:pPr>
        <w:pStyle w:val="Corpodetexto"/>
      </w:pPr>
      <w:r>
        <w:rPr>
          <w:b/>
          <w:bCs/>
        </w:rPr>
        <w:t>Keywords</w:t>
      </w:r>
      <w:r>
        <w:t>: Routing; Logistics; Software; Programming.</w:t>
      </w:r>
    </w:p>
    <w:p w14:paraId="0B7A3723" w14:textId="77777777" w:rsidR="001D3659" w:rsidRDefault="001D3659">
      <w:pPr>
        <w:spacing w:line="360" w:lineRule="auto"/>
        <w:ind w:firstLine="709"/>
        <w:jc w:val="both"/>
      </w:pPr>
    </w:p>
    <w:p w14:paraId="6AA1E984" w14:textId="77777777" w:rsidR="001D3659" w:rsidRDefault="001D3659">
      <w:pPr>
        <w:spacing w:line="360" w:lineRule="auto"/>
        <w:ind w:firstLine="709"/>
        <w:jc w:val="both"/>
        <w:rPr>
          <w:lang w:eastAsia="en-US"/>
        </w:rPr>
      </w:pPr>
    </w:p>
    <w:p w14:paraId="608868CF" w14:textId="77777777" w:rsidR="001D3659" w:rsidRDefault="005F2F57">
      <w:pPr>
        <w:ind w:left="0"/>
      </w:pPr>
      <w:r>
        <w:br w:type="page"/>
      </w:r>
    </w:p>
    <w:p w14:paraId="6C29B0B4" w14:textId="77777777" w:rsidR="001D3659" w:rsidRDefault="001D3659"/>
    <w:p w14:paraId="166CCBA0" w14:textId="77777777" w:rsidR="001D3659" w:rsidRDefault="005F2F57">
      <w:pPr>
        <w:jc w:val="center"/>
        <w:rPr>
          <w:b/>
          <w:sz w:val="28"/>
        </w:rPr>
      </w:pPr>
      <w:r>
        <w:rPr>
          <w:b/>
          <w:sz w:val="28"/>
        </w:rPr>
        <w:t>LISTA DE FIGURAS</w:t>
      </w:r>
    </w:p>
    <w:p w14:paraId="66CC71B2" w14:textId="77777777" w:rsidR="001D3659" w:rsidRDefault="001D3659">
      <w:pPr>
        <w:jc w:val="center"/>
      </w:pPr>
    </w:p>
    <w:p w14:paraId="4C3298D3" w14:textId="77777777" w:rsidR="001D3659" w:rsidRDefault="005F2F57">
      <w:pPr>
        <w:pStyle w:val="ndicedeilustraes"/>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hyperlink w:anchor="_Toc9329" w:history="1">
        <w:r>
          <w:rPr>
            <w:bCs/>
          </w:rPr>
          <w:t xml:space="preserve">Figura </w:t>
        </w:r>
        <w:r>
          <w:t xml:space="preserve">1 </w:t>
        </w:r>
        <w:r>
          <w:rPr>
            <w:bCs/>
          </w:rPr>
          <w:t>. Era do Transporte Moderno, isolamento das empresas.</w:t>
        </w:r>
        <w:r>
          <w:tab/>
        </w:r>
        <w:fldSimple w:instr=" PAGEREF _Toc9329 ">
          <w:r>
            <w:t>18</w:t>
          </w:r>
        </w:fldSimple>
      </w:hyperlink>
    </w:p>
    <w:p w14:paraId="4C1DA45A" w14:textId="77777777" w:rsidR="001D3659" w:rsidRDefault="005F2F57">
      <w:pPr>
        <w:pStyle w:val="ndicedeilustraes"/>
        <w:tabs>
          <w:tab w:val="right" w:leader="dot" w:pos="9072"/>
        </w:tabs>
      </w:pPr>
      <w:hyperlink w:anchor="_Toc6144" w:history="1">
        <w:r>
          <w:rPr>
            <w:bCs/>
          </w:rPr>
          <w:t xml:space="preserve">Figura </w:t>
        </w:r>
        <w:r>
          <w:t xml:space="preserve">2 </w:t>
        </w:r>
        <w:r>
          <w:rPr>
            <w:bCs/>
          </w:rPr>
          <w:t>. Era da Logística Empresarial.</w:t>
        </w:r>
        <w:r>
          <w:tab/>
        </w:r>
        <w:fldSimple w:instr=" PAGEREF _Toc6144 ">
          <w:r>
            <w:t>18</w:t>
          </w:r>
        </w:fldSimple>
      </w:hyperlink>
    </w:p>
    <w:p w14:paraId="2836F866" w14:textId="77777777" w:rsidR="001D3659" w:rsidRDefault="005F2F57">
      <w:pPr>
        <w:pStyle w:val="ndicedeilustraes"/>
        <w:tabs>
          <w:tab w:val="right" w:leader="dot" w:pos="9072"/>
        </w:tabs>
      </w:pPr>
      <w:hyperlink w:anchor="_Toc20480" w:history="1">
        <w:r>
          <w:rPr>
            <w:bCs/>
          </w:rPr>
          <w:t xml:space="preserve">Figura </w:t>
        </w:r>
        <w:r>
          <w:t xml:space="preserve">3 </w:t>
        </w:r>
        <w:r>
          <w:rPr>
            <w:bCs/>
          </w:rPr>
          <w:t>. Era da Cadeia de Suprimentos.</w:t>
        </w:r>
        <w:r>
          <w:tab/>
        </w:r>
        <w:fldSimple w:instr=" PAGEREF _Toc20480 ">
          <w:r>
            <w:t>19</w:t>
          </w:r>
        </w:fldSimple>
      </w:hyperlink>
    </w:p>
    <w:p w14:paraId="5FE42384" w14:textId="77777777" w:rsidR="001D3659" w:rsidRDefault="005F2F57">
      <w:pPr>
        <w:pStyle w:val="ndicedeilustraes"/>
        <w:tabs>
          <w:tab w:val="right" w:leader="dot" w:pos="9072"/>
        </w:tabs>
      </w:pPr>
      <w:hyperlink w:anchor="_Toc15454" w:history="1">
        <w:r>
          <w:rPr>
            <w:bCs/>
          </w:rPr>
          <w:t xml:space="preserve">Figura </w:t>
        </w:r>
        <w:r>
          <w:t xml:space="preserve">4 </w:t>
        </w:r>
        <w:r>
          <w:rPr>
            <w:bCs/>
          </w:rPr>
          <w:t>. Era das redes de Suprimentos.</w:t>
        </w:r>
        <w:r>
          <w:tab/>
        </w:r>
        <w:fldSimple w:instr=" PAGEREF _Toc15454 ">
          <w:r>
            <w:t>19</w:t>
          </w:r>
        </w:fldSimple>
      </w:hyperlink>
    </w:p>
    <w:p w14:paraId="4E335D36" w14:textId="77777777" w:rsidR="001D3659" w:rsidRDefault="005F2F57">
      <w:pPr>
        <w:pStyle w:val="ndicedeilustraes"/>
        <w:tabs>
          <w:tab w:val="right" w:leader="dot" w:pos="9072"/>
        </w:tabs>
      </w:pPr>
      <w:hyperlink w:anchor="_Toc4948" w:history="1">
        <w:r>
          <w:rPr>
            <w:bCs/>
          </w:rPr>
          <w:t xml:space="preserve">Figura </w:t>
        </w:r>
        <w:r>
          <w:t xml:space="preserve">5 </w:t>
        </w:r>
        <w:r>
          <w:rPr>
            <w:bCs/>
          </w:rPr>
          <w:t>. Participação do Modal Rodoviário nas Empresas.</w:t>
        </w:r>
        <w:r>
          <w:tab/>
        </w:r>
        <w:fldSimple w:instr=" PAGEREF _Toc4948 ">
          <w:r>
            <w:t>20</w:t>
          </w:r>
        </w:fldSimple>
      </w:hyperlink>
    </w:p>
    <w:p w14:paraId="238BCDCA" w14:textId="77777777" w:rsidR="001D3659" w:rsidRDefault="005F2F57">
      <w:pPr>
        <w:pStyle w:val="ndicedeilustraes"/>
        <w:tabs>
          <w:tab w:val="right" w:leader="dot" w:pos="9072"/>
        </w:tabs>
      </w:pPr>
      <w:hyperlink w:anchor="_Toc23435" w:history="1">
        <w:r>
          <w:rPr>
            <w:bCs/>
          </w:rPr>
          <w:t xml:space="preserve">Figura </w:t>
        </w:r>
        <w:r>
          <w:t xml:space="preserve">6 </w:t>
        </w:r>
        <w:r>
          <w:rPr>
            <w:bCs/>
          </w:rPr>
          <w:t>. Distribuição dos Custos Logísticos nas Empresas.</w:t>
        </w:r>
        <w:r>
          <w:tab/>
        </w:r>
        <w:fldSimple w:instr=" PAGEREF _Toc23435 ">
          <w:r>
            <w:t>21</w:t>
          </w:r>
        </w:fldSimple>
      </w:hyperlink>
    </w:p>
    <w:p w14:paraId="45628ACF" w14:textId="77777777" w:rsidR="001D3659" w:rsidRDefault="005F2F57">
      <w:pPr>
        <w:pStyle w:val="ndicedeilustraes"/>
        <w:tabs>
          <w:tab w:val="right" w:leader="dot" w:pos="9072"/>
        </w:tabs>
      </w:pPr>
      <w:hyperlink w:anchor="_Toc1066" w:history="1">
        <w:r>
          <w:rPr>
            <w:bCs/>
          </w:rPr>
          <w:t xml:space="preserve">Figura </w:t>
        </w:r>
        <w:r>
          <w:t xml:space="preserve">7 </w:t>
        </w:r>
        <w:r>
          <w:rPr>
            <w:bCs/>
          </w:rPr>
          <w:t>. Grau de Priorização das Empresas na Redução de Custos logísticos.</w:t>
        </w:r>
        <w:r>
          <w:tab/>
        </w:r>
        <w:fldSimple w:instr=" PAGEREF _Toc1066 ">
          <w:r>
            <w:t>22</w:t>
          </w:r>
        </w:fldSimple>
      </w:hyperlink>
    </w:p>
    <w:p w14:paraId="70740B87" w14:textId="77777777" w:rsidR="001D3659" w:rsidRDefault="005F2F57">
      <w:pPr>
        <w:pStyle w:val="ndicedeilustraes"/>
        <w:tabs>
          <w:tab w:val="right" w:leader="dot" w:pos="9072"/>
        </w:tabs>
      </w:pPr>
      <w:hyperlink w:anchor="_Toc25179" w:history="1">
        <w:r>
          <w:rPr>
            <w:bCs/>
          </w:rPr>
          <w:t xml:space="preserve">Figura </w:t>
        </w:r>
        <w:r>
          <w:t xml:space="preserve">8 </w:t>
        </w:r>
        <w:r>
          <w:rPr>
            <w:bCs/>
          </w:rPr>
          <w:t>. Arquitetura da Solução –</w:t>
        </w:r>
        <w:r>
          <w:rPr>
            <w:bCs/>
            <w:lang w:val="en-US"/>
          </w:rPr>
          <w:t xml:space="preserve"> </w:t>
        </w:r>
        <w:r>
          <w:rPr>
            <w:bCs/>
          </w:rPr>
          <w:t>BackEnd</w:t>
        </w:r>
        <w:r>
          <w:rPr>
            <w:bCs/>
            <w:lang w:val="en-US"/>
          </w:rPr>
          <w:t>.</w:t>
        </w:r>
        <w:r>
          <w:tab/>
        </w:r>
        <w:fldSimple w:instr=" PAGEREF _Toc25179 ">
          <w:r>
            <w:t>47</w:t>
          </w:r>
        </w:fldSimple>
      </w:hyperlink>
    </w:p>
    <w:p w14:paraId="2EEB1C33" w14:textId="77777777" w:rsidR="001D3659" w:rsidRDefault="005F2F57">
      <w:pPr>
        <w:pStyle w:val="ndicedeilustraes"/>
        <w:tabs>
          <w:tab w:val="right" w:leader="dot" w:pos="9072"/>
        </w:tabs>
      </w:pPr>
      <w:hyperlink w:anchor="_Toc26650" w:history="1">
        <w:r>
          <w:rPr>
            <w:bCs/>
          </w:rPr>
          <w:t xml:space="preserve">Figura </w:t>
        </w:r>
        <w:r>
          <w:t xml:space="preserve">9 </w:t>
        </w:r>
        <w:r>
          <w:rPr>
            <w:bCs/>
          </w:rPr>
          <w:t>. Arquitetura da Solução: FrontEnd</w:t>
        </w:r>
        <w:r>
          <w:rPr>
            <w:bCs/>
            <w:lang w:val="en-US"/>
          </w:rPr>
          <w:t>.</w:t>
        </w:r>
        <w:r>
          <w:tab/>
        </w:r>
        <w:fldSimple w:instr=" PAGEREF _Toc26650 ">
          <w:r>
            <w:t>47</w:t>
          </w:r>
        </w:fldSimple>
      </w:hyperlink>
    </w:p>
    <w:p w14:paraId="0CA5A892" w14:textId="77777777" w:rsidR="001D3659" w:rsidRDefault="005F2F57">
      <w:pPr>
        <w:pStyle w:val="ndicedeilustraes"/>
        <w:tabs>
          <w:tab w:val="right" w:leader="dot" w:pos="9072"/>
        </w:tabs>
      </w:pPr>
      <w:hyperlink w:anchor="_Toc17982" w:history="1">
        <w:r>
          <w:rPr>
            <w:bCs/>
          </w:rPr>
          <w:t xml:space="preserve">Figura </w:t>
        </w:r>
        <w:r>
          <w:t xml:space="preserve">10 </w:t>
        </w:r>
        <w:r>
          <w:rPr>
            <w:bCs/>
          </w:rPr>
          <w:t>. Arquitetura da Solução: BackEnd</w:t>
        </w:r>
        <w:r>
          <w:rPr>
            <w:bCs/>
            <w:lang w:val="en-US"/>
          </w:rPr>
          <w:t>.</w:t>
        </w:r>
        <w:r>
          <w:tab/>
        </w:r>
        <w:fldSimple w:instr=" PAGEREF _Toc17982 ">
          <w:r>
            <w:t>49</w:t>
          </w:r>
        </w:fldSimple>
      </w:hyperlink>
    </w:p>
    <w:p w14:paraId="4A40ACEC" w14:textId="77777777" w:rsidR="001D3659" w:rsidRDefault="005F2F57">
      <w:pPr>
        <w:pStyle w:val="ndicedeilustraes"/>
        <w:tabs>
          <w:tab w:val="right" w:leader="dot" w:pos="9072"/>
        </w:tabs>
      </w:pPr>
      <w:hyperlink w:anchor="_Toc31782" w:history="1">
        <w:r>
          <w:rPr>
            <w:bCs/>
          </w:rPr>
          <w:t xml:space="preserve">Figura </w:t>
        </w:r>
        <w:r>
          <w:t xml:space="preserve">11 </w:t>
        </w:r>
        <w:r>
          <w:rPr>
            <w:bCs/>
          </w:rPr>
          <w:t>. Arquitetura da Solução: Implantação de Projeto</w:t>
        </w:r>
        <w:r>
          <w:rPr>
            <w:bCs/>
            <w:lang w:val="en-US"/>
          </w:rPr>
          <w:t>.</w:t>
        </w:r>
        <w:r>
          <w:tab/>
        </w:r>
        <w:fldSimple w:instr=" PAGEREF _Toc31782 ">
          <w:r>
            <w:t>50</w:t>
          </w:r>
        </w:fldSimple>
      </w:hyperlink>
    </w:p>
    <w:p w14:paraId="2E36C94E" w14:textId="77777777" w:rsidR="001D3659" w:rsidRDefault="005F2F57">
      <w:pPr>
        <w:pStyle w:val="ndicedeilustraes"/>
        <w:tabs>
          <w:tab w:val="right" w:leader="dot" w:pos="9072"/>
        </w:tabs>
      </w:pPr>
      <w:hyperlink w:anchor="_Toc10608" w:history="1">
        <w:r>
          <w:rPr>
            <w:bCs/>
          </w:rPr>
          <w:t xml:space="preserve">Figura </w:t>
        </w:r>
        <w:r>
          <w:t xml:space="preserve">12 </w:t>
        </w:r>
        <w:r>
          <w:rPr>
            <w:bCs/>
          </w:rPr>
          <w:t>. Diagrama de Componentes</w:t>
        </w:r>
        <w:r>
          <w:rPr>
            <w:bCs/>
            <w:lang w:val="en-US"/>
          </w:rPr>
          <w:t>.</w:t>
        </w:r>
        <w:r>
          <w:tab/>
        </w:r>
        <w:fldSimple w:instr=" PAGEREF _Toc10608 ">
          <w:r>
            <w:t>51</w:t>
          </w:r>
        </w:fldSimple>
      </w:hyperlink>
    </w:p>
    <w:p w14:paraId="06D57A93" w14:textId="77777777" w:rsidR="001D3659" w:rsidRDefault="005F2F57">
      <w:pPr>
        <w:pStyle w:val="ndicedeilustraes"/>
        <w:tabs>
          <w:tab w:val="right" w:leader="dot" w:pos="9072"/>
        </w:tabs>
      </w:pPr>
      <w:hyperlink w:anchor="_Toc23188" w:history="1">
        <w:r>
          <w:rPr>
            <w:bCs/>
          </w:rPr>
          <w:t xml:space="preserve">Figura </w:t>
        </w:r>
        <w:r>
          <w:t xml:space="preserve">13 </w:t>
        </w:r>
        <w:r>
          <w:rPr>
            <w:bCs/>
          </w:rPr>
          <w:t>. Diagrama de Classes: Entidades</w:t>
        </w:r>
        <w:r>
          <w:rPr>
            <w:bCs/>
            <w:lang w:val="en-US"/>
          </w:rPr>
          <w:t>.</w:t>
        </w:r>
        <w:r>
          <w:tab/>
        </w:r>
        <w:fldSimple w:instr=" PAGEREF _Toc23188 ">
          <w:r>
            <w:t>52</w:t>
          </w:r>
        </w:fldSimple>
      </w:hyperlink>
    </w:p>
    <w:p w14:paraId="46CC0696" w14:textId="77777777" w:rsidR="001D3659" w:rsidRDefault="005F2F57">
      <w:pPr>
        <w:pStyle w:val="ndicedeilustraes"/>
        <w:tabs>
          <w:tab w:val="right" w:leader="dot" w:pos="9072"/>
        </w:tabs>
      </w:pPr>
      <w:hyperlink w:anchor="_Toc3951" w:history="1">
        <w:r>
          <w:rPr>
            <w:bCs/>
          </w:rPr>
          <w:t xml:space="preserve">Figura </w:t>
        </w:r>
        <w:r>
          <w:t xml:space="preserve">14 </w:t>
        </w:r>
        <w:r>
          <w:rPr>
            <w:bCs/>
          </w:rPr>
          <w:t>. Diagrama de Classes: Repositórios</w:t>
        </w:r>
        <w:r>
          <w:rPr>
            <w:bCs/>
            <w:lang w:val="en-US"/>
          </w:rPr>
          <w:t>.</w:t>
        </w:r>
        <w:r>
          <w:tab/>
        </w:r>
        <w:fldSimple w:instr=" PAGEREF _Toc3951 ">
          <w:r>
            <w:t>53</w:t>
          </w:r>
        </w:fldSimple>
      </w:hyperlink>
    </w:p>
    <w:p w14:paraId="1C257047" w14:textId="77777777" w:rsidR="001D3659" w:rsidRDefault="005F2F57">
      <w:pPr>
        <w:pStyle w:val="ndicedeilustraes"/>
        <w:tabs>
          <w:tab w:val="right" w:leader="dot" w:pos="9072"/>
        </w:tabs>
      </w:pPr>
      <w:hyperlink w:anchor="_Toc29433" w:history="1">
        <w:r>
          <w:rPr>
            <w:bCs/>
          </w:rPr>
          <w:t xml:space="preserve">Figura </w:t>
        </w:r>
        <w:r>
          <w:t xml:space="preserve">15 </w:t>
        </w:r>
        <w:r>
          <w:rPr>
            <w:bCs/>
          </w:rPr>
          <w:t>. Diagrama de Classes: Serviços</w:t>
        </w:r>
        <w:r>
          <w:rPr>
            <w:bCs/>
            <w:lang w:val="en-US"/>
          </w:rPr>
          <w:t>.</w:t>
        </w:r>
        <w:r>
          <w:tab/>
        </w:r>
        <w:fldSimple w:instr=" PAGEREF _Toc29433 ">
          <w:r>
            <w:t>54</w:t>
          </w:r>
        </w:fldSimple>
      </w:hyperlink>
    </w:p>
    <w:p w14:paraId="635107B7" w14:textId="77777777" w:rsidR="001D3659" w:rsidRDefault="005F2F57">
      <w:pPr>
        <w:pStyle w:val="ndicedeilustraes"/>
        <w:tabs>
          <w:tab w:val="right" w:leader="dot" w:pos="9072"/>
        </w:tabs>
      </w:pPr>
      <w:hyperlink w:anchor="_Toc13746" w:history="1">
        <w:r>
          <w:rPr>
            <w:bCs/>
          </w:rPr>
          <w:t xml:space="preserve">Figura </w:t>
        </w:r>
        <w:r>
          <w:t xml:space="preserve">16 </w:t>
        </w:r>
        <w:r>
          <w:rPr>
            <w:bCs/>
          </w:rPr>
          <w:t>. Diagrama de Classes: Controladores</w:t>
        </w:r>
        <w:r>
          <w:rPr>
            <w:bCs/>
            <w:lang w:val="en-US"/>
          </w:rPr>
          <w:t>.</w:t>
        </w:r>
        <w:r>
          <w:tab/>
        </w:r>
        <w:fldSimple w:instr=" PAGEREF _Toc13746 ">
          <w:r>
            <w:t>55</w:t>
          </w:r>
        </w:fldSimple>
      </w:hyperlink>
    </w:p>
    <w:p w14:paraId="36A1F2F7" w14:textId="77777777" w:rsidR="001D3659" w:rsidRDefault="005F2F57">
      <w:pPr>
        <w:pStyle w:val="ndicedeilustraes"/>
        <w:tabs>
          <w:tab w:val="right" w:leader="dot" w:pos="9072"/>
        </w:tabs>
      </w:pPr>
      <w:hyperlink w:anchor="_Toc18583" w:history="1">
        <w:r>
          <w:rPr>
            <w:bCs/>
          </w:rPr>
          <w:t xml:space="preserve">Figura </w:t>
        </w:r>
        <w:r>
          <w:t xml:space="preserve">17 </w:t>
        </w:r>
        <w:r>
          <w:rPr>
            <w:bCs/>
          </w:rPr>
          <w:t>. Definição de Controlador e URL</w:t>
        </w:r>
        <w:r>
          <w:rPr>
            <w:bCs/>
            <w:lang w:val="en-US"/>
          </w:rPr>
          <w:t>.</w:t>
        </w:r>
        <w:r>
          <w:tab/>
        </w:r>
        <w:fldSimple w:instr=" PAGEREF _Toc18583 ">
          <w:r>
            <w:t>56</w:t>
          </w:r>
        </w:fldSimple>
      </w:hyperlink>
    </w:p>
    <w:p w14:paraId="7DF2AE64" w14:textId="77777777" w:rsidR="001D3659" w:rsidRDefault="005F2F57">
      <w:pPr>
        <w:pStyle w:val="ndicedeilustraes"/>
        <w:tabs>
          <w:tab w:val="right" w:leader="dot" w:pos="9072"/>
        </w:tabs>
      </w:pPr>
      <w:hyperlink w:anchor="_Toc25752" w:history="1">
        <w:r>
          <w:rPr>
            <w:bCs/>
          </w:rPr>
          <w:t xml:space="preserve">Figura </w:t>
        </w:r>
        <w:r>
          <w:t xml:space="preserve">18 </w:t>
        </w:r>
        <w:r>
          <w:rPr>
            <w:bCs/>
          </w:rPr>
          <w:t xml:space="preserve">. Definição de Acesso ao Método usando </w:t>
        </w:r>
        <w:r>
          <w:rPr>
            <w:bCs/>
            <w:i/>
            <w:iCs/>
          </w:rPr>
          <w:t>@RequestMapping</w:t>
        </w:r>
        <w:r>
          <w:rPr>
            <w:bCs/>
            <w:lang w:val="en-US"/>
          </w:rPr>
          <w:t>.</w:t>
        </w:r>
        <w:r>
          <w:tab/>
        </w:r>
        <w:fldSimple w:instr=" PAGEREF _Toc25752 ">
          <w:r>
            <w:t>56</w:t>
          </w:r>
        </w:fldSimple>
      </w:hyperlink>
    </w:p>
    <w:p w14:paraId="6219292A" w14:textId="77777777" w:rsidR="001D3659" w:rsidRDefault="005F2F57">
      <w:pPr>
        <w:pStyle w:val="ndicedeilustraes"/>
        <w:tabs>
          <w:tab w:val="right" w:leader="dot" w:pos="9072"/>
        </w:tabs>
      </w:pPr>
      <w:hyperlink w:anchor="_Toc27368" w:history="1">
        <w:r>
          <w:rPr>
            <w:bCs/>
          </w:rPr>
          <w:t xml:space="preserve">Figura </w:t>
        </w:r>
        <w:r>
          <w:t xml:space="preserve">19 </w:t>
        </w:r>
        <w:r>
          <w:rPr>
            <w:bCs/>
          </w:rPr>
          <w:t>. Definição Injeção de Dependências</w:t>
        </w:r>
        <w:r>
          <w:rPr>
            <w:bCs/>
            <w:lang w:val="en-US"/>
          </w:rPr>
          <w:t>.</w:t>
        </w:r>
        <w:r>
          <w:tab/>
        </w:r>
        <w:fldSimple w:instr=" PAGEREF _Toc27368 ">
          <w:r>
            <w:t>57</w:t>
          </w:r>
        </w:fldSimple>
      </w:hyperlink>
    </w:p>
    <w:p w14:paraId="7A4D0D64" w14:textId="77777777" w:rsidR="001D3659" w:rsidRDefault="005F2F57">
      <w:pPr>
        <w:pStyle w:val="ndicedeilustraes"/>
        <w:tabs>
          <w:tab w:val="right" w:leader="dot" w:pos="9072"/>
        </w:tabs>
      </w:pPr>
      <w:hyperlink w:anchor="_Toc19615" w:history="1">
        <w:r>
          <w:rPr>
            <w:bCs/>
          </w:rPr>
          <w:t xml:space="preserve">Figura </w:t>
        </w:r>
        <w:r>
          <w:t xml:space="preserve">20 </w:t>
        </w:r>
        <w:r>
          <w:rPr>
            <w:bCs/>
          </w:rPr>
          <w:t>. Definição Injeção de Serviço</w:t>
        </w:r>
        <w:r>
          <w:rPr>
            <w:bCs/>
            <w:lang w:val="en-US"/>
          </w:rPr>
          <w:t>.</w:t>
        </w:r>
        <w:r>
          <w:tab/>
        </w:r>
        <w:fldSimple w:instr=" PAGEREF _Toc19615 ">
          <w:r>
            <w:t>57</w:t>
          </w:r>
        </w:fldSimple>
      </w:hyperlink>
    </w:p>
    <w:p w14:paraId="7907AD0F" w14:textId="77777777" w:rsidR="001D3659" w:rsidRDefault="005F2F57">
      <w:pPr>
        <w:pStyle w:val="ndicedeilustraes"/>
        <w:tabs>
          <w:tab w:val="right" w:leader="dot" w:pos="9072"/>
        </w:tabs>
      </w:pPr>
      <w:hyperlink w:anchor="_Toc23675" w:history="1">
        <w:r>
          <w:rPr>
            <w:bCs/>
          </w:rPr>
          <w:t xml:space="preserve">Figura </w:t>
        </w:r>
        <w:r>
          <w:t xml:space="preserve">21 </w:t>
        </w:r>
        <w:r>
          <w:rPr>
            <w:bCs/>
          </w:rPr>
          <w:t>. Fragmento da Classe PessoaService</w:t>
        </w:r>
        <w:r>
          <w:rPr>
            <w:bCs/>
            <w:lang w:val="en-US"/>
          </w:rPr>
          <w:t>.</w:t>
        </w:r>
        <w:r>
          <w:tab/>
        </w:r>
        <w:fldSimple w:instr=" PAGEREF _Toc23675 ">
          <w:r>
            <w:t>57</w:t>
          </w:r>
        </w:fldSimple>
      </w:hyperlink>
    </w:p>
    <w:p w14:paraId="368722D8" w14:textId="77777777" w:rsidR="001D3659" w:rsidRDefault="005F2F57">
      <w:pPr>
        <w:pStyle w:val="ndicedeilustraes"/>
        <w:tabs>
          <w:tab w:val="right" w:leader="dot" w:pos="9072"/>
        </w:tabs>
      </w:pPr>
      <w:hyperlink w:anchor="_Toc17366" w:history="1">
        <w:r>
          <w:rPr>
            <w:bCs/>
          </w:rPr>
          <w:t xml:space="preserve">Figura </w:t>
        </w:r>
        <w:r>
          <w:t xml:space="preserve">22 </w:t>
        </w:r>
        <w:r>
          <w:rPr>
            <w:bCs/>
          </w:rPr>
          <w:t>. Interface Pessoa Repository</w:t>
        </w:r>
        <w:r>
          <w:rPr>
            <w:bCs/>
            <w:lang w:val="en-US"/>
          </w:rPr>
          <w:t>.</w:t>
        </w:r>
        <w:r>
          <w:tab/>
        </w:r>
        <w:fldSimple w:instr=" PAGEREF _Toc17366 ">
          <w:r>
            <w:t>58</w:t>
          </w:r>
        </w:fldSimple>
      </w:hyperlink>
    </w:p>
    <w:p w14:paraId="79507ED3" w14:textId="77777777" w:rsidR="001D3659" w:rsidRDefault="005F2F57">
      <w:pPr>
        <w:pStyle w:val="ndicedeilustraes"/>
        <w:tabs>
          <w:tab w:val="right" w:leader="dot" w:pos="9072"/>
        </w:tabs>
      </w:pPr>
      <w:hyperlink w:anchor="_Toc23551" w:history="1">
        <w:r>
          <w:rPr>
            <w:bCs/>
          </w:rPr>
          <w:t xml:space="preserve">Figura </w:t>
        </w:r>
        <w:r>
          <w:t xml:space="preserve">23 </w:t>
        </w:r>
        <w:r>
          <w:rPr>
            <w:bCs/>
          </w:rPr>
          <w:t>. Entidade Pessoa</w:t>
        </w:r>
        <w:r>
          <w:rPr>
            <w:bCs/>
            <w:lang w:val="en-US"/>
          </w:rPr>
          <w:t>.</w:t>
        </w:r>
        <w:r>
          <w:tab/>
        </w:r>
        <w:fldSimple w:instr=" PAGEREF _Toc23551 ">
          <w:r>
            <w:t>59</w:t>
          </w:r>
        </w:fldSimple>
      </w:hyperlink>
    </w:p>
    <w:p w14:paraId="201E5400" w14:textId="77777777" w:rsidR="001D3659" w:rsidRDefault="005F2F57">
      <w:pPr>
        <w:pStyle w:val="ndicedeilustraes"/>
        <w:tabs>
          <w:tab w:val="right" w:leader="dot" w:pos="9072"/>
        </w:tabs>
      </w:pPr>
      <w:hyperlink w:anchor="_Toc30613" w:history="1">
        <w:r>
          <w:rPr>
            <w:bCs/>
          </w:rPr>
          <w:t xml:space="preserve">Figura </w:t>
        </w:r>
        <w:r>
          <w:t xml:space="preserve">24 </w:t>
        </w:r>
        <w:r>
          <w:rPr>
            <w:bCs/>
          </w:rPr>
          <w:t>. Página de Geração de Rotas</w:t>
        </w:r>
        <w:r>
          <w:rPr>
            <w:bCs/>
            <w:lang w:val="en-US"/>
          </w:rPr>
          <w:t>.</w:t>
        </w:r>
        <w:r>
          <w:tab/>
        </w:r>
        <w:fldSimple w:instr=" PAGEREF _Toc30613 ">
          <w:r>
            <w:t>60</w:t>
          </w:r>
        </w:fldSimple>
      </w:hyperlink>
    </w:p>
    <w:p w14:paraId="4689347B" w14:textId="77777777" w:rsidR="001D3659" w:rsidRDefault="005F2F57">
      <w:pPr>
        <w:pStyle w:val="ndicedeilustraes"/>
        <w:tabs>
          <w:tab w:val="right" w:leader="dot" w:pos="9072"/>
        </w:tabs>
      </w:pPr>
      <w:hyperlink w:anchor="_Toc17310" w:history="1">
        <w:r>
          <w:rPr>
            <w:bCs/>
          </w:rPr>
          <w:t xml:space="preserve">Figura </w:t>
        </w:r>
        <w:r>
          <w:t xml:space="preserve">25 </w:t>
        </w:r>
        <w:r>
          <w:rPr>
            <w:bCs/>
          </w:rPr>
          <w:t>. Cabeçalho da Página de Geração de Rotas</w:t>
        </w:r>
        <w:r>
          <w:rPr>
            <w:bCs/>
            <w:lang w:val="en-US"/>
          </w:rPr>
          <w:t>.</w:t>
        </w:r>
        <w:r>
          <w:tab/>
        </w:r>
        <w:fldSimple w:instr=" PAGEREF _Toc17310 ">
          <w:r>
            <w:t>61</w:t>
          </w:r>
        </w:fldSimple>
      </w:hyperlink>
    </w:p>
    <w:p w14:paraId="18AF1A2B" w14:textId="77777777" w:rsidR="001D3659" w:rsidRDefault="005F2F57">
      <w:pPr>
        <w:pStyle w:val="ndicedeilustraes"/>
        <w:tabs>
          <w:tab w:val="right" w:leader="dot" w:pos="9072"/>
        </w:tabs>
      </w:pPr>
      <w:hyperlink w:anchor="_Toc26219" w:history="1">
        <w:r>
          <w:rPr>
            <w:bCs/>
          </w:rPr>
          <w:t xml:space="preserve">Figura </w:t>
        </w:r>
        <w:r>
          <w:t xml:space="preserve">26 </w:t>
        </w:r>
        <w:r>
          <w:rPr>
            <w:bCs/>
          </w:rPr>
          <w:t>. Fragmento da Página de Geração de Rotas</w:t>
        </w:r>
        <w:r>
          <w:rPr>
            <w:bCs/>
            <w:lang w:val="en-US"/>
          </w:rPr>
          <w:t>.</w:t>
        </w:r>
        <w:r>
          <w:tab/>
        </w:r>
        <w:fldSimple w:instr=" PAGEREF _Toc26219 ">
          <w:r>
            <w:t>61</w:t>
          </w:r>
        </w:fldSimple>
      </w:hyperlink>
    </w:p>
    <w:p w14:paraId="108BA20A" w14:textId="77777777" w:rsidR="001D3659" w:rsidRDefault="005F2F57">
      <w:pPr>
        <w:pStyle w:val="ndicedeilustraes"/>
        <w:tabs>
          <w:tab w:val="right" w:leader="dot" w:pos="9072"/>
        </w:tabs>
      </w:pPr>
      <w:hyperlink w:anchor="_Toc29324" w:history="1">
        <w:r>
          <w:rPr>
            <w:bCs/>
          </w:rPr>
          <w:t xml:space="preserve">Figura </w:t>
        </w:r>
        <w:r>
          <w:t xml:space="preserve">27 </w:t>
        </w:r>
        <w:r>
          <w:rPr>
            <w:bCs/>
          </w:rPr>
          <w:t>. Fragmento de Código, Controlador Pagina de Geração de Rotas</w:t>
        </w:r>
        <w:r>
          <w:rPr>
            <w:bCs/>
            <w:lang w:val="en-US"/>
          </w:rPr>
          <w:t>.</w:t>
        </w:r>
        <w:r>
          <w:tab/>
        </w:r>
        <w:fldSimple w:instr=" PAGEREF _Toc29324 ">
          <w:r>
            <w:t>62</w:t>
          </w:r>
        </w:fldSimple>
      </w:hyperlink>
    </w:p>
    <w:p w14:paraId="57D418DF" w14:textId="77777777" w:rsidR="001D3659" w:rsidRDefault="005F2F57">
      <w:pPr>
        <w:pStyle w:val="ndicedeilustraes"/>
        <w:tabs>
          <w:tab w:val="right" w:leader="dot" w:pos="9072"/>
        </w:tabs>
      </w:pPr>
      <w:hyperlink w:anchor="_Toc13912" w:history="1">
        <w:r>
          <w:rPr>
            <w:bCs/>
          </w:rPr>
          <w:t xml:space="preserve">Figura </w:t>
        </w:r>
        <w:r>
          <w:t xml:space="preserve">28 </w:t>
        </w:r>
        <w:r>
          <w:rPr>
            <w:bCs/>
          </w:rPr>
          <w:t>. Fragmento da Classe CepService</w:t>
        </w:r>
        <w:r>
          <w:rPr>
            <w:bCs/>
            <w:lang w:val="en-US"/>
          </w:rPr>
          <w:t>.</w:t>
        </w:r>
        <w:r>
          <w:tab/>
        </w:r>
        <w:fldSimple w:instr=" PAGEREF _Toc13912 ">
          <w:r>
            <w:t>62</w:t>
          </w:r>
        </w:fldSimple>
      </w:hyperlink>
    </w:p>
    <w:p w14:paraId="7ECB0889" w14:textId="77777777" w:rsidR="001D3659" w:rsidRDefault="005F2F57">
      <w:pPr>
        <w:pStyle w:val="ndicedeilustraes"/>
        <w:tabs>
          <w:tab w:val="right" w:leader="dot" w:pos="9072"/>
        </w:tabs>
      </w:pPr>
      <w:hyperlink w:anchor="_Toc29919" w:history="1">
        <w:r>
          <w:rPr>
            <w:bCs/>
          </w:rPr>
          <w:t xml:space="preserve">Figura </w:t>
        </w:r>
        <w:r>
          <w:t xml:space="preserve">29 </w:t>
        </w:r>
        <w:r>
          <w:rPr>
            <w:bCs/>
          </w:rPr>
          <w:t>. Tela para Geração e Rotas, com Endereços Inseridos</w:t>
        </w:r>
        <w:r>
          <w:rPr>
            <w:bCs/>
            <w:lang w:val="en-US"/>
          </w:rPr>
          <w:t>.</w:t>
        </w:r>
        <w:r>
          <w:tab/>
        </w:r>
        <w:fldSimple w:instr=" PAGEREF _Toc29919 ">
          <w:r>
            <w:t>63</w:t>
          </w:r>
        </w:fldSimple>
      </w:hyperlink>
    </w:p>
    <w:p w14:paraId="4E1374B1" w14:textId="77777777" w:rsidR="001D3659" w:rsidRDefault="005F2F57">
      <w:pPr>
        <w:pStyle w:val="ndicedeilustraes"/>
        <w:tabs>
          <w:tab w:val="right" w:leader="dot" w:pos="9072"/>
        </w:tabs>
      </w:pPr>
      <w:hyperlink w:anchor="_Toc15164" w:history="1">
        <w:r>
          <w:rPr>
            <w:bCs/>
          </w:rPr>
          <w:t xml:space="preserve">Figura </w:t>
        </w:r>
        <w:r>
          <w:t xml:space="preserve">30 </w:t>
        </w:r>
        <w:r>
          <w:rPr>
            <w:bCs/>
          </w:rPr>
          <w:t>. Tela para Geração e Rotas, com Endereços Inseridos</w:t>
        </w:r>
        <w:r>
          <w:rPr>
            <w:bCs/>
            <w:lang w:val="en-US"/>
          </w:rPr>
          <w:t>.</w:t>
        </w:r>
        <w:r>
          <w:tab/>
        </w:r>
        <w:fldSimple w:instr=" PAGEREF _Toc15164 ">
          <w:r>
            <w:t>63</w:t>
          </w:r>
        </w:fldSimple>
      </w:hyperlink>
    </w:p>
    <w:p w14:paraId="5B708D21" w14:textId="77777777" w:rsidR="001D3659" w:rsidRDefault="005F2F57">
      <w:pPr>
        <w:pStyle w:val="ndicedeilustraes"/>
        <w:tabs>
          <w:tab w:val="right" w:leader="dot" w:pos="9072"/>
        </w:tabs>
      </w:pPr>
      <w:hyperlink w:anchor="_Toc23969" w:history="1">
        <w:r>
          <w:rPr>
            <w:bCs/>
          </w:rPr>
          <w:t xml:space="preserve">Figura </w:t>
        </w:r>
        <w:r>
          <w:t xml:space="preserve">31 </w:t>
        </w:r>
        <w:r>
          <w:rPr>
            <w:bCs/>
          </w:rPr>
          <w:t>. Método para Remoção de Endereço da Lista.</w:t>
        </w:r>
        <w:r>
          <w:tab/>
        </w:r>
        <w:fldSimple w:instr=" PAGEREF _Toc23969 ">
          <w:r>
            <w:t>64</w:t>
          </w:r>
        </w:fldSimple>
      </w:hyperlink>
    </w:p>
    <w:p w14:paraId="07E31B3C" w14:textId="77777777" w:rsidR="001D3659" w:rsidRDefault="005F2F57">
      <w:pPr>
        <w:pStyle w:val="ndicedeilustraes"/>
        <w:tabs>
          <w:tab w:val="right" w:leader="dot" w:pos="9072"/>
        </w:tabs>
      </w:pPr>
      <w:hyperlink w:anchor="_Toc16784" w:history="1">
        <w:r>
          <w:rPr>
            <w:bCs/>
          </w:rPr>
          <w:t xml:space="preserve">Figura </w:t>
        </w:r>
        <w:r>
          <w:t xml:space="preserve">32 </w:t>
        </w:r>
        <w:r>
          <w:rPr>
            <w:bCs/>
          </w:rPr>
          <w:t>. Tela de Geração de Rotas após executada a Geração.</w:t>
        </w:r>
        <w:r>
          <w:tab/>
        </w:r>
        <w:fldSimple w:instr=" PAGEREF _Toc16784 ">
          <w:r>
            <w:t>64</w:t>
          </w:r>
        </w:fldSimple>
      </w:hyperlink>
    </w:p>
    <w:p w14:paraId="2E988405" w14:textId="77777777" w:rsidR="001D3659" w:rsidRDefault="005F2F57">
      <w:pPr>
        <w:pStyle w:val="ndicedeilustraes"/>
        <w:tabs>
          <w:tab w:val="right" w:leader="dot" w:pos="9072"/>
        </w:tabs>
      </w:pPr>
      <w:hyperlink w:anchor="_Toc1827" w:history="1">
        <w:r>
          <w:rPr>
            <w:bCs/>
          </w:rPr>
          <w:t xml:space="preserve">Figura </w:t>
        </w:r>
        <w:r>
          <w:t xml:space="preserve">33 </w:t>
        </w:r>
        <w:r>
          <w:rPr>
            <w:bCs/>
          </w:rPr>
          <w:t>. Tela de Geração de Rotas após executada a Geração.</w:t>
        </w:r>
        <w:r>
          <w:tab/>
        </w:r>
        <w:fldSimple w:instr=" PAGEREF _Toc1827 ">
          <w:r>
            <w:t>65</w:t>
          </w:r>
        </w:fldSimple>
      </w:hyperlink>
    </w:p>
    <w:p w14:paraId="2C0D88A3" w14:textId="77777777" w:rsidR="001D3659" w:rsidRDefault="005F2F57">
      <w:pPr>
        <w:pStyle w:val="ndicedeilustraes"/>
        <w:tabs>
          <w:tab w:val="right" w:leader="dot" w:pos="9072"/>
        </w:tabs>
      </w:pPr>
      <w:hyperlink w:anchor="_Toc29012" w:history="1">
        <w:r>
          <w:rPr>
            <w:bCs/>
          </w:rPr>
          <w:t xml:space="preserve">Figura </w:t>
        </w:r>
        <w:r>
          <w:t xml:space="preserve">34 </w:t>
        </w:r>
        <w:r>
          <w:rPr>
            <w:bCs/>
          </w:rPr>
          <w:t>. Modelo Entidade Relacionamento</w:t>
        </w:r>
        <w:r>
          <w:rPr>
            <w:bCs/>
            <w:lang w:val="en-US"/>
          </w:rPr>
          <w:t>.</w:t>
        </w:r>
        <w:r>
          <w:tab/>
        </w:r>
        <w:fldSimple w:instr=" PAGEREF _Toc29012 ">
          <w:r>
            <w:t>66</w:t>
          </w:r>
        </w:fldSimple>
      </w:hyperlink>
    </w:p>
    <w:p w14:paraId="1E3FA05F" w14:textId="77777777" w:rsidR="001D3659" w:rsidRDefault="005F2F57">
      <w:pPr>
        <w:pStyle w:val="ndicedeilustraes"/>
        <w:tabs>
          <w:tab w:val="right" w:leader="dot" w:pos="9072"/>
        </w:tabs>
      </w:pPr>
      <w:hyperlink w:anchor="_Toc11669" w:history="1">
        <w:r>
          <w:rPr>
            <w:bCs/>
          </w:rPr>
          <w:t xml:space="preserve">Figura </w:t>
        </w:r>
        <w:r>
          <w:t xml:space="preserve">35 </w:t>
        </w:r>
        <w:r>
          <w:rPr>
            <w:bCs/>
          </w:rPr>
          <w:t>. Propriedade do Liquibase em application.properties</w:t>
        </w:r>
        <w:r>
          <w:rPr>
            <w:bCs/>
            <w:lang w:val="en-US"/>
          </w:rPr>
          <w:t>.</w:t>
        </w:r>
        <w:r>
          <w:tab/>
        </w:r>
        <w:fldSimple w:instr=" PAGEREF _Toc11669 ">
          <w:r>
            <w:t>74</w:t>
          </w:r>
        </w:fldSimple>
      </w:hyperlink>
    </w:p>
    <w:p w14:paraId="09F8171C" w14:textId="77777777" w:rsidR="001D3659" w:rsidRDefault="005F2F57">
      <w:pPr>
        <w:pStyle w:val="ndicedeilustraes"/>
        <w:tabs>
          <w:tab w:val="right" w:leader="dot" w:pos="9072"/>
        </w:tabs>
      </w:pPr>
      <w:hyperlink w:anchor="_Toc23880" w:history="1">
        <w:r>
          <w:rPr>
            <w:bCs/>
          </w:rPr>
          <w:t xml:space="preserve">Figura </w:t>
        </w:r>
        <w:r>
          <w:t xml:space="preserve">36 </w:t>
        </w:r>
        <w:r>
          <w:rPr>
            <w:bCs/>
          </w:rPr>
          <w:t>. Fragmento do Arquivo liquibase-changelog.xml</w:t>
        </w:r>
        <w:r>
          <w:rPr>
            <w:bCs/>
            <w:lang w:val="en-US"/>
          </w:rPr>
          <w:t>.</w:t>
        </w:r>
        <w:r>
          <w:tab/>
        </w:r>
        <w:fldSimple w:instr=" PAGEREF _Toc23880 ">
          <w:r>
            <w:t>74</w:t>
          </w:r>
        </w:fldSimple>
      </w:hyperlink>
    </w:p>
    <w:p w14:paraId="0D9B424D" w14:textId="77777777" w:rsidR="001D3659" w:rsidRDefault="005F2F57">
      <w:pPr>
        <w:pStyle w:val="ndicedeilustraes"/>
        <w:tabs>
          <w:tab w:val="right" w:leader="dot" w:pos="9072"/>
        </w:tabs>
      </w:pPr>
      <w:hyperlink w:anchor="_Toc6100" w:history="1">
        <w:r>
          <w:rPr>
            <w:bCs/>
          </w:rPr>
          <w:t xml:space="preserve">Figura </w:t>
        </w:r>
        <w:r>
          <w:t xml:space="preserve">37 </w:t>
        </w:r>
        <w:r>
          <w:rPr>
            <w:bCs/>
          </w:rPr>
          <w:t>. Fragmento do Arquivo liquibase-changelog.xml</w:t>
        </w:r>
        <w:r>
          <w:rPr>
            <w:bCs/>
            <w:lang w:val="en-US"/>
          </w:rPr>
          <w:t>.</w:t>
        </w:r>
        <w:r>
          <w:tab/>
        </w:r>
        <w:fldSimple w:instr=" PAGEREF _Toc6100 ">
          <w:r>
            <w:t>75</w:t>
          </w:r>
        </w:fldSimple>
      </w:hyperlink>
    </w:p>
    <w:p w14:paraId="184B2F22" w14:textId="77777777" w:rsidR="001D3659" w:rsidRDefault="005F2F57">
      <w:pPr>
        <w:pStyle w:val="ndicedeilustraes"/>
        <w:tabs>
          <w:tab w:val="right" w:leader="dot" w:pos="9072"/>
        </w:tabs>
      </w:pPr>
      <w:hyperlink w:anchor="_Toc4703" w:history="1">
        <w:r>
          <w:rPr>
            <w:bCs/>
          </w:rPr>
          <w:t xml:space="preserve">Figura </w:t>
        </w:r>
        <w:r>
          <w:t xml:space="preserve">38 </w:t>
        </w:r>
        <w:r>
          <w:rPr>
            <w:bCs/>
          </w:rPr>
          <w:t>. Classe UserPrincipal e Alguns Métodos</w:t>
        </w:r>
        <w:r>
          <w:rPr>
            <w:bCs/>
            <w:lang w:val="en-US"/>
          </w:rPr>
          <w:t>.</w:t>
        </w:r>
        <w:r>
          <w:tab/>
        </w:r>
        <w:fldSimple w:instr=" PAGEREF _Toc4703 ">
          <w:r>
            <w:t>76</w:t>
          </w:r>
        </w:fldSimple>
      </w:hyperlink>
    </w:p>
    <w:p w14:paraId="175BF6CF" w14:textId="77777777" w:rsidR="001D3659" w:rsidRDefault="005F2F57">
      <w:pPr>
        <w:pStyle w:val="ndicedeilustraes"/>
        <w:tabs>
          <w:tab w:val="right" w:leader="dot" w:pos="9072"/>
        </w:tabs>
      </w:pPr>
      <w:hyperlink w:anchor="_Toc17027" w:history="1">
        <w:r>
          <w:rPr>
            <w:bCs/>
          </w:rPr>
          <w:t xml:space="preserve">Figura </w:t>
        </w:r>
        <w:r>
          <w:t xml:space="preserve">39 </w:t>
        </w:r>
        <w:r>
          <w:rPr>
            <w:bCs/>
          </w:rPr>
          <w:t>. Método Generate Token de JWTTokenProvider</w:t>
        </w:r>
        <w:r>
          <w:rPr>
            <w:bCs/>
            <w:lang w:val="en-US"/>
          </w:rPr>
          <w:t>.</w:t>
        </w:r>
        <w:r>
          <w:tab/>
        </w:r>
        <w:fldSimple w:instr=" PAGEREF _Toc17027 ">
          <w:r>
            <w:t>77</w:t>
          </w:r>
        </w:fldSimple>
      </w:hyperlink>
    </w:p>
    <w:p w14:paraId="3E18134E" w14:textId="77777777" w:rsidR="001D3659" w:rsidRDefault="005F2F57">
      <w:pPr>
        <w:pStyle w:val="ndicedeilustraes"/>
        <w:tabs>
          <w:tab w:val="right" w:leader="dot" w:pos="9072"/>
        </w:tabs>
      </w:pPr>
      <w:hyperlink w:anchor="_Toc15217" w:history="1">
        <w:r>
          <w:rPr>
            <w:bCs/>
          </w:rPr>
          <w:t xml:space="preserve">Figura </w:t>
        </w:r>
        <w:r>
          <w:t xml:space="preserve">40 </w:t>
        </w:r>
        <w:r>
          <w:rPr>
            <w:bCs/>
          </w:rPr>
          <w:t>. Classe JWTAuthenticationEntryPoint</w:t>
        </w:r>
        <w:r>
          <w:rPr>
            <w:bCs/>
            <w:lang w:val="en-US"/>
          </w:rPr>
          <w:t>.</w:t>
        </w:r>
        <w:r>
          <w:tab/>
        </w:r>
        <w:fldSimple w:instr=" PAGEREF _Toc15217 ">
          <w:r>
            <w:t>77</w:t>
          </w:r>
        </w:fldSimple>
      </w:hyperlink>
    </w:p>
    <w:p w14:paraId="3CA96257" w14:textId="77777777" w:rsidR="001D3659" w:rsidRDefault="005F2F57">
      <w:pPr>
        <w:pStyle w:val="ndicedeilustraes"/>
        <w:tabs>
          <w:tab w:val="right" w:leader="dot" w:pos="9072"/>
        </w:tabs>
      </w:pPr>
      <w:hyperlink w:anchor="_Toc16733" w:history="1">
        <w:r>
          <w:rPr>
            <w:bCs/>
          </w:rPr>
          <w:t xml:space="preserve">Figura </w:t>
        </w:r>
        <w:r>
          <w:t xml:space="preserve">41 </w:t>
        </w:r>
        <w:r>
          <w:rPr>
            <w:bCs/>
          </w:rPr>
          <w:t>. Método FilterInternal de JWTAuthenticationFilter</w:t>
        </w:r>
        <w:r>
          <w:rPr>
            <w:bCs/>
            <w:lang w:val="en-US"/>
          </w:rPr>
          <w:t>.</w:t>
        </w:r>
        <w:r>
          <w:tab/>
        </w:r>
        <w:fldSimple w:instr=" PAGEREF _Toc16733 ">
          <w:r>
            <w:t>78</w:t>
          </w:r>
        </w:fldSimple>
      </w:hyperlink>
    </w:p>
    <w:p w14:paraId="492E76A0" w14:textId="77777777" w:rsidR="001D3659" w:rsidRDefault="005F2F57">
      <w:pPr>
        <w:pStyle w:val="ndicedeilustraes"/>
        <w:tabs>
          <w:tab w:val="right" w:leader="dot" w:pos="9072"/>
        </w:tabs>
      </w:pPr>
      <w:hyperlink w:anchor="_Toc11568" w:history="1">
        <w:r>
          <w:rPr>
            <w:bCs/>
          </w:rPr>
          <w:t xml:space="preserve">Figura </w:t>
        </w:r>
        <w:r>
          <w:t xml:space="preserve">42 </w:t>
        </w:r>
        <w:r>
          <w:rPr>
            <w:bCs/>
          </w:rPr>
          <w:t>. Diagrama exemplificando Implementação de Segurança</w:t>
        </w:r>
        <w:r>
          <w:rPr>
            <w:bCs/>
            <w:lang w:val="en-US"/>
          </w:rPr>
          <w:t>.</w:t>
        </w:r>
        <w:r>
          <w:tab/>
        </w:r>
        <w:fldSimple w:instr=" PAGEREF _Toc11568 ">
          <w:r>
            <w:t>78</w:t>
          </w:r>
        </w:fldSimple>
      </w:hyperlink>
    </w:p>
    <w:p w14:paraId="1689BBDB" w14:textId="77777777" w:rsidR="001D3659" w:rsidRDefault="005F2F57">
      <w:pPr>
        <w:pStyle w:val="ndicedeilustraes"/>
        <w:tabs>
          <w:tab w:val="right" w:leader="dot" w:pos="9072"/>
        </w:tabs>
      </w:pPr>
      <w:hyperlink w:anchor="_Toc19145" w:history="1">
        <w:r>
          <w:rPr>
            <w:bCs/>
          </w:rPr>
          <w:t xml:space="preserve">Figura </w:t>
        </w:r>
        <w:r>
          <w:t xml:space="preserve">43 </w:t>
        </w:r>
        <w:r>
          <w:rPr>
            <w:bCs/>
          </w:rPr>
          <w:t>. Bean para Configuração de Cors</w:t>
        </w:r>
        <w:r>
          <w:rPr>
            <w:bCs/>
            <w:lang w:val="en-US"/>
          </w:rPr>
          <w:t>.</w:t>
        </w:r>
        <w:r>
          <w:tab/>
        </w:r>
        <w:fldSimple w:instr=" PAGEREF _Toc19145 ">
          <w:r>
            <w:t>79</w:t>
          </w:r>
        </w:fldSimple>
      </w:hyperlink>
    </w:p>
    <w:p w14:paraId="3CF89155" w14:textId="77777777" w:rsidR="001D3659" w:rsidRDefault="005F2F57">
      <w:pPr>
        <w:pStyle w:val="ndicedeilustraes"/>
        <w:tabs>
          <w:tab w:val="right" w:leader="dot" w:pos="9072"/>
        </w:tabs>
      </w:pPr>
      <w:hyperlink w:anchor="_Toc28253" w:history="1">
        <w:r>
          <w:rPr>
            <w:bCs/>
          </w:rPr>
          <w:t xml:space="preserve">Figura </w:t>
        </w:r>
        <w:r>
          <w:t xml:space="preserve">44 </w:t>
        </w:r>
        <w:r>
          <w:rPr>
            <w:bCs/>
          </w:rPr>
          <w:t>. Método Configure da Classe SecurityConfig</w:t>
        </w:r>
        <w:r>
          <w:rPr>
            <w:bCs/>
            <w:lang w:val="en-US"/>
          </w:rPr>
          <w:t>.</w:t>
        </w:r>
        <w:r>
          <w:tab/>
        </w:r>
        <w:fldSimple w:instr=" PAGEREF _Toc28253 ">
          <w:r>
            <w:t>80</w:t>
          </w:r>
        </w:fldSimple>
      </w:hyperlink>
    </w:p>
    <w:p w14:paraId="26EC3C60" w14:textId="77777777" w:rsidR="001D3659" w:rsidRDefault="005F2F57">
      <w:pPr>
        <w:pStyle w:val="ndicedeilustraes"/>
        <w:tabs>
          <w:tab w:val="right" w:leader="dot" w:pos="9072"/>
        </w:tabs>
      </w:pPr>
      <w:hyperlink w:anchor="_Toc8623" w:history="1">
        <w:r>
          <w:rPr>
            <w:bCs/>
          </w:rPr>
          <w:t xml:space="preserve">Figura </w:t>
        </w:r>
        <w:r>
          <w:t xml:space="preserve">45 </w:t>
        </w:r>
        <w:r>
          <w:rPr>
            <w:bCs/>
          </w:rPr>
          <w:t>. Diagrama exemplificando Implementação de Segurança</w:t>
        </w:r>
        <w:r>
          <w:rPr>
            <w:bCs/>
            <w:lang w:val="en-US"/>
          </w:rPr>
          <w:t>.</w:t>
        </w:r>
        <w:r>
          <w:tab/>
        </w:r>
        <w:fldSimple w:instr=" PAGEREF _Toc8623 ">
          <w:r>
            <w:t>80</w:t>
          </w:r>
        </w:fldSimple>
      </w:hyperlink>
    </w:p>
    <w:p w14:paraId="4FD50830" w14:textId="77777777" w:rsidR="001D3659" w:rsidRDefault="005F2F57">
      <w:pPr>
        <w:pStyle w:val="ndicedeilustraes"/>
        <w:tabs>
          <w:tab w:val="right" w:leader="dot" w:pos="9072"/>
        </w:tabs>
      </w:pPr>
      <w:hyperlink w:anchor="_Toc4156" w:history="1">
        <w:r>
          <w:rPr>
            <w:bCs/>
          </w:rPr>
          <w:t xml:space="preserve">Figura </w:t>
        </w:r>
        <w:r>
          <w:t xml:space="preserve">46 </w:t>
        </w:r>
        <w:r>
          <w:rPr>
            <w:bCs/>
          </w:rPr>
          <w:t>. Utilização da Anotação @PreAuthorize</w:t>
        </w:r>
        <w:r>
          <w:rPr>
            <w:bCs/>
            <w:lang w:val="en-US"/>
          </w:rPr>
          <w:t>.</w:t>
        </w:r>
        <w:r>
          <w:tab/>
        </w:r>
        <w:fldSimple w:instr=" PAGEREF _Toc4156 ">
          <w:r>
            <w:t>81</w:t>
          </w:r>
        </w:fldSimple>
      </w:hyperlink>
    </w:p>
    <w:p w14:paraId="3AA8070F" w14:textId="77777777" w:rsidR="001D3659" w:rsidRDefault="005F2F57">
      <w:pPr>
        <w:pStyle w:val="ndicedeilustraes"/>
        <w:tabs>
          <w:tab w:val="right" w:leader="dot" w:pos="9072"/>
        </w:tabs>
      </w:pPr>
      <w:hyperlink w:anchor="_Toc20875" w:history="1">
        <w:r>
          <w:rPr>
            <w:bCs/>
          </w:rPr>
          <w:t xml:space="preserve">Figura </w:t>
        </w:r>
        <w:r>
          <w:t xml:space="preserve">47 </w:t>
        </w:r>
        <w:r>
          <w:rPr>
            <w:bCs/>
          </w:rPr>
          <w:t>. Tela de Login</w:t>
        </w:r>
        <w:r>
          <w:rPr>
            <w:bCs/>
            <w:lang w:val="en-US"/>
          </w:rPr>
          <w:t>.</w:t>
        </w:r>
        <w:r>
          <w:tab/>
        </w:r>
        <w:fldSimple w:instr=" PAGEREF _Toc20875 ">
          <w:r>
            <w:t>82</w:t>
          </w:r>
        </w:fldSimple>
      </w:hyperlink>
    </w:p>
    <w:p w14:paraId="5B239A52" w14:textId="77777777" w:rsidR="001D3659" w:rsidRDefault="005F2F57">
      <w:pPr>
        <w:pStyle w:val="ndicedeilustraes"/>
        <w:tabs>
          <w:tab w:val="right" w:leader="dot" w:pos="9072"/>
        </w:tabs>
      </w:pPr>
      <w:hyperlink w:anchor="_Toc27461" w:history="1">
        <w:r>
          <w:rPr>
            <w:bCs/>
          </w:rPr>
          <w:t xml:space="preserve">Figura </w:t>
        </w:r>
        <w:r>
          <w:t xml:space="preserve">48 </w:t>
        </w:r>
        <w:r>
          <w:rPr>
            <w:bCs/>
          </w:rPr>
          <w:t>. Tela de Cadastro</w:t>
        </w:r>
        <w:r>
          <w:rPr>
            <w:bCs/>
            <w:lang w:val="en-US"/>
          </w:rPr>
          <w:t>.</w:t>
        </w:r>
        <w:r>
          <w:tab/>
        </w:r>
        <w:fldSimple w:instr=" PAGEREF _Toc27461 ">
          <w:r>
            <w:t>83</w:t>
          </w:r>
        </w:fldSimple>
      </w:hyperlink>
    </w:p>
    <w:p w14:paraId="7FE42DC0" w14:textId="77777777" w:rsidR="001D3659" w:rsidRDefault="005F2F57">
      <w:pPr>
        <w:pStyle w:val="ndicedeilustraes"/>
        <w:tabs>
          <w:tab w:val="right" w:leader="dot" w:pos="9072"/>
        </w:tabs>
      </w:pPr>
      <w:hyperlink w:anchor="_Toc28864" w:history="1">
        <w:r>
          <w:rPr>
            <w:bCs/>
          </w:rPr>
          <w:t xml:space="preserve">Figura </w:t>
        </w:r>
        <w:r>
          <w:t xml:space="preserve">49 </w:t>
        </w:r>
        <w:r>
          <w:rPr>
            <w:bCs/>
          </w:rPr>
          <w:t>. Menu Principal</w:t>
        </w:r>
        <w:r>
          <w:rPr>
            <w:bCs/>
            <w:lang w:val="en-US"/>
          </w:rPr>
          <w:t>.</w:t>
        </w:r>
        <w:r>
          <w:tab/>
        </w:r>
        <w:fldSimple w:instr=" PAGEREF _Toc28864 ">
          <w:r>
            <w:t>83</w:t>
          </w:r>
        </w:fldSimple>
      </w:hyperlink>
    </w:p>
    <w:p w14:paraId="6FBC2984" w14:textId="77777777" w:rsidR="001D3659" w:rsidRDefault="005F2F57">
      <w:pPr>
        <w:pStyle w:val="ndicedeilustraes"/>
        <w:tabs>
          <w:tab w:val="right" w:leader="dot" w:pos="9072"/>
        </w:tabs>
      </w:pPr>
      <w:hyperlink w:anchor="_Toc5148" w:history="1">
        <w:r>
          <w:rPr>
            <w:bCs/>
          </w:rPr>
          <w:t xml:space="preserve">Figura </w:t>
        </w:r>
        <w:r>
          <w:t xml:space="preserve">50 </w:t>
        </w:r>
        <w:r>
          <w:rPr>
            <w:bCs/>
          </w:rPr>
          <w:t>. Listagem de Rotas Criadas</w:t>
        </w:r>
        <w:r>
          <w:rPr>
            <w:bCs/>
            <w:lang w:val="en-US"/>
          </w:rPr>
          <w:t>.</w:t>
        </w:r>
        <w:r>
          <w:tab/>
        </w:r>
        <w:fldSimple w:instr=" PAGEREF _Toc5148 ">
          <w:r>
            <w:t>84</w:t>
          </w:r>
        </w:fldSimple>
      </w:hyperlink>
    </w:p>
    <w:p w14:paraId="20919614" w14:textId="77777777" w:rsidR="001D3659" w:rsidRDefault="005F2F57">
      <w:pPr>
        <w:pStyle w:val="ndicedeilustraes"/>
        <w:tabs>
          <w:tab w:val="right" w:leader="dot" w:pos="9072"/>
        </w:tabs>
      </w:pPr>
      <w:hyperlink w:anchor="_Toc23854" w:history="1">
        <w:r>
          <w:rPr>
            <w:bCs/>
          </w:rPr>
          <w:t xml:space="preserve">Figura </w:t>
        </w:r>
        <w:r>
          <w:t xml:space="preserve">51 </w:t>
        </w:r>
        <w:r>
          <w:rPr>
            <w:bCs/>
          </w:rPr>
          <w:t>. Página de detalhamento da Rota</w:t>
        </w:r>
        <w:r>
          <w:rPr>
            <w:bCs/>
            <w:lang w:val="en-US"/>
          </w:rPr>
          <w:t>.</w:t>
        </w:r>
        <w:r>
          <w:tab/>
        </w:r>
        <w:fldSimple w:instr=" PAGEREF _Toc23854 ">
          <w:r>
            <w:t>84</w:t>
          </w:r>
        </w:fldSimple>
      </w:hyperlink>
    </w:p>
    <w:p w14:paraId="0C37511D" w14:textId="77777777" w:rsidR="001D3659" w:rsidRDefault="005F2F57">
      <w:pPr>
        <w:pStyle w:val="ndicedeilustraes"/>
        <w:tabs>
          <w:tab w:val="right" w:leader="dot" w:pos="9072"/>
        </w:tabs>
      </w:pPr>
      <w:hyperlink w:anchor="_Toc7363" w:history="1">
        <w:r>
          <w:rPr>
            <w:bCs/>
          </w:rPr>
          <w:t xml:space="preserve">Figura </w:t>
        </w:r>
        <w:r>
          <w:t xml:space="preserve">52 </w:t>
        </w:r>
        <w:r>
          <w:rPr>
            <w:bCs/>
          </w:rPr>
          <w:t>. Rota Criada Aberta no Google Maps</w:t>
        </w:r>
        <w:r>
          <w:rPr>
            <w:bCs/>
            <w:lang w:val="en-US"/>
          </w:rPr>
          <w:t>.</w:t>
        </w:r>
        <w:r>
          <w:tab/>
        </w:r>
        <w:fldSimple w:instr=" PAGEREF _Toc7363 ">
          <w:r>
            <w:t>85</w:t>
          </w:r>
        </w:fldSimple>
      </w:hyperlink>
    </w:p>
    <w:p w14:paraId="412F82D4" w14:textId="77777777" w:rsidR="001D3659" w:rsidRDefault="005F2F57">
      <w:pPr>
        <w:pStyle w:val="ndicedeilustraes"/>
        <w:tabs>
          <w:tab w:val="right" w:leader="dot" w:pos="9072"/>
        </w:tabs>
      </w:pPr>
      <w:hyperlink w:anchor="_Toc9990" w:history="1">
        <w:r>
          <w:rPr>
            <w:bCs/>
          </w:rPr>
          <w:t xml:space="preserve">Figura </w:t>
        </w:r>
        <w:r>
          <w:t xml:space="preserve">53 </w:t>
        </w:r>
        <w:r>
          <w:rPr>
            <w:bCs/>
          </w:rPr>
          <w:t>. Página para Gerar a Rota</w:t>
        </w:r>
        <w:r>
          <w:rPr>
            <w:bCs/>
            <w:lang w:val="en-US"/>
          </w:rPr>
          <w:t>.</w:t>
        </w:r>
        <w:r>
          <w:tab/>
        </w:r>
        <w:fldSimple w:instr=" PAGEREF _Toc9990 ">
          <w:r>
            <w:t>85</w:t>
          </w:r>
        </w:fldSimple>
      </w:hyperlink>
    </w:p>
    <w:p w14:paraId="56BAC8D2" w14:textId="77777777" w:rsidR="001D3659" w:rsidRDefault="005F2F57">
      <w:pPr>
        <w:pStyle w:val="ndicedeilustraes"/>
        <w:tabs>
          <w:tab w:val="right" w:leader="dot" w:pos="9072"/>
        </w:tabs>
      </w:pPr>
      <w:hyperlink w:anchor="_Toc30223" w:history="1">
        <w:r>
          <w:rPr>
            <w:bCs/>
          </w:rPr>
          <w:t xml:space="preserve">Figura </w:t>
        </w:r>
        <w:r>
          <w:t xml:space="preserve">54 </w:t>
        </w:r>
        <w:r>
          <w:rPr>
            <w:bCs/>
          </w:rPr>
          <w:t>. Página Após Rota Ser Gerada</w:t>
        </w:r>
        <w:r>
          <w:rPr>
            <w:bCs/>
            <w:lang w:val="en-US"/>
          </w:rPr>
          <w:t>.</w:t>
        </w:r>
        <w:r>
          <w:tab/>
        </w:r>
        <w:fldSimple w:instr=" PAGEREF _Toc30223 ">
          <w:r>
            <w:t>86</w:t>
          </w:r>
        </w:fldSimple>
      </w:hyperlink>
    </w:p>
    <w:p w14:paraId="56B6F6E8" w14:textId="77777777" w:rsidR="001D3659" w:rsidRDefault="005F2F57">
      <w:pPr>
        <w:pStyle w:val="ndicedeilustraes"/>
        <w:tabs>
          <w:tab w:val="right" w:leader="dot" w:pos="9072"/>
        </w:tabs>
      </w:pPr>
      <w:hyperlink w:anchor="_Toc7645" w:history="1">
        <w:r>
          <w:rPr>
            <w:bCs/>
          </w:rPr>
          <w:t xml:space="preserve">Figura </w:t>
        </w:r>
        <w:r>
          <w:t xml:space="preserve">55 </w:t>
        </w:r>
        <w:r>
          <w:rPr>
            <w:bCs/>
          </w:rPr>
          <w:t>. Página de Endereço</w:t>
        </w:r>
        <w:r>
          <w:rPr>
            <w:bCs/>
            <w:lang w:val="en-US"/>
          </w:rPr>
          <w:t>.</w:t>
        </w:r>
        <w:r>
          <w:tab/>
        </w:r>
        <w:fldSimple w:instr=" PAGEREF _Toc7645 ">
          <w:r>
            <w:t>86</w:t>
          </w:r>
        </w:fldSimple>
      </w:hyperlink>
    </w:p>
    <w:p w14:paraId="442AFB39" w14:textId="77777777" w:rsidR="001D3659" w:rsidRDefault="005F2F57">
      <w:pPr>
        <w:pStyle w:val="ndicedeilustraes"/>
        <w:tabs>
          <w:tab w:val="right" w:leader="dot" w:pos="9072"/>
        </w:tabs>
      </w:pPr>
      <w:hyperlink w:anchor="_Toc1368" w:history="1">
        <w:r>
          <w:rPr>
            <w:bCs/>
          </w:rPr>
          <w:t xml:space="preserve">Figura </w:t>
        </w:r>
        <w:r>
          <w:t xml:space="preserve">56 </w:t>
        </w:r>
        <w:r>
          <w:rPr>
            <w:bCs/>
          </w:rPr>
          <w:t>. Página Empresa</w:t>
        </w:r>
        <w:r>
          <w:rPr>
            <w:bCs/>
            <w:lang w:val="en-US"/>
          </w:rPr>
          <w:t>.</w:t>
        </w:r>
        <w:r>
          <w:tab/>
        </w:r>
        <w:fldSimple w:instr=" PAGEREF _Toc1368 ">
          <w:r>
            <w:t>87</w:t>
          </w:r>
        </w:fldSimple>
      </w:hyperlink>
    </w:p>
    <w:p w14:paraId="3FF4847C" w14:textId="77777777" w:rsidR="001D3659" w:rsidRDefault="005F2F57">
      <w:pPr>
        <w:pStyle w:val="ndicedeilustraes"/>
        <w:tabs>
          <w:tab w:val="right" w:leader="dot" w:pos="9072"/>
        </w:tabs>
      </w:pPr>
      <w:hyperlink w:anchor="_Toc13312" w:history="1">
        <w:r>
          <w:rPr>
            <w:bCs/>
          </w:rPr>
          <w:t xml:space="preserve">Figura </w:t>
        </w:r>
        <w:r>
          <w:t xml:space="preserve">57 </w:t>
        </w:r>
        <w:r>
          <w:rPr>
            <w:bCs/>
          </w:rPr>
          <w:t>. Página de Filiais da Empresa</w:t>
        </w:r>
        <w:r>
          <w:rPr>
            <w:bCs/>
            <w:lang w:val="en-US"/>
          </w:rPr>
          <w:t>.</w:t>
        </w:r>
        <w:r>
          <w:tab/>
        </w:r>
        <w:fldSimple w:instr=" PAGEREF _Toc13312 ">
          <w:r>
            <w:t>87</w:t>
          </w:r>
        </w:fldSimple>
      </w:hyperlink>
    </w:p>
    <w:p w14:paraId="228B6D87" w14:textId="77777777" w:rsidR="001D3659" w:rsidRDefault="005F2F57">
      <w:pPr>
        <w:pStyle w:val="ndicedeilustraes"/>
        <w:tabs>
          <w:tab w:val="right" w:leader="dot" w:pos="9072"/>
        </w:tabs>
      </w:pPr>
      <w:hyperlink w:anchor="_Toc17013" w:history="1">
        <w:r>
          <w:rPr>
            <w:bCs/>
          </w:rPr>
          <w:t xml:space="preserve">Figura </w:t>
        </w:r>
        <w:r>
          <w:t xml:space="preserve">58 </w:t>
        </w:r>
        <w:r>
          <w:rPr>
            <w:bCs/>
          </w:rPr>
          <w:t>. Página de Listagem Funcionários da Empresa</w:t>
        </w:r>
        <w:r>
          <w:rPr>
            <w:bCs/>
            <w:lang w:val="en-US"/>
          </w:rPr>
          <w:t>.</w:t>
        </w:r>
        <w:r>
          <w:tab/>
        </w:r>
        <w:fldSimple w:instr=" PAGEREF _Toc17013 ">
          <w:r>
            <w:t>88</w:t>
          </w:r>
        </w:fldSimple>
      </w:hyperlink>
    </w:p>
    <w:p w14:paraId="59F59DC5" w14:textId="77777777" w:rsidR="001D3659" w:rsidRDefault="005F2F57">
      <w:pPr>
        <w:pStyle w:val="ndicedeilustraes"/>
        <w:tabs>
          <w:tab w:val="right" w:leader="dot" w:pos="9072"/>
        </w:tabs>
      </w:pPr>
      <w:hyperlink w:anchor="_Toc11272" w:history="1">
        <w:r>
          <w:rPr>
            <w:bCs/>
          </w:rPr>
          <w:t xml:space="preserve">Figura </w:t>
        </w:r>
        <w:r>
          <w:t xml:space="preserve">59 </w:t>
        </w:r>
        <w:r>
          <w:rPr>
            <w:bCs/>
          </w:rPr>
          <w:t>. Página de Região</w:t>
        </w:r>
        <w:r>
          <w:rPr>
            <w:bCs/>
            <w:lang w:val="en-US"/>
          </w:rPr>
          <w:t>.</w:t>
        </w:r>
        <w:r>
          <w:tab/>
        </w:r>
        <w:fldSimple w:instr=" PAGEREF _Toc11272 ">
          <w:r>
            <w:t>88</w:t>
          </w:r>
        </w:fldSimple>
      </w:hyperlink>
    </w:p>
    <w:p w14:paraId="3EB28494" w14:textId="77777777" w:rsidR="001D3659" w:rsidRDefault="005F2F57">
      <w:pPr>
        <w:pStyle w:val="ndicedeilustraes"/>
        <w:tabs>
          <w:tab w:val="right" w:leader="dot" w:pos="9072"/>
        </w:tabs>
      </w:pPr>
      <w:hyperlink w:anchor="_Toc29159" w:history="1">
        <w:r>
          <w:rPr>
            <w:bCs/>
          </w:rPr>
          <w:t xml:space="preserve">Figura </w:t>
        </w:r>
        <w:r>
          <w:t xml:space="preserve">60 </w:t>
        </w:r>
        <w:r>
          <w:rPr>
            <w:bCs/>
          </w:rPr>
          <w:t>. Página para Alterar a Região.</w:t>
        </w:r>
        <w:r>
          <w:tab/>
        </w:r>
        <w:fldSimple w:instr=" PAGEREF _Toc29159 ">
          <w:r>
            <w:t>89</w:t>
          </w:r>
        </w:fldSimple>
      </w:hyperlink>
    </w:p>
    <w:p w14:paraId="6194FED3" w14:textId="77777777" w:rsidR="001D3659" w:rsidRDefault="005F2F57">
      <w:pPr>
        <w:pStyle w:val="ndicedeilustraes"/>
        <w:tabs>
          <w:tab w:val="right" w:leader="dot" w:pos="9072"/>
        </w:tabs>
      </w:pPr>
      <w:hyperlink w:anchor="_Toc17582" w:history="1">
        <w:r>
          <w:rPr>
            <w:bCs/>
          </w:rPr>
          <w:t xml:space="preserve">Figura </w:t>
        </w:r>
        <w:r>
          <w:t xml:space="preserve">61 </w:t>
        </w:r>
        <w:r>
          <w:rPr>
            <w:bCs/>
          </w:rPr>
          <w:t>. Página para Alterar a Região.</w:t>
        </w:r>
        <w:r>
          <w:tab/>
        </w:r>
        <w:fldSimple w:instr=" PAGEREF _Toc17582 ">
          <w:r>
            <w:t>90</w:t>
          </w:r>
        </w:fldSimple>
      </w:hyperlink>
    </w:p>
    <w:p w14:paraId="2C00D56C" w14:textId="77777777" w:rsidR="001D3659" w:rsidRDefault="005F2F57">
      <w:pPr>
        <w:pStyle w:val="ndicedeilustraes"/>
        <w:tabs>
          <w:tab w:val="right" w:leader="dot" w:pos="9072"/>
        </w:tabs>
      </w:pPr>
      <w:hyperlink w:anchor="_Toc20309" w:history="1">
        <w:r>
          <w:rPr>
            <w:bCs/>
          </w:rPr>
          <w:t xml:space="preserve">Figura </w:t>
        </w:r>
        <w:r>
          <w:t xml:space="preserve">62 </w:t>
        </w:r>
        <w:r>
          <w:rPr>
            <w:bCs/>
          </w:rPr>
          <w:t>. Página de Detalhamento do Usuário.</w:t>
        </w:r>
        <w:r>
          <w:tab/>
        </w:r>
        <w:fldSimple w:instr=" PAGEREF _Toc20309 ">
          <w:r>
            <w:t>90</w:t>
          </w:r>
        </w:fldSimple>
      </w:hyperlink>
    </w:p>
    <w:p w14:paraId="370851DF" w14:textId="77777777" w:rsidR="001D3659" w:rsidRDefault="005F2F57">
      <w:pPr>
        <w:pStyle w:val="ndicedeilustraes"/>
        <w:tabs>
          <w:tab w:val="right" w:leader="dot" w:pos="9072"/>
        </w:tabs>
      </w:pPr>
      <w:hyperlink w:anchor="_Toc22240" w:history="1">
        <w:r>
          <w:rPr>
            <w:bCs/>
          </w:rPr>
          <w:t xml:space="preserve">Figura </w:t>
        </w:r>
        <w:r>
          <w:t xml:space="preserve">63 </w:t>
        </w:r>
        <w:r>
          <w:rPr>
            <w:bCs/>
          </w:rPr>
          <w:t>. Página de Alteração do Usuário.</w:t>
        </w:r>
        <w:r>
          <w:tab/>
        </w:r>
        <w:fldSimple w:instr=" PAGEREF _Toc22240 ">
          <w:r>
            <w:t>91</w:t>
          </w:r>
        </w:fldSimple>
      </w:hyperlink>
    </w:p>
    <w:p w14:paraId="5539B658" w14:textId="77777777" w:rsidR="001D3659" w:rsidRDefault="005F2F57">
      <w:pPr>
        <w:pStyle w:val="ndicedeilustraes"/>
        <w:tabs>
          <w:tab w:val="right" w:leader="dot" w:pos="9072"/>
        </w:tabs>
      </w:pPr>
      <w:hyperlink w:anchor="_Toc15417" w:history="1">
        <w:r>
          <w:rPr>
            <w:bCs/>
          </w:rPr>
          <w:t xml:space="preserve">Figura </w:t>
        </w:r>
        <w:r>
          <w:t xml:space="preserve">64 </w:t>
        </w:r>
        <w:r>
          <w:rPr>
            <w:bCs/>
          </w:rPr>
          <w:t>. Botões para Salvar e Cancelar alteração do Usuário.</w:t>
        </w:r>
        <w:r>
          <w:tab/>
        </w:r>
        <w:fldSimple w:instr=" PAGEREF _Toc15417 ">
          <w:r>
            <w:t>91</w:t>
          </w:r>
        </w:fldSimple>
      </w:hyperlink>
    </w:p>
    <w:p w14:paraId="2215421C" w14:textId="77777777" w:rsidR="001D3659" w:rsidRDefault="005F2F57">
      <w:pPr>
        <w:pStyle w:val="ndicedeilustraes"/>
        <w:tabs>
          <w:tab w:val="right" w:leader="dot" w:pos="9072"/>
        </w:tabs>
      </w:pPr>
      <w:hyperlink w:anchor="_Toc6676" w:history="1">
        <w:r>
          <w:rPr>
            <w:bCs/>
          </w:rPr>
          <w:t xml:space="preserve">Figura </w:t>
        </w:r>
        <w:r>
          <w:t xml:space="preserve">65 </w:t>
        </w:r>
        <w:r>
          <w:rPr>
            <w:bCs/>
          </w:rPr>
          <w:t>. Primeiro Resultado da execução do SonarQuebe</w:t>
        </w:r>
        <w:r>
          <w:rPr>
            <w:bCs/>
            <w:lang w:val="en-US"/>
          </w:rPr>
          <w:t>.</w:t>
        </w:r>
        <w:r>
          <w:tab/>
        </w:r>
        <w:fldSimple w:instr=" PAGEREF _Toc6676 ">
          <w:r>
            <w:t>93</w:t>
          </w:r>
        </w:fldSimple>
      </w:hyperlink>
    </w:p>
    <w:p w14:paraId="2495F47B" w14:textId="77777777" w:rsidR="001D3659" w:rsidRDefault="005F2F57">
      <w:pPr>
        <w:pStyle w:val="ndicedeilustraes"/>
        <w:tabs>
          <w:tab w:val="right" w:leader="dot" w:pos="9072"/>
        </w:tabs>
      </w:pPr>
      <w:hyperlink w:anchor="_Toc18136" w:history="1">
        <w:r>
          <w:rPr>
            <w:bCs/>
          </w:rPr>
          <w:t xml:space="preserve">Figura </w:t>
        </w:r>
        <w:r>
          <w:t xml:space="preserve">65 </w:t>
        </w:r>
        <w:r>
          <w:rPr>
            <w:bCs/>
          </w:rPr>
          <w:t>. FrontEnd - Resultado da Execução do SonarQube Após Alterações Efetuadas.</w:t>
        </w:r>
        <w:r>
          <w:tab/>
        </w:r>
        <w:fldSimple w:instr=" PAGEREF _Toc18136 ">
          <w:r>
            <w:t>93</w:t>
          </w:r>
        </w:fldSimple>
      </w:hyperlink>
    </w:p>
    <w:p w14:paraId="27D0D107" w14:textId="77777777" w:rsidR="001D3659" w:rsidRDefault="005F2F57">
      <w:pPr>
        <w:pStyle w:val="ndicedeilustraes"/>
        <w:tabs>
          <w:tab w:val="right" w:leader="dot" w:pos="9072"/>
        </w:tabs>
      </w:pPr>
      <w:hyperlink w:anchor="_Toc732" w:history="1">
        <w:r>
          <w:rPr>
            <w:bCs/>
          </w:rPr>
          <w:t xml:space="preserve">Figura </w:t>
        </w:r>
        <w:r>
          <w:t xml:space="preserve">67 </w:t>
        </w:r>
        <w:r>
          <w:rPr>
            <w:bCs/>
          </w:rPr>
          <w:t>. FrontEnd Outros Resultados</w:t>
        </w:r>
        <w:r>
          <w:rPr>
            <w:bCs/>
            <w:lang w:val="en-US"/>
          </w:rPr>
          <w:t>.</w:t>
        </w:r>
        <w:r>
          <w:tab/>
        </w:r>
        <w:fldSimple w:instr=" PAGEREF _Toc732 ">
          <w:r>
            <w:t>94</w:t>
          </w:r>
        </w:fldSimple>
      </w:hyperlink>
    </w:p>
    <w:p w14:paraId="10EFB1D1" w14:textId="77777777" w:rsidR="001D3659" w:rsidRDefault="005F2F57">
      <w:pPr>
        <w:pStyle w:val="ndicedeilustraes"/>
        <w:tabs>
          <w:tab w:val="right" w:leader="dot" w:pos="9072"/>
        </w:tabs>
      </w:pPr>
      <w:hyperlink w:anchor="_Toc7543" w:history="1">
        <w:r>
          <w:rPr>
            <w:bCs/>
          </w:rPr>
          <w:t xml:space="preserve">Figura </w:t>
        </w:r>
        <w:r>
          <w:t xml:space="preserve">68 </w:t>
        </w:r>
        <w:r>
          <w:rPr>
            <w:bCs/>
          </w:rPr>
          <w:t>. FrontEnd Resultados SonarQube</w:t>
        </w:r>
        <w:r>
          <w:rPr>
            <w:bCs/>
            <w:lang w:val="en-US"/>
          </w:rPr>
          <w:t>.</w:t>
        </w:r>
        <w:r>
          <w:tab/>
        </w:r>
        <w:fldSimple w:instr=" PAGEREF _Toc7543 ">
          <w:r>
            <w:t>94</w:t>
          </w:r>
        </w:fldSimple>
      </w:hyperlink>
    </w:p>
    <w:p w14:paraId="56856236" w14:textId="77777777" w:rsidR="001D3659" w:rsidRDefault="005F2F57">
      <w:pPr>
        <w:pStyle w:val="ndicedeilustraes"/>
        <w:tabs>
          <w:tab w:val="right" w:leader="dot" w:pos="9072"/>
        </w:tabs>
      </w:pPr>
      <w:hyperlink w:anchor="_Toc28602" w:history="1">
        <w:r>
          <w:rPr>
            <w:bCs/>
          </w:rPr>
          <w:t xml:space="preserve">Figura </w:t>
        </w:r>
        <w:r>
          <w:t xml:space="preserve">69 </w:t>
        </w:r>
        <w:r>
          <w:rPr>
            <w:bCs/>
          </w:rPr>
          <w:t>. FrontEnd Outros Resultados Obtidos com SonarQube</w:t>
        </w:r>
        <w:r>
          <w:rPr>
            <w:bCs/>
            <w:lang w:val="en-US"/>
          </w:rPr>
          <w:t>.</w:t>
        </w:r>
        <w:r>
          <w:tab/>
        </w:r>
        <w:fldSimple w:instr=" PAGEREF _Toc28602 ">
          <w:r>
            <w:t>95</w:t>
          </w:r>
        </w:fldSimple>
      </w:hyperlink>
    </w:p>
    <w:p w14:paraId="56158FCD" w14:textId="77777777" w:rsidR="001D3659" w:rsidRDefault="005F2F57">
      <w:pPr>
        <w:pStyle w:val="ndicedeilustraes"/>
        <w:tabs>
          <w:tab w:val="right" w:leader="dot" w:pos="9072"/>
        </w:tabs>
      </w:pPr>
      <w:hyperlink w:anchor="_Toc16844" w:history="1">
        <w:r>
          <w:rPr>
            <w:bCs/>
          </w:rPr>
          <w:t xml:space="preserve">Figura </w:t>
        </w:r>
        <w:r>
          <w:t xml:space="preserve">70 </w:t>
        </w:r>
        <w:r>
          <w:rPr>
            <w:bCs/>
          </w:rPr>
          <w:t>. Teste Unitários de Serviços e Repositórios de Pessoas</w:t>
        </w:r>
        <w:r>
          <w:rPr>
            <w:bCs/>
            <w:lang w:val="en-US"/>
          </w:rPr>
          <w:t>.</w:t>
        </w:r>
        <w:r>
          <w:tab/>
        </w:r>
        <w:fldSimple w:instr=" PAGEREF _Toc16844 ">
          <w:r>
            <w:t>96</w:t>
          </w:r>
        </w:fldSimple>
      </w:hyperlink>
    </w:p>
    <w:p w14:paraId="143A91AE" w14:textId="77777777" w:rsidR="001D3659" w:rsidRDefault="005F2F57">
      <w:pPr>
        <w:pStyle w:val="ndicedeilustraes"/>
        <w:tabs>
          <w:tab w:val="right" w:leader="dot" w:pos="9072"/>
        </w:tabs>
      </w:pPr>
      <w:hyperlink w:anchor="_Toc6198" w:history="1">
        <w:r>
          <w:rPr>
            <w:bCs/>
          </w:rPr>
          <w:t xml:space="preserve">Figura </w:t>
        </w:r>
        <w:r>
          <w:t xml:space="preserve">71 </w:t>
        </w:r>
        <w:r>
          <w:rPr>
            <w:bCs/>
          </w:rPr>
          <w:t>. Teste Unitários  - Utilização da API do ViaCep</w:t>
        </w:r>
        <w:r>
          <w:rPr>
            <w:bCs/>
            <w:lang w:val="en-US"/>
          </w:rPr>
          <w:t>.</w:t>
        </w:r>
        <w:r>
          <w:tab/>
        </w:r>
        <w:fldSimple w:instr=" PAGEREF _Toc6198 ">
          <w:r>
            <w:t>97</w:t>
          </w:r>
        </w:fldSimple>
      </w:hyperlink>
    </w:p>
    <w:p w14:paraId="25F36A66" w14:textId="77777777" w:rsidR="001D3659" w:rsidRDefault="005F2F57">
      <w:pPr>
        <w:pStyle w:val="ndicedeilustraes"/>
        <w:tabs>
          <w:tab w:val="right" w:leader="dot" w:pos="9072"/>
        </w:tabs>
      </w:pPr>
      <w:hyperlink w:anchor="_Toc4275" w:history="1">
        <w:r>
          <w:rPr>
            <w:bCs/>
          </w:rPr>
          <w:t xml:space="preserve">Figura </w:t>
        </w:r>
        <w:r>
          <w:t xml:space="preserve">72 </w:t>
        </w:r>
        <w:r>
          <w:rPr>
            <w:bCs/>
          </w:rPr>
          <w:t>. Teste Unitários - Utilização da API DistanceMatrix</w:t>
        </w:r>
        <w:r>
          <w:rPr>
            <w:bCs/>
            <w:lang w:val="en-US"/>
          </w:rPr>
          <w:t>.</w:t>
        </w:r>
        <w:r>
          <w:tab/>
        </w:r>
        <w:fldSimple w:instr=" PAGEREF _Toc4275 ">
          <w:r>
            <w:t>97</w:t>
          </w:r>
        </w:fldSimple>
      </w:hyperlink>
    </w:p>
    <w:p w14:paraId="064588A6" w14:textId="77777777" w:rsidR="001D3659" w:rsidRDefault="005F2F57">
      <w:pPr>
        <w:pStyle w:val="ndicedeilustraes"/>
        <w:tabs>
          <w:tab w:val="right" w:leader="dot" w:pos="9072"/>
        </w:tabs>
      </w:pPr>
      <w:hyperlink w:anchor="_Toc29231" w:history="1">
        <w:r>
          <w:rPr>
            <w:bCs/>
          </w:rPr>
          <w:t xml:space="preserve">Figura </w:t>
        </w:r>
        <w:r>
          <w:t xml:space="preserve">73 </w:t>
        </w:r>
        <w:r>
          <w:rPr>
            <w:bCs/>
          </w:rPr>
          <w:t>. Teste Unitários - Utilização da API DistanceMatrix</w:t>
        </w:r>
        <w:r>
          <w:rPr>
            <w:bCs/>
            <w:lang w:val="en-US"/>
          </w:rPr>
          <w:t>.</w:t>
        </w:r>
        <w:r>
          <w:tab/>
        </w:r>
        <w:fldSimple w:instr=" PAGEREF _Toc29231 ">
          <w:r>
            <w:t>98</w:t>
          </w:r>
        </w:fldSimple>
      </w:hyperlink>
    </w:p>
    <w:p w14:paraId="3498079F" w14:textId="77777777" w:rsidR="001D3659" w:rsidRDefault="005F2F57">
      <w:pPr>
        <w:pStyle w:val="ndicedeilustraes"/>
        <w:tabs>
          <w:tab w:val="right" w:leader="dot" w:pos="9072"/>
        </w:tabs>
      </w:pPr>
      <w:hyperlink w:anchor="_Toc29218" w:history="1">
        <w:r>
          <w:rPr>
            <w:bCs/>
          </w:rPr>
          <w:t xml:space="preserve">Figura </w:t>
        </w:r>
        <w:r>
          <w:t xml:space="preserve">74 </w:t>
        </w:r>
        <w:r>
          <w:rPr>
            <w:bCs/>
          </w:rPr>
          <w:t>. Empresa Cadastrada - Matriz</w:t>
        </w:r>
        <w:r>
          <w:rPr>
            <w:bCs/>
            <w:lang w:val="en-US"/>
          </w:rPr>
          <w:t>.</w:t>
        </w:r>
        <w:r>
          <w:tab/>
        </w:r>
        <w:fldSimple w:instr=" PAGEREF _Toc29218 ">
          <w:r>
            <w:t>99</w:t>
          </w:r>
        </w:fldSimple>
      </w:hyperlink>
    </w:p>
    <w:p w14:paraId="476924E5" w14:textId="77777777" w:rsidR="001D3659" w:rsidRDefault="005F2F57">
      <w:pPr>
        <w:pStyle w:val="ndicedeilustraes"/>
        <w:tabs>
          <w:tab w:val="right" w:leader="dot" w:pos="9072"/>
        </w:tabs>
      </w:pPr>
      <w:hyperlink w:anchor="_Toc367" w:history="1">
        <w:r>
          <w:rPr>
            <w:bCs/>
          </w:rPr>
          <w:t xml:space="preserve">Figura </w:t>
        </w:r>
        <w:r>
          <w:t xml:space="preserve">75 </w:t>
        </w:r>
        <w:r>
          <w:rPr>
            <w:bCs/>
          </w:rPr>
          <w:t>. Empresas Cadastradas - Filiais</w:t>
        </w:r>
        <w:r>
          <w:rPr>
            <w:bCs/>
            <w:lang w:val="en-US"/>
          </w:rPr>
          <w:t>.</w:t>
        </w:r>
        <w:r>
          <w:tab/>
        </w:r>
        <w:fldSimple w:instr=" PAGEREF _Toc367 ">
          <w:r>
            <w:t>100</w:t>
          </w:r>
        </w:fldSimple>
      </w:hyperlink>
    </w:p>
    <w:p w14:paraId="27B93FA2" w14:textId="77777777" w:rsidR="001D3659" w:rsidRDefault="005F2F57">
      <w:pPr>
        <w:pStyle w:val="ndicedeilustraes"/>
        <w:tabs>
          <w:tab w:val="right" w:leader="dot" w:pos="9072"/>
        </w:tabs>
      </w:pPr>
      <w:hyperlink w:anchor="_Toc17759" w:history="1">
        <w:r>
          <w:rPr>
            <w:bCs/>
          </w:rPr>
          <w:t xml:space="preserve">Figura </w:t>
        </w:r>
        <w:r>
          <w:t xml:space="preserve">76 </w:t>
        </w:r>
        <w:r>
          <w:rPr>
            <w:bCs/>
          </w:rPr>
          <w:t>. Caso de Testes 1 - Rota Gerada pelo Google Maps</w:t>
        </w:r>
        <w:r>
          <w:tab/>
        </w:r>
        <w:fldSimple w:instr=" PAGEREF _Toc17759 ">
          <w:r>
            <w:t>101</w:t>
          </w:r>
        </w:fldSimple>
      </w:hyperlink>
    </w:p>
    <w:p w14:paraId="08CAE68C" w14:textId="77777777" w:rsidR="001D3659" w:rsidRDefault="005F2F57">
      <w:pPr>
        <w:pStyle w:val="ndicedeilustraes"/>
        <w:tabs>
          <w:tab w:val="right" w:leader="dot" w:pos="9072"/>
        </w:tabs>
      </w:pPr>
      <w:hyperlink w:anchor="_Toc17794" w:history="1">
        <w:r>
          <w:rPr>
            <w:bCs/>
          </w:rPr>
          <w:t xml:space="preserve">Figura </w:t>
        </w:r>
        <w:r>
          <w:t xml:space="preserve">77 </w:t>
        </w:r>
        <w:r>
          <w:rPr>
            <w:bCs/>
          </w:rPr>
          <w:t>. Caso de Testes 1 - Rota Gerada pelo SysRLog</w:t>
        </w:r>
        <w:r>
          <w:rPr>
            <w:bCs/>
            <w:lang w:val="en-US"/>
          </w:rPr>
          <w:t>.</w:t>
        </w:r>
        <w:r>
          <w:tab/>
        </w:r>
        <w:fldSimple w:instr=" PAGEREF _Toc17794 ">
          <w:r>
            <w:t>102</w:t>
          </w:r>
        </w:fldSimple>
      </w:hyperlink>
    </w:p>
    <w:p w14:paraId="6AFB4147" w14:textId="77777777" w:rsidR="001D3659" w:rsidRDefault="005F2F57">
      <w:pPr>
        <w:pStyle w:val="ndicedeilustraes"/>
        <w:tabs>
          <w:tab w:val="right" w:leader="dot" w:pos="9072"/>
        </w:tabs>
      </w:pPr>
      <w:hyperlink w:anchor="_Toc23920" w:history="1">
        <w:r>
          <w:rPr>
            <w:bCs/>
          </w:rPr>
          <w:t xml:space="preserve">Figura </w:t>
        </w:r>
        <w:r>
          <w:t xml:space="preserve">78 </w:t>
        </w:r>
        <w:r>
          <w:rPr>
            <w:bCs/>
          </w:rPr>
          <w:t>. Caso de Testes 2 - Rota Gerada pelo Google Maps</w:t>
        </w:r>
        <w:r>
          <w:rPr>
            <w:bCs/>
            <w:lang w:val="en-US"/>
          </w:rPr>
          <w:t>.</w:t>
        </w:r>
        <w:r>
          <w:tab/>
        </w:r>
        <w:fldSimple w:instr=" PAGEREF _Toc23920 ">
          <w:r>
            <w:t>104</w:t>
          </w:r>
        </w:fldSimple>
      </w:hyperlink>
    </w:p>
    <w:p w14:paraId="44043861" w14:textId="77777777" w:rsidR="001D3659" w:rsidRDefault="005F2F57">
      <w:pPr>
        <w:pStyle w:val="ndicedeilustraes"/>
        <w:tabs>
          <w:tab w:val="right" w:leader="dot" w:pos="9072"/>
        </w:tabs>
      </w:pPr>
      <w:hyperlink w:anchor="_Toc14791" w:history="1">
        <w:r>
          <w:rPr>
            <w:bCs/>
          </w:rPr>
          <w:t xml:space="preserve">Figura </w:t>
        </w:r>
        <w:r>
          <w:t xml:space="preserve">79 </w:t>
        </w:r>
        <w:r>
          <w:rPr>
            <w:bCs/>
          </w:rPr>
          <w:t>. Caso de Testes 2 - Rota Gerada pelo SysRLog</w:t>
        </w:r>
        <w:r>
          <w:rPr>
            <w:bCs/>
            <w:lang w:val="en-US"/>
          </w:rPr>
          <w:t>.</w:t>
        </w:r>
        <w:r>
          <w:tab/>
        </w:r>
        <w:fldSimple w:instr=" PAGEREF _Toc14791 ">
          <w:r>
            <w:t>104</w:t>
          </w:r>
        </w:fldSimple>
      </w:hyperlink>
    </w:p>
    <w:p w14:paraId="70F3B72E" w14:textId="77777777" w:rsidR="001D3659" w:rsidRDefault="005F2F57">
      <w:pPr>
        <w:pStyle w:val="ndicedeilustraes"/>
        <w:tabs>
          <w:tab w:val="right" w:leader="dot" w:pos="9072"/>
        </w:tabs>
      </w:pPr>
      <w:hyperlink w:anchor="_Toc8660" w:history="1">
        <w:r>
          <w:rPr>
            <w:bCs/>
          </w:rPr>
          <w:t xml:space="preserve">Figura </w:t>
        </w:r>
        <w:r>
          <w:t xml:space="preserve">80 </w:t>
        </w:r>
        <w:r>
          <w:rPr>
            <w:bCs/>
          </w:rPr>
          <w:t>. Caso de Testes 3 - Rota Gerada pelo Google Maps</w:t>
        </w:r>
        <w:r>
          <w:rPr>
            <w:bCs/>
            <w:lang w:val="en-US"/>
          </w:rPr>
          <w:t>.</w:t>
        </w:r>
        <w:r>
          <w:tab/>
        </w:r>
        <w:fldSimple w:instr=" PAGEREF _Toc8660 ">
          <w:r>
            <w:t>106</w:t>
          </w:r>
        </w:fldSimple>
      </w:hyperlink>
    </w:p>
    <w:p w14:paraId="50C746A9" w14:textId="77777777" w:rsidR="001D3659" w:rsidRDefault="005F2F57">
      <w:pPr>
        <w:pStyle w:val="ndicedeilustraes"/>
        <w:tabs>
          <w:tab w:val="right" w:leader="dot" w:pos="9072"/>
        </w:tabs>
      </w:pPr>
      <w:hyperlink w:anchor="_Toc7111" w:history="1">
        <w:r>
          <w:rPr>
            <w:bCs/>
          </w:rPr>
          <w:t xml:space="preserve">Figura </w:t>
        </w:r>
        <w:r>
          <w:t xml:space="preserve">81 </w:t>
        </w:r>
        <w:r>
          <w:rPr>
            <w:bCs/>
          </w:rPr>
          <w:t>. Caso de Testes 3 - Rota Gerada pelo SysRLog</w:t>
        </w:r>
        <w:r>
          <w:rPr>
            <w:bCs/>
            <w:lang w:val="en-US"/>
          </w:rPr>
          <w:t>.</w:t>
        </w:r>
        <w:r>
          <w:tab/>
        </w:r>
        <w:fldSimple w:instr=" PAGEREF _Toc7111 ">
          <w:r>
            <w:t>106</w:t>
          </w:r>
        </w:fldSimple>
      </w:hyperlink>
    </w:p>
    <w:p w14:paraId="07EEB16B" w14:textId="77777777" w:rsidR="001D3659" w:rsidRDefault="005F2F57">
      <w:pPr>
        <w:pStyle w:val="ndicedeilustraes"/>
        <w:tabs>
          <w:tab w:val="right" w:leader="dot" w:pos="9072"/>
        </w:tabs>
      </w:pPr>
      <w:hyperlink w:anchor="_Toc10096" w:history="1">
        <w:r>
          <w:rPr>
            <w:bCs/>
          </w:rPr>
          <w:t xml:space="preserve">Figura </w:t>
        </w:r>
        <w:r>
          <w:t xml:space="preserve">82 </w:t>
        </w:r>
        <w:r>
          <w:rPr>
            <w:bCs/>
          </w:rPr>
          <w:t>. Caso de Testes 4 - Rota Gerada pelo Google Maps</w:t>
        </w:r>
        <w:r>
          <w:rPr>
            <w:bCs/>
            <w:lang w:val="en-US"/>
          </w:rPr>
          <w:t>.</w:t>
        </w:r>
        <w:r>
          <w:tab/>
        </w:r>
        <w:fldSimple w:instr=" PAGEREF _Toc10096 ">
          <w:r>
            <w:t>108</w:t>
          </w:r>
        </w:fldSimple>
      </w:hyperlink>
    </w:p>
    <w:p w14:paraId="6B18F830" w14:textId="77777777" w:rsidR="001D3659" w:rsidRDefault="005F2F57">
      <w:pPr>
        <w:pStyle w:val="ndicedeilustraes"/>
        <w:tabs>
          <w:tab w:val="right" w:leader="dot" w:pos="9072"/>
        </w:tabs>
      </w:pPr>
      <w:hyperlink w:anchor="_Toc27590" w:history="1">
        <w:r>
          <w:rPr>
            <w:bCs/>
          </w:rPr>
          <w:t xml:space="preserve">Figura </w:t>
        </w:r>
        <w:r>
          <w:t xml:space="preserve">83 </w:t>
        </w:r>
        <w:r>
          <w:rPr>
            <w:bCs/>
          </w:rPr>
          <w:t>. Caso de Testes 4 - Rota Gerada pelo SysRLog</w:t>
        </w:r>
        <w:r>
          <w:rPr>
            <w:bCs/>
            <w:lang w:val="en-US"/>
          </w:rPr>
          <w:t>.</w:t>
        </w:r>
        <w:r>
          <w:tab/>
        </w:r>
        <w:fldSimple w:instr=" PAGEREF _Toc27590 ">
          <w:r>
            <w:t>108</w:t>
          </w:r>
        </w:fldSimple>
      </w:hyperlink>
    </w:p>
    <w:p w14:paraId="37F62A9F" w14:textId="77777777" w:rsidR="001D3659" w:rsidRDefault="005F2F57">
      <w:pPr>
        <w:pStyle w:val="ndicedeilustraes"/>
        <w:tabs>
          <w:tab w:val="right" w:leader="dot" w:pos="9072"/>
        </w:tabs>
      </w:pPr>
      <w:hyperlink w:anchor="_Toc21964" w:history="1">
        <w:r>
          <w:rPr>
            <w:bCs/>
          </w:rPr>
          <w:t xml:space="preserve">Figura </w:t>
        </w:r>
        <w:r>
          <w:t xml:space="preserve">84 </w:t>
        </w:r>
        <w:r>
          <w:rPr>
            <w:bCs/>
          </w:rPr>
          <w:t>. Caso de Testes 5 - Rota Gerada pelo Google Maps</w:t>
        </w:r>
        <w:r>
          <w:rPr>
            <w:bCs/>
            <w:lang w:val="en-US"/>
          </w:rPr>
          <w:t>.</w:t>
        </w:r>
        <w:r>
          <w:tab/>
        </w:r>
        <w:fldSimple w:instr=" PAGEREF _Toc21964 ">
          <w:r>
            <w:t>110</w:t>
          </w:r>
        </w:fldSimple>
      </w:hyperlink>
    </w:p>
    <w:p w14:paraId="79CDDFDD" w14:textId="77777777" w:rsidR="001D3659" w:rsidRDefault="005F2F57">
      <w:pPr>
        <w:pStyle w:val="ndicedeilustraes"/>
        <w:tabs>
          <w:tab w:val="right" w:leader="dot" w:pos="9072"/>
        </w:tabs>
      </w:pPr>
      <w:hyperlink w:anchor="_Toc23448" w:history="1">
        <w:r>
          <w:rPr>
            <w:bCs/>
          </w:rPr>
          <w:t xml:space="preserve">Figura </w:t>
        </w:r>
        <w:r>
          <w:t xml:space="preserve">85 </w:t>
        </w:r>
        <w:r>
          <w:rPr>
            <w:bCs/>
          </w:rPr>
          <w:t>. Caso de Testes 5 - Rota Gerada pelo SysRLog</w:t>
        </w:r>
        <w:r>
          <w:rPr>
            <w:bCs/>
            <w:lang w:val="en-US"/>
          </w:rPr>
          <w:t>.</w:t>
        </w:r>
        <w:r>
          <w:tab/>
        </w:r>
        <w:fldSimple w:instr=" PAGEREF _Toc23448 ">
          <w:r>
            <w:t>110</w:t>
          </w:r>
        </w:fldSimple>
      </w:hyperlink>
    </w:p>
    <w:p w14:paraId="6A1213C6" w14:textId="77777777" w:rsidR="001D3659" w:rsidRDefault="005F2F57">
      <w:pPr>
        <w:ind w:left="0"/>
        <w:rPr>
          <w:b/>
          <w:bCs/>
          <w:sz w:val="28"/>
          <w:szCs w:val="28"/>
        </w:rPr>
      </w:pPr>
      <w:r>
        <w:rPr>
          <w:bCs/>
          <w:szCs w:val="28"/>
        </w:rPr>
        <w:fldChar w:fldCharType="end"/>
      </w:r>
    </w:p>
    <w:p w14:paraId="528D81BF" w14:textId="77777777" w:rsidR="001D3659" w:rsidRDefault="005F2F57">
      <w:pPr>
        <w:ind w:left="0"/>
        <w:rPr>
          <w:b/>
          <w:bCs/>
          <w:sz w:val="28"/>
          <w:szCs w:val="28"/>
        </w:rPr>
      </w:pPr>
      <w:r>
        <w:rPr>
          <w:b/>
          <w:bCs/>
          <w:sz w:val="28"/>
          <w:szCs w:val="28"/>
        </w:rPr>
        <w:br w:type="page"/>
      </w:r>
    </w:p>
    <w:p w14:paraId="19B76F08" w14:textId="77777777" w:rsidR="001D3659" w:rsidRDefault="005F2F57">
      <w:pPr>
        <w:jc w:val="center"/>
        <w:rPr>
          <w:sz w:val="28"/>
          <w:szCs w:val="28"/>
        </w:rPr>
      </w:pPr>
      <w:r>
        <w:rPr>
          <w:b/>
          <w:sz w:val="28"/>
        </w:rPr>
        <w:lastRenderedPageBreak/>
        <w:t>LISTA</w:t>
      </w:r>
      <w:r>
        <w:rPr>
          <w:sz w:val="28"/>
          <w:szCs w:val="28"/>
        </w:rPr>
        <w:t xml:space="preserve"> </w:t>
      </w:r>
      <w:r>
        <w:rPr>
          <w:b/>
          <w:sz w:val="28"/>
        </w:rPr>
        <w:t>DE TABELAS</w:t>
      </w:r>
    </w:p>
    <w:p w14:paraId="2D2B35F0" w14:textId="77777777" w:rsidR="001D3659" w:rsidRDefault="005F2F57">
      <w:pPr>
        <w:pStyle w:val="ndicedeilustraes"/>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hyperlink w:anchor="_Toc28471" w:history="1">
        <w:r>
          <w:rPr>
            <w:bCs/>
          </w:rPr>
          <w:t xml:space="preserve">Tabela </w:t>
        </w:r>
        <w:r>
          <w:t xml:space="preserve">1 </w:t>
        </w:r>
        <w:r>
          <w:rPr>
            <w:bCs/>
          </w:rPr>
          <w:t>. Comparativo de produtividade dos veículos com e sem a roteirização.</w:t>
        </w:r>
        <w:r>
          <w:tab/>
        </w:r>
        <w:fldSimple w:instr=" PAGEREF _Toc28471 ">
          <w:r>
            <w:t>22</w:t>
          </w:r>
        </w:fldSimple>
      </w:hyperlink>
    </w:p>
    <w:p w14:paraId="6DC0FC38" w14:textId="77777777" w:rsidR="001D3659" w:rsidRDefault="005F2F57">
      <w:pPr>
        <w:pStyle w:val="ndicedeilustraes"/>
        <w:tabs>
          <w:tab w:val="right" w:leader="dot" w:pos="9072"/>
        </w:tabs>
      </w:pPr>
      <w:hyperlink w:anchor="_Toc12074" w:history="1">
        <w:r>
          <w:rPr>
            <w:bCs/>
          </w:rPr>
          <w:t xml:space="preserve">Tabela </w:t>
        </w:r>
        <w:r>
          <w:t xml:space="preserve">2 </w:t>
        </w:r>
        <w:r>
          <w:rPr>
            <w:bCs/>
          </w:rPr>
          <w:t>. Atendimentos no Prazo de um Determinado Período Com e Sem a Roteirização.</w:t>
        </w:r>
        <w:r>
          <w:tab/>
        </w:r>
        <w:fldSimple w:instr=" PAGEREF _Toc12074 ">
          <w:r>
            <w:t>23</w:t>
          </w:r>
        </w:fldSimple>
      </w:hyperlink>
    </w:p>
    <w:p w14:paraId="1F98EDDA" w14:textId="77777777" w:rsidR="001D3659" w:rsidRDefault="005F2F57">
      <w:pPr>
        <w:pStyle w:val="ndicedeilustraes"/>
        <w:tabs>
          <w:tab w:val="right" w:leader="dot" w:pos="9072"/>
        </w:tabs>
      </w:pPr>
      <w:hyperlink w:anchor="_Toc30021" w:history="1">
        <w:r>
          <w:rPr>
            <w:bCs/>
          </w:rPr>
          <w:t xml:space="preserve">Tabela </w:t>
        </w:r>
        <w:r>
          <w:t xml:space="preserve">3 </w:t>
        </w:r>
        <w:r>
          <w:rPr>
            <w:bCs/>
          </w:rPr>
          <w:t>. Requisitos Funcionais do Projeto.</w:t>
        </w:r>
        <w:r>
          <w:tab/>
        </w:r>
        <w:fldSimple w:instr=" PAGEREF _Toc30021 ">
          <w:r>
            <w:t>28</w:t>
          </w:r>
        </w:fldSimple>
      </w:hyperlink>
    </w:p>
    <w:p w14:paraId="48E98143" w14:textId="77777777" w:rsidR="001D3659" w:rsidRDefault="005F2F57">
      <w:pPr>
        <w:pStyle w:val="ndicedeilustraes"/>
        <w:tabs>
          <w:tab w:val="right" w:leader="dot" w:pos="9072"/>
        </w:tabs>
      </w:pPr>
      <w:hyperlink w:anchor="_Toc6559" w:history="1">
        <w:r>
          <w:rPr>
            <w:bCs/>
          </w:rPr>
          <w:t xml:space="preserve">Tabela </w:t>
        </w:r>
        <w:r>
          <w:t xml:space="preserve">4 </w:t>
        </w:r>
        <w:r>
          <w:rPr>
            <w:bCs/>
          </w:rPr>
          <w:t>. Requisitos Não-Funcionais do Projeto.</w:t>
        </w:r>
        <w:r>
          <w:tab/>
        </w:r>
        <w:fldSimple w:instr=" PAGEREF _Toc6559 ">
          <w:r>
            <w:t>28</w:t>
          </w:r>
        </w:fldSimple>
      </w:hyperlink>
    </w:p>
    <w:p w14:paraId="4110C29A" w14:textId="77777777" w:rsidR="001D3659" w:rsidRDefault="005F2F57">
      <w:pPr>
        <w:pStyle w:val="ndicedeilustraes"/>
        <w:tabs>
          <w:tab w:val="right" w:leader="dot" w:pos="9072"/>
        </w:tabs>
      </w:pPr>
      <w:hyperlink w:anchor="_Toc32750" w:history="1">
        <w:r>
          <w:rPr>
            <w:bCs/>
          </w:rPr>
          <w:t xml:space="preserve">Tabela </w:t>
        </w:r>
        <w:r>
          <w:t xml:space="preserve">5 </w:t>
        </w:r>
        <w:r>
          <w:rPr>
            <w:bCs/>
          </w:rPr>
          <w:t>. Lista de Personas com seus comportamentos, necessidades e objetivos.</w:t>
        </w:r>
        <w:r>
          <w:tab/>
        </w:r>
        <w:fldSimple w:instr=" PAGEREF _Toc32750 ">
          <w:r>
            <w:t>29</w:t>
          </w:r>
        </w:fldSimple>
      </w:hyperlink>
    </w:p>
    <w:p w14:paraId="3B0670ED" w14:textId="77777777" w:rsidR="001D3659" w:rsidRDefault="005F2F57">
      <w:pPr>
        <w:pStyle w:val="ndicedeilustraes"/>
        <w:tabs>
          <w:tab w:val="right" w:leader="dot" w:pos="9072"/>
        </w:tabs>
      </w:pPr>
      <w:hyperlink w:anchor="_Toc27557" w:history="1">
        <w:r>
          <w:rPr>
            <w:bCs/>
          </w:rPr>
          <w:t xml:space="preserve">Tabela </w:t>
        </w:r>
        <w:r>
          <w:t xml:space="preserve">6 </w:t>
        </w:r>
        <w:r>
          <w:rPr>
            <w:bCs/>
          </w:rPr>
          <w:t xml:space="preserve">. </w:t>
        </w:r>
        <w:r>
          <w:rPr>
            <w:bCs/>
            <w:i/>
            <w:iCs/>
          </w:rPr>
          <w:t>User Story</w:t>
        </w:r>
        <w:r>
          <w:rPr>
            <w:bCs/>
          </w:rPr>
          <w:t xml:space="preserve"> - Otimização de Rota.</w:t>
        </w:r>
        <w:r>
          <w:tab/>
        </w:r>
        <w:fldSimple w:instr=" PAGEREF _Toc27557 ">
          <w:r>
            <w:t>30</w:t>
          </w:r>
        </w:fldSimple>
      </w:hyperlink>
    </w:p>
    <w:p w14:paraId="01270BEB" w14:textId="77777777" w:rsidR="001D3659" w:rsidRDefault="005F2F57">
      <w:pPr>
        <w:pStyle w:val="ndicedeilustraes"/>
        <w:tabs>
          <w:tab w:val="right" w:leader="dot" w:pos="9072"/>
        </w:tabs>
      </w:pPr>
      <w:hyperlink w:anchor="_Toc11753" w:history="1">
        <w:r>
          <w:rPr>
            <w:bCs/>
          </w:rPr>
          <w:t xml:space="preserve">Tabela </w:t>
        </w:r>
        <w:r>
          <w:t xml:space="preserve">7 </w:t>
        </w:r>
        <w:r>
          <w:rPr>
            <w:bCs/>
          </w:rPr>
          <w:t>.</w:t>
        </w:r>
        <w:r>
          <w:rPr>
            <w:bCs/>
            <w:i/>
            <w:iCs/>
          </w:rPr>
          <w:t xml:space="preserve"> User Story</w:t>
        </w:r>
        <w:r>
          <w:rPr>
            <w:bCs/>
          </w:rPr>
          <w:t xml:space="preserve"> - Recuperar Rota.</w:t>
        </w:r>
        <w:r>
          <w:tab/>
        </w:r>
        <w:fldSimple w:instr=" PAGEREF _Toc11753 ">
          <w:r>
            <w:t>30</w:t>
          </w:r>
        </w:fldSimple>
      </w:hyperlink>
    </w:p>
    <w:p w14:paraId="5200E55A" w14:textId="77777777" w:rsidR="001D3659" w:rsidRDefault="005F2F57">
      <w:pPr>
        <w:pStyle w:val="ndicedeilustraes"/>
        <w:tabs>
          <w:tab w:val="right" w:leader="dot" w:pos="9072"/>
        </w:tabs>
      </w:pPr>
      <w:hyperlink w:anchor="_Toc17490" w:history="1">
        <w:r>
          <w:rPr>
            <w:bCs/>
          </w:rPr>
          <w:t xml:space="preserve">Tabela </w:t>
        </w:r>
        <w:r>
          <w:t xml:space="preserve">8 </w:t>
        </w:r>
        <w:r>
          <w:rPr>
            <w:bCs/>
          </w:rPr>
          <w:t xml:space="preserve">. </w:t>
        </w:r>
        <w:r>
          <w:rPr>
            <w:bCs/>
            <w:i/>
            <w:iCs/>
          </w:rPr>
          <w:t>User Story</w:t>
        </w:r>
        <w:r>
          <w:rPr>
            <w:bCs/>
          </w:rPr>
          <w:t xml:space="preserve"> - Identificar Entregas Fora da Região de Distribuição da Empresa.</w:t>
        </w:r>
        <w:r>
          <w:tab/>
        </w:r>
        <w:fldSimple w:instr=" PAGEREF _Toc17490 ">
          <w:r>
            <w:t>30</w:t>
          </w:r>
        </w:fldSimple>
      </w:hyperlink>
    </w:p>
    <w:p w14:paraId="076B8345" w14:textId="77777777" w:rsidR="001D3659" w:rsidRDefault="005F2F57">
      <w:pPr>
        <w:pStyle w:val="ndicedeilustraes"/>
        <w:tabs>
          <w:tab w:val="right" w:leader="dot" w:pos="9072"/>
        </w:tabs>
      </w:pPr>
      <w:hyperlink w:anchor="_Toc30354" w:history="1">
        <w:r>
          <w:rPr>
            <w:bCs/>
          </w:rPr>
          <w:t xml:space="preserve">Tabela </w:t>
        </w:r>
        <w:r>
          <w:t xml:space="preserve">9 </w:t>
        </w:r>
        <w:r>
          <w:rPr>
            <w:bCs/>
          </w:rPr>
          <w:t xml:space="preserve">. </w:t>
        </w:r>
        <w:r>
          <w:rPr>
            <w:bCs/>
            <w:i/>
            <w:iCs/>
          </w:rPr>
          <w:t>User Story</w:t>
        </w:r>
        <w:r>
          <w:rPr>
            <w:bCs/>
          </w:rPr>
          <w:t xml:space="preserve"> - Solicitar Geração de Rotas a partir de Outro Sistema.</w:t>
        </w:r>
        <w:r>
          <w:tab/>
        </w:r>
        <w:fldSimple w:instr=" PAGEREF _Toc30354 ">
          <w:r>
            <w:t>30</w:t>
          </w:r>
        </w:fldSimple>
      </w:hyperlink>
    </w:p>
    <w:p w14:paraId="42979747" w14:textId="77777777" w:rsidR="001D3659" w:rsidRDefault="005F2F57">
      <w:pPr>
        <w:pStyle w:val="ndicedeilustraes"/>
        <w:tabs>
          <w:tab w:val="right" w:leader="dot" w:pos="9072"/>
        </w:tabs>
      </w:pPr>
      <w:hyperlink w:anchor="_Toc12919" w:history="1">
        <w:r>
          <w:rPr>
            <w:bCs/>
          </w:rPr>
          <w:t xml:space="preserve">Tabela </w:t>
        </w:r>
        <w:r>
          <w:t xml:space="preserve">10 </w:t>
        </w:r>
        <w:r>
          <w:rPr>
            <w:bCs/>
          </w:rPr>
          <w:t xml:space="preserve">. </w:t>
        </w:r>
        <w:r>
          <w:rPr>
            <w:bCs/>
            <w:i/>
            <w:iCs/>
          </w:rPr>
          <w:t>User Story</w:t>
        </w:r>
        <w:r>
          <w:rPr>
            <w:bCs/>
          </w:rPr>
          <w:t xml:space="preserve"> - Excluir rota gerada.</w:t>
        </w:r>
        <w:r>
          <w:tab/>
        </w:r>
        <w:fldSimple w:instr=" PAGEREF _Toc12919 ">
          <w:r>
            <w:t>31</w:t>
          </w:r>
        </w:fldSimple>
      </w:hyperlink>
    </w:p>
    <w:p w14:paraId="4C9354E3" w14:textId="77777777" w:rsidR="001D3659" w:rsidRDefault="005F2F57">
      <w:pPr>
        <w:pStyle w:val="ndicedeilustraes"/>
        <w:tabs>
          <w:tab w:val="right" w:leader="dot" w:pos="9072"/>
        </w:tabs>
      </w:pPr>
      <w:hyperlink w:anchor="_Toc8425" w:history="1">
        <w:r>
          <w:rPr>
            <w:bCs/>
          </w:rPr>
          <w:t xml:space="preserve">Tabela </w:t>
        </w:r>
        <w:r>
          <w:t xml:space="preserve">11 </w:t>
        </w:r>
        <w:r>
          <w:rPr>
            <w:bCs/>
          </w:rPr>
          <w:t xml:space="preserve">. </w:t>
        </w:r>
        <w:r>
          <w:rPr>
            <w:bCs/>
            <w:i/>
            <w:iCs/>
          </w:rPr>
          <w:t>User Story</w:t>
        </w:r>
        <w:r>
          <w:rPr>
            <w:bCs/>
          </w:rPr>
          <w:t xml:space="preserve"> - Cadastrar Usuário.</w:t>
        </w:r>
        <w:r>
          <w:tab/>
        </w:r>
        <w:fldSimple w:instr=" PAGEREF _Toc8425 ">
          <w:r>
            <w:t>31</w:t>
          </w:r>
        </w:fldSimple>
      </w:hyperlink>
    </w:p>
    <w:p w14:paraId="4B2C56FD" w14:textId="77777777" w:rsidR="001D3659" w:rsidRDefault="005F2F57">
      <w:pPr>
        <w:pStyle w:val="ndicedeilustraes"/>
        <w:tabs>
          <w:tab w:val="right" w:leader="dot" w:pos="9072"/>
        </w:tabs>
      </w:pPr>
      <w:hyperlink w:anchor="_Toc969" w:history="1">
        <w:r>
          <w:rPr>
            <w:bCs/>
          </w:rPr>
          <w:t xml:space="preserve">Tabela </w:t>
        </w:r>
        <w:r>
          <w:t xml:space="preserve">12 </w:t>
        </w:r>
        <w:r>
          <w:rPr>
            <w:bCs/>
          </w:rPr>
          <w:t xml:space="preserve">. </w:t>
        </w:r>
        <w:r>
          <w:rPr>
            <w:bCs/>
            <w:i/>
            <w:iCs/>
          </w:rPr>
          <w:t xml:space="preserve">User Story </w:t>
        </w:r>
        <w:r>
          <w:rPr>
            <w:bCs/>
          </w:rPr>
          <w:t>- Alterar Usuário.</w:t>
        </w:r>
        <w:r>
          <w:tab/>
        </w:r>
        <w:fldSimple w:instr=" PAGEREF _Toc969 ">
          <w:r>
            <w:t>31</w:t>
          </w:r>
        </w:fldSimple>
      </w:hyperlink>
    </w:p>
    <w:p w14:paraId="7F120F88" w14:textId="77777777" w:rsidR="001D3659" w:rsidRDefault="005F2F57">
      <w:pPr>
        <w:pStyle w:val="ndicedeilustraes"/>
        <w:tabs>
          <w:tab w:val="right" w:leader="dot" w:pos="9072"/>
        </w:tabs>
      </w:pPr>
      <w:hyperlink w:anchor="_Toc11230" w:history="1">
        <w:r>
          <w:rPr>
            <w:bCs/>
          </w:rPr>
          <w:t xml:space="preserve">Tabela </w:t>
        </w:r>
        <w:r>
          <w:t xml:space="preserve">13 </w:t>
        </w:r>
        <w:r>
          <w:rPr>
            <w:bCs/>
          </w:rPr>
          <w:t xml:space="preserve">. </w:t>
        </w:r>
        <w:r>
          <w:rPr>
            <w:bCs/>
            <w:i/>
            <w:iCs/>
          </w:rPr>
          <w:t>User Story</w:t>
        </w:r>
        <w:r>
          <w:rPr>
            <w:bCs/>
          </w:rPr>
          <w:t xml:space="preserve"> - Pesquisar Usuários.</w:t>
        </w:r>
        <w:r>
          <w:tab/>
        </w:r>
        <w:fldSimple w:instr=" PAGEREF _Toc11230 ">
          <w:r>
            <w:t>31</w:t>
          </w:r>
        </w:fldSimple>
      </w:hyperlink>
    </w:p>
    <w:p w14:paraId="72EADCA0" w14:textId="77777777" w:rsidR="001D3659" w:rsidRDefault="005F2F57">
      <w:pPr>
        <w:pStyle w:val="ndicedeilustraes"/>
        <w:tabs>
          <w:tab w:val="right" w:leader="dot" w:pos="9072"/>
        </w:tabs>
      </w:pPr>
      <w:hyperlink w:anchor="_Toc3902" w:history="1">
        <w:r>
          <w:rPr>
            <w:bCs/>
          </w:rPr>
          <w:t xml:space="preserve">Tabela </w:t>
        </w:r>
        <w:r>
          <w:t xml:space="preserve">14 </w:t>
        </w:r>
        <w:r>
          <w:rPr>
            <w:bCs/>
          </w:rPr>
          <w:t xml:space="preserve">. </w:t>
        </w:r>
        <w:r>
          <w:rPr>
            <w:bCs/>
            <w:i/>
            <w:iCs/>
          </w:rPr>
          <w:t>User Story</w:t>
        </w:r>
        <w:r>
          <w:rPr>
            <w:bCs/>
          </w:rPr>
          <w:t xml:space="preserve"> - Deletar Usuário.</w:t>
        </w:r>
        <w:r>
          <w:tab/>
        </w:r>
        <w:fldSimple w:instr=" PAGEREF _Toc3902 ">
          <w:r>
            <w:t>32</w:t>
          </w:r>
        </w:fldSimple>
      </w:hyperlink>
    </w:p>
    <w:p w14:paraId="371EC8A8" w14:textId="77777777" w:rsidR="001D3659" w:rsidRDefault="005F2F57">
      <w:pPr>
        <w:pStyle w:val="ndicedeilustraes"/>
        <w:tabs>
          <w:tab w:val="right" w:leader="dot" w:pos="9072"/>
        </w:tabs>
      </w:pPr>
      <w:hyperlink w:anchor="_Toc3020" w:history="1">
        <w:r>
          <w:rPr>
            <w:bCs/>
          </w:rPr>
          <w:t xml:space="preserve">Tabela </w:t>
        </w:r>
        <w:r>
          <w:t xml:space="preserve">15 </w:t>
        </w:r>
        <w:r>
          <w:rPr>
            <w:bCs/>
          </w:rPr>
          <w:t xml:space="preserve">. </w:t>
        </w:r>
        <w:r>
          <w:rPr>
            <w:bCs/>
            <w:i/>
            <w:iCs/>
          </w:rPr>
          <w:t>User Story</w:t>
        </w:r>
        <w:r>
          <w:rPr>
            <w:bCs/>
          </w:rPr>
          <w:t xml:space="preserve"> - Consultar CEP.</w:t>
        </w:r>
        <w:r>
          <w:tab/>
        </w:r>
        <w:fldSimple w:instr=" PAGEREF _Toc3020 ">
          <w:r>
            <w:t>32</w:t>
          </w:r>
        </w:fldSimple>
      </w:hyperlink>
    </w:p>
    <w:p w14:paraId="3304A97A" w14:textId="77777777" w:rsidR="001D3659" w:rsidRDefault="005F2F57">
      <w:pPr>
        <w:pStyle w:val="ndicedeilustraes"/>
        <w:tabs>
          <w:tab w:val="right" w:leader="dot" w:pos="9072"/>
        </w:tabs>
      </w:pPr>
      <w:hyperlink w:anchor="_Toc32442" w:history="1">
        <w:r>
          <w:rPr>
            <w:bCs/>
          </w:rPr>
          <w:t xml:space="preserve">Tabela </w:t>
        </w:r>
        <w:r>
          <w:t xml:space="preserve">16 </w:t>
        </w:r>
        <w:r>
          <w:rPr>
            <w:bCs/>
          </w:rPr>
          <w:t xml:space="preserve">. </w:t>
        </w:r>
        <w:r>
          <w:rPr>
            <w:bCs/>
            <w:i/>
            <w:iCs/>
          </w:rPr>
          <w:t>User Story</w:t>
        </w:r>
        <w:r>
          <w:rPr>
            <w:bCs/>
          </w:rPr>
          <w:t xml:space="preserve"> - Abrir Rota no Maps.</w:t>
        </w:r>
        <w:r>
          <w:tab/>
        </w:r>
        <w:fldSimple w:instr=" PAGEREF _Toc32442 ">
          <w:r>
            <w:t>32</w:t>
          </w:r>
        </w:fldSimple>
      </w:hyperlink>
    </w:p>
    <w:p w14:paraId="54E67BFE" w14:textId="77777777" w:rsidR="001D3659" w:rsidRDefault="005F2F57">
      <w:pPr>
        <w:pStyle w:val="ndicedeilustraes"/>
        <w:tabs>
          <w:tab w:val="right" w:leader="dot" w:pos="9072"/>
        </w:tabs>
      </w:pPr>
      <w:hyperlink w:anchor="_Toc24899" w:history="1">
        <w:r>
          <w:rPr>
            <w:bCs/>
          </w:rPr>
          <w:t xml:space="preserve">Tabela </w:t>
        </w:r>
        <w:r>
          <w:t xml:space="preserve">17 </w:t>
        </w:r>
        <w:r>
          <w:rPr>
            <w:bCs/>
          </w:rPr>
          <w:t xml:space="preserve">. </w:t>
        </w:r>
        <w:r>
          <w:rPr>
            <w:bCs/>
            <w:i/>
            <w:iCs/>
          </w:rPr>
          <w:t xml:space="preserve">User Story </w:t>
        </w:r>
        <w:r>
          <w:rPr>
            <w:bCs/>
          </w:rPr>
          <w:t>- Consultar CEPs.</w:t>
        </w:r>
        <w:r>
          <w:tab/>
        </w:r>
        <w:fldSimple w:instr=" PAGEREF _Toc24899 ">
          <w:r>
            <w:t>32</w:t>
          </w:r>
        </w:fldSimple>
      </w:hyperlink>
    </w:p>
    <w:p w14:paraId="292FB4D6" w14:textId="77777777" w:rsidR="001D3659" w:rsidRDefault="005F2F57">
      <w:pPr>
        <w:pStyle w:val="ndicedeilustraes"/>
        <w:tabs>
          <w:tab w:val="right" w:leader="dot" w:pos="9072"/>
        </w:tabs>
      </w:pPr>
      <w:hyperlink w:anchor="_Toc23531" w:history="1">
        <w:r>
          <w:rPr>
            <w:bCs/>
          </w:rPr>
          <w:t xml:space="preserve">Tabela </w:t>
        </w:r>
        <w:r>
          <w:t xml:space="preserve">18 </w:t>
        </w:r>
        <w:r>
          <w:rPr>
            <w:bCs/>
          </w:rPr>
          <w:t>.</w:t>
        </w:r>
        <w:r>
          <w:rPr>
            <w:bCs/>
            <w:i/>
            <w:iCs/>
          </w:rPr>
          <w:t xml:space="preserve"> User Story</w:t>
        </w:r>
        <w:r>
          <w:rPr>
            <w:bCs/>
          </w:rPr>
          <w:t xml:space="preserve"> - Cadastrar Pessoa.</w:t>
        </w:r>
        <w:r>
          <w:tab/>
        </w:r>
        <w:fldSimple w:instr=" PAGEREF _Toc23531 ">
          <w:r>
            <w:t>33</w:t>
          </w:r>
        </w:fldSimple>
      </w:hyperlink>
    </w:p>
    <w:p w14:paraId="26394F5C" w14:textId="77777777" w:rsidR="001D3659" w:rsidRDefault="005F2F57">
      <w:pPr>
        <w:pStyle w:val="ndicedeilustraes"/>
        <w:tabs>
          <w:tab w:val="right" w:leader="dot" w:pos="9072"/>
        </w:tabs>
      </w:pPr>
      <w:hyperlink w:anchor="_Toc3338" w:history="1">
        <w:r>
          <w:rPr>
            <w:bCs/>
          </w:rPr>
          <w:t xml:space="preserve">Tabela </w:t>
        </w:r>
        <w:r>
          <w:t xml:space="preserve">19 </w:t>
        </w:r>
        <w:r>
          <w:rPr>
            <w:bCs/>
          </w:rPr>
          <w:t xml:space="preserve">. </w:t>
        </w:r>
        <w:r>
          <w:rPr>
            <w:bCs/>
            <w:i/>
            <w:iCs/>
          </w:rPr>
          <w:t>User Story</w:t>
        </w:r>
        <w:r>
          <w:rPr>
            <w:bCs/>
          </w:rPr>
          <w:t xml:space="preserve"> - Alterar Pessoa.</w:t>
        </w:r>
        <w:r>
          <w:tab/>
        </w:r>
        <w:fldSimple w:instr=" PAGEREF _Toc3338 ">
          <w:r>
            <w:t>33</w:t>
          </w:r>
        </w:fldSimple>
      </w:hyperlink>
    </w:p>
    <w:p w14:paraId="7FA6392F" w14:textId="77777777" w:rsidR="001D3659" w:rsidRDefault="005F2F57">
      <w:pPr>
        <w:pStyle w:val="ndicedeilustraes"/>
        <w:tabs>
          <w:tab w:val="right" w:leader="dot" w:pos="9072"/>
        </w:tabs>
      </w:pPr>
      <w:hyperlink w:anchor="_Toc25713" w:history="1">
        <w:r>
          <w:rPr>
            <w:bCs/>
          </w:rPr>
          <w:t xml:space="preserve">Tabela </w:t>
        </w:r>
        <w:r>
          <w:t xml:space="preserve">20 </w:t>
        </w:r>
        <w:r>
          <w:rPr>
            <w:bCs/>
          </w:rPr>
          <w:t xml:space="preserve">. </w:t>
        </w:r>
        <w:r>
          <w:rPr>
            <w:bCs/>
            <w:i/>
            <w:iCs/>
          </w:rPr>
          <w:t>User Story</w:t>
        </w:r>
        <w:r>
          <w:rPr>
            <w:bCs/>
          </w:rPr>
          <w:t xml:space="preserve"> - Pesquisar Pessoa.</w:t>
        </w:r>
        <w:r>
          <w:tab/>
        </w:r>
        <w:fldSimple w:instr=" PAGEREF _Toc25713 ">
          <w:r>
            <w:t>33</w:t>
          </w:r>
        </w:fldSimple>
      </w:hyperlink>
    </w:p>
    <w:p w14:paraId="26ECCC31" w14:textId="77777777" w:rsidR="001D3659" w:rsidRDefault="005F2F57">
      <w:pPr>
        <w:pStyle w:val="ndicedeilustraes"/>
        <w:tabs>
          <w:tab w:val="right" w:leader="dot" w:pos="9072"/>
        </w:tabs>
      </w:pPr>
      <w:hyperlink w:anchor="_Toc17764" w:history="1">
        <w:r>
          <w:rPr>
            <w:bCs/>
          </w:rPr>
          <w:t xml:space="preserve">Tabela </w:t>
        </w:r>
        <w:r>
          <w:t xml:space="preserve">21 </w:t>
        </w:r>
        <w:r>
          <w:rPr>
            <w:bCs/>
          </w:rPr>
          <w:t xml:space="preserve">. </w:t>
        </w:r>
        <w:r>
          <w:rPr>
            <w:bCs/>
            <w:i/>
            <w:iCs/>
          </w:rPr>
          <w:t>User Story</w:t>
        </w:r>
        <w:r>
          <w:rPr>
            <w:bCs/>
          </w:rPr>
          <w:t xml:space="preserve"> - Cadastrar Empresa</w:t>
        </w:r>
        <w:r>
          <w:tab/>
        </w:r>
        <w:fldSimple w:instr=" PAGEREF _Toc17764 ">
          <w:r>
            <w:t>33</w:t>
          </w:r>
        </w:fldSimple>
      </w:hyperlink>
    </w:p>
    <w:p w14:paraId="6562410D" w14:textId="77777777" w:rsidR="001D3659" w:rsidRDefault="005F2F57">
      <w:pPr>
        <w:pStyle w:val="ndicedeilustraes"/>
        <w:tabs>
          <w:tab w:val="right" w:leader="dot" w:pos="9072"/>
        </w:tabs>
      </w:pPr>
      <w:hyperlink w:anchor="_Toc26947" w:history="1">
        <w:r>
          <w:rPr>
            <w:bCs/>
          </w:rPr>
          <w:t xml:space="preserve">Tabela </w:t>
        </w:r>
        <w:r>
          <w:t xml:space="preserve">22 </w:t>
        </w:r>
        <w:r>
          <w:rPr>
            <w:bCs/>
          </w:rPr>
          <w:t xml:space="preserve">. </w:t>
        </w:r>
        <w:r>
          <w:rPr>
            <w:bCs/>
            <w:i/>
            <w:iCs/>
          </w:rPr>
          <w:t>User Story</w:t>
        </w:r>
        <w:r>
          <w:rPr>
            <w:bCs/>
          </w:rPr>
          <w:t xml:space="preserve"> - Alterar Empresa.</w:t>
        </w:r>
        <w:r>
          <w:tab/>
        </w:r>
        <w:fldSimple w:instr=" PAGEREF _Toc26947 ">
          <w:r>
            <w:t>34</w:t>
          </w:r>
        </w:fldSimple>
      </w:hyperlink>
    </w:p>
    <w:p w14:paraId="056673FB" w14:textId="77777777" w:rsidR="001D3659" w:rsidRDefault="005F2F57">
      <w:pPr>
        <w:pStyle w:val="ndicedeilustraes"/>
        <w:tabs>
          <w:tab w:val="right" w:leader="dot" w:pos="9072"/>
        </w:tabs>
      </w:pPr>
      <w:hyperlink w:anchor="_Toc4243" w:history="1">
        <w:r>
          <w:rPr>
            <w:bCs/>
          </w:rPr>
          <w:t xml:space="preserve">Tabela </w:t>
        </w:r>
        <w:r>
          <w:t xml:space="preserve">23 </w:t>
        </w:r>
        <w:r>
          <w:rPr>
            <w:bCs/>
          </w:rPr>
          <w:t xml:space="preserve">. </w:t>
        </w:r>
        <w:r>
          <w:rPr>
            <w:bCs/>
            <w:i/>
            <w:iCs/>
          </w:rPr>
          <w:t>User Story</w:t>
        </w:r>
        <w:r>
          <w:rPr>
            <w:bCs/>
          </w:rPr>
          <w:t xml:space="preserve"> - Pesquisar Empresa.</w:t>
        </w:r>
        <w:r>
          <w:tab/>
        </w:r>
        <w:fldSimple w:instr=" PAGEREF _Toc4243 ">
          <w:r>
            <w:t>34</w:t>
          </w:r>
        </w:fldSimple>
      </w:hyperlink>
    </w:p>
    <w:p w14:paraId="467C1902" w14:textId="77777777" w:rsidR="001D3659" w:rsidRDefault="005F2F57">
      <w:pPr>
        <w:pStyle w:val="ndicedeilustraes"/>
        <w:tabs>
          <w:tab w:val="right" w:leader="dot" w:pos="9072"/>
        </w:tabs>
      </w:pPr>
      <w:hyperlink w:anchor="_Toc15694" w:history="1">
        <w:r>
          <w:rPr>
            <w:bCs/>
          </w:rPr>
          <w:t xml:space="preserve">Tabela </w:t>
        </w:r>
        <w:r>
          <w:t xml:space="preserve">24 </w:t>
        </w:r>
        <w:r>
          <w:rPr>
            <w:bCs/>
          </w:rPr>
          <w:t xml:space="preserve">. </w:t>
        </w:r>
        <w:r>
          <w:rPr>
            <w:bCs/>
            <w:i/>
            <w:iCs/>
          </w:rPr>
          <w:t>User Story</w:t>
        </w:r>
        <w:r>
          <w:rPr>
            <w:bCs/>
          </w:rPr>
          <w:t xml:space="preserve"> - Cadastrar Funcionário.</w:t>
        </w:r>
        <w:r>
          <w:tab/>
        </w:r>
        <w:fldSimple w:instr=" PAGEREF _Toc15694 ">
          <w:r>
            <w:t>34</w:t>
          </w:r>
        </w:fldSimple>
      </w:hyperlink>
    </w:p>
    <w:p w14:paraId="21D83DBE" w14:textId="77777777" w:rsidR="001D3659" w:rsidRDefault="005F2F57">
      <w:pPr>
        <w:pStyle w:val="ndicedeilustraes"/>
        <w:tabs>
          <w:tab w:val="right" w:leader="dot" w:pos="9072"/>
        </w:tabs>
      </w:pPr>
      <w:hyperlink w:anchor="_Toc18587" w:history="1">
        <w:r>
          <w:rPr>
            <w:bCs/>
          </w:rPr>
          <w:t xml:space="preserve">Tabela </w:t>
        </w:r>
        <w:r>
          <w:t xml:space="preserve">25 </w:t>
        </w:r>
        <w:r>
          <w:rPr>
            <w:bCs/>
          </w:rPr>
          <w:t xml:space="preserve">. </w:t>
        </w:r>
        <w:r>
          <w:rPr>
            <w:bCs/>
            <w:i/>
            <w:iCs/>
          </w:rPr>
          <w:t>User Story</w:t>
        </w:r>
        <w:r>
          <w:rPr>
            <w:bCs/>
          </w:rPr>
          <w:t xml:space="preserve"> - Alterar Funcionário.</w:t>
        </w:r>
        <w:r>
          <w:tab/>
        </w:r>
        <w:fldSimple w:instr=" PAGEREF _Toc18587 ">
          <w:r>
            <w:t>34</w:t>
          </w:r>
        </w:fldSimple>
      </w:hyperlink>
    </w:p>
    <w:p w14:paraId="7FC55798" w14:textId="77777777" w:rsidR="001D3659" w:rsidRDefault="005F2F57">
      <w:pPr>
        <w:pStyle w:val="ndicedeilustraes"/>
        <w:tabs>
          <w:tab w:val="right" w:leader="dot" w:pos="9072"/>
        </w:tabs>
      </w:pPr>
      <w:hyperlink w:anchor="_Toc30559" w:history="1">
        <w:r>
          <w:rPr>
            <w:bCs/>
          </w:rPr>
          <w:t xml:space="preserve">Tabela </w:t>
        </w:r>
        <w:r>
          <w:t xml:space="preserve">26 </w:t>
        </w:r>
        <w:r>
          <w:rPr>
            <w:bCs/>
          </w:rPr>
          <w:t xml:space="preserve">. </w:t>
        </w:r>
        <w:r>
          <w:rPr>
            <w:bCs/>
            <w:i/>
            <w:iCs/>
          </w:rPr>
          <w:t>User Story</w:t>
        </w:r>
        <w:r>
          <w:rPr>
            <w:bCs/>
          </w:rPr>
          <w:t xml:space="preserve"> - Deletar Funcionário.</w:t>
        </w:r>
        <w:r>
          <w:tab/>
        </w:r>
        <w:fldSimple w:instr=" PAGEREF _Toc30559 ">
          <w:r>
            <w:t>34</w:t>
          </w:r>
        </w:fldSimple>
      </w:hyperlink>
    </w:p>
    <w:p w14:paraId="50BE5D8D" w14:textId="77777777" w:rsidR="001D3659" w:rsidRDefault="005F2F57">
      <w:pPr>
        <w:pStyle w:val="ndicedeilustraes"/>
        <w:tabs>
          <w:tab w:val="right" w:leader="dot" w:pos="9072"/>
        </w:tabs>
      </w:pPr>
      <w:hyperlink w:anchor="_Toc3144" w:history="1">
        <w:r>
          <w:rPr>
            <w:bCs/>
          </w:rPr>
          <w:t xml:space="preserve">Tabela </w:t>
        </w:r>
        <w:r>
          <w:t xml:space="preserve">27 </w:t>
        </w:r>
        <w:r>
          <w:rPr>
            <w:bCs/>
          </w:rPr>
          <w:t xml:space="preserve">. </w:t>
        </w:r>
        <w:r>
          <w:rPr>
            <w:bCs/>
            <w:i/>
            <w:iCs/>
          </w:rPr>
          <w:t>User Story</w:t>
        </w:r>
        <w:r>
          <w:rPr>
            <w:bCs/>
          </w:rPr>
          <w:t xml:space="preserve"> - Pesquisar Funcionário.</w:t>
        </w:r>
        <w:r>
          <w:tab/>
        </w:r>
        <w:fldSimple w:instr=" PAGEREF _Toc3144 ">
          <w:r>
            <w:t>35</w:t>
          </w:r>
        </w:fldSimple>
      </w:hyperlink>
    </w:p>
    <w:p w14:paraId="3217C377" w14:textId="77777777" w:rsidR="001D3659" w:rsidRDefault="005F2F57">
      <w:pPr>
        <w:pStyle w:val="ndicedeilustraes"/>
        <w:tabs>
          <w:tab w:val="right" w:leader="dot" w:pos="9072"/>
        </w:tabs>
      </w:pPr>
      <w:hyperlink w:anchor="_Toc2882" w:history="1">
        <w:r>
          <w:rPr>
            <w:bCs/>
          </w:rPr>
          <w:t xml:space="preserve">Tabela </w:t>
        </w:r>
        <w:r>
          <w:t xml:space="preserve">28 </w:t>
        </w:r>
        <w:r>
          <w:rPr>
            <w:bCs/>
          </w:rPr>
          <w:t xml:space="preserve">. </w:t>
        </w:r>
        <w:r>
          <w:rPr>
            <w:bCs/>
            <w:i/>
            <w:iCs/>
          </w:rPr>
          <w:t>User Story</w:t>
        </w:r>
        <w:r>
          <w:rPr>
            <w:bCs/>
          </w:rPr>
          <w:t xml:space="preserve"> - Pesquisar Região.</w:t>
        </w:r>
        <w:r>
          <w:tab/>
        </w:r>
        <w:fldSimple w:instr=" PAGEREF _Toc2882 ">
          <w:r>
            <w:t>35</w:t>
          </w:r>
        </w:fldSimple>
      </w:hyperlink>
    </w:p>
    <w:p w14:paraId="54B26C85" w14:textId="77777777" w:rsidR="001D3659" w:rsidRDefault="005F2F57">
      <w:pPr>
        <w:pStyle w:val="ndicedeilustraes"/>
        <w:tabs>
          <w:tab w:val="right" w:leader="dot" w:pos="9072"/>
        </w:tabs>
      </w:pPr>
      <w:hyperlink w:anchor="_Toc16754" w:history="1">
        <w:r>
          <w:rPr>
            <w:bCs/>
          </w:rPr>
          <w:t xml:space="preserve">Tabela </w:t>
        </w:r>
        <w:r>
          <w:t xml:space="preserve">29 </w:t>
        </w:r>
        <w:r>
          <w:rPr>
            <w:bCs/>
          </w:rPr>
          <w:t>. User Story - Alterar Região.</w:t>
        </w:r>
        <w:r>
          <w:tab/>
        </w:r>
        <w:fldSimple w:instr=" PAGEREF _Toc16754 ">
          <w:r>
            <w:t>35</w:t>
          </w:r>
        </w:fldSimple>
      </w:hyperlink>
    </w:p>
    <w:p w14:paraId="5BF9FE4F" w14:textId="77777777" w:rsidR="001D3659" w:rsidRDefault="005F2F57">
      <w:pPr>
        <w:pStyle w:val="ndicedeilustraes"/>
        <w:tabs>
          <w:tab w:val="right" w:leader="dot" w:pos="9072"/>
        </w:tabs>
      </w:pPr>
      <w:hyperlink w:anchor="_Toc32300" w:history="1">
        <w:r>
          <w:rPr>
            <w:bCs/>
          </w:rPr>
          <w:t xml:space="preserve">Tabela </w:t>
        </w:r>
        <w:r>
          <w:t xml:space="preserve">30 </w:t>
        </w:r>
        <w:r>
          <w:rPr>
            <w:bCs/>
          </w:rPr>
          <w:t xml:space="preserve">. </w:t>
        </w:r>
        <w:r>
          <w:rPr>
            <w:bCs/>
            <w:i/>
            <w:iCs/>
          </w:rPr>
          <w:t>User Story</w:t>
        </w:r>
        <w:r>
          <w:rPr>
            <w:bCs/>
          </w:rPr>
          <w:t xml:space="preserve"> - Deletar Região.</w:t>
        </w:r>
        <w:r>
          <w:tab/>
        </w:r>
        <w:fldSimple w:instr=" PAGEREF _Toc32300 ">
          <w:r>
            <w:t>35</w:t>
          </w:r>
        </w:fldSimple>
      </w:hyperlink>
    </w:p>
    <w:p w14:paraId="209E0E4B" w14:textId="77777777" w:rsidR="001D3659" w:rsidRDefault="005F2F57">
      <w:pPr>
        <w:pStyle w:val="ndicedeilustraes"/>
        <w:tabs>
          <w:tab w:val="right" w:leader="dot" w:pos="9072"/>
        </w:tabs>
      </w:pPr>
      <w:hyperlink w:anchor="_Toc3200" w:history="1">
        <w:r>
          <w:rPr>
            <w:bCs/>
          </w:rPr>
          <w:t xml:space="preserve">Tabela </w:t>
        </w:r>
        <w:r>
          <w:t xml:space="preserve">31 </w:t>
        </w:r>
        <w:r>
          <w:rPr>
            <w:bCs/>
          </w:rPr>
          <w:t xml:space="preserve">. </w:t>
        </w:r>
        <w:r>
          <w:rPr>
            <w:bCs/>
            <w:i/>
            <w:iCs/>
          </w:rPr>
          <w:t>User Story</w:t>
        </w:r>
        <w:r>
          <w:rPr>
            <w:bCs/>
          </w:rPr>
          <w:t xml:space="preserve"> - Efetuar Login.</w:t>
        </w:r>
        <w:r>
          <w:tab/>
        </w:r>
        <w:fldSimple w:instr=" PAGEREF _Toc3200 ">
          <w:r>
            <w:t>35</w:t>
          </w:r>
        </w:fldSimple>
      </w:hyperlink>
    </w:p>
    <w:p w14:paraId="6A9714CE" w14:textId="77777777" w:rsidR="001D3659" w:rsidRDefault="005F2F57">
      <w:pPr>
        <w:pStyle w:val="ndicedeilustraes"/>
        <w:tabs>
          <w:tab w:val="right" w:leader="dot" w:pos="9072"/>
        </w:tabs>
      </w:pPr>
      <w:hyperlink w:anchor="_Toc14934" w:history="1">
        <w:r>
          <w:rPr>
            <w:bCs/>
          </w:rPr>
          <w:t xml:space="preserve">Tabela </w:t>
        </w:r>
        <w:r>
          <w:t xml:space="preserve">32 </w:t>
        </w:r>
        <w:r>
          <w:rPr>
            <w:bCs/>
          </w:rPr>
          <w:t xml:space="preserve">. </w:t>
        </w:r>
        <w:r>
          <w:rPr>
            <w:bCs/>
            <w:i/>
            <w:iCs/>
          </w:rPr>
          <w:t>User Story</w:t>
        </w:r>
        <w:r>
          <w:rPr>
            <w:bCs/>
          </w:rPr>
          <w:t xml:space="preserve"> - Cadastrar Região.</w:t>
        </w:r>
        <w:r>
          <w:tab/>
        </w:r>
        <w:fldSimple w:instr=" PAGEREF _Toc14934 ">
          <w:r>
            <w:t>36</w:t>
          </w:r>
        </w:fldSimple>
      </w:hyperlink>
    </w:p>
    <w:p w14:paraId="41062091" w14:textId="77777777" w:rsidR="001D3659" w:rsidRDefault="005F2F57">
      <w:pPr>
        <w:pStyle w:val="ndicedeilustraes"/>
        <w:tabs>
          <w:tab w:val="right" w:leader="dot" w:pos="9072"/>
        </w:tabs>
      </w:pPr>
      <w:hyperlink w:anchor="_Toc24875" w:history="1">
        <w:r>
          <w:rPr>
            <w:bCs/>
          </w:rPr>
          <w:t xml:space="preserve">Tabela </w:t>
        </w:r>
        <w:r>
          <w:t xml:space="preserve">33 </w:t>
        </w:r>
        <w:r>
          <w:rPr>
            <w:bCs/>
          </w:rPr>
          <w:t>. Dicionário de Dados: Tabela Cargo</w:t>
        </w:r>
        <w:r>
          <w:rPr>
            <w:bCs/>
            <w:lang w:val="en-US"/>
          </w:rPr>
          <w:t>.</w:t>
        </w:r>
        <w:r>
          <w:tab/>
        </w:r>
        <w:fldSimple w:instr=" PAGEREF _Toc24875 ">
          <w:r>
            <w:t>67</w:t>
          </w:r>
        </w:fldSimple>
      </w:hyperlink>
    </w:p>
    <w:p w14:paraId="231C2C93" w14:textId="77777777" w:rsidR="001D3659" w:rsidRDefault="005F2F57">
      <w:pPr>
        <w:pStyle w:val="ndicedeilustraes"/>
        <w:tabs>
          <w:tab w:val="right" w:leader="dot" w:pos="9072"/>
        </w:tabs>
      </w:pPr>
      <w:hyperlink w:anchor="_Toc17899" w:history="1">
        <w:r>
          <w:rPr>
            <w:bCs/>
          </w:rPr>
          <w:t xml:space="preserve">Tabela </w:t>
        </w:r>
        <w:r>
          <w:t xml:space="preserve">34 </w:t>
        </w:r>
        <w:r>
          <w:rPr>
            <w:bCs/>
          </w:rPr>
          <w:t>. Dicionário de Dados: Tabela Cep</w:t>
        </w:r>
        <w:r>
          <w:rPr>
            <w:bCs/>
            <w:lang w:val="en-US"/>
          </w:rPr>
          <w:t>.</w:t>
        </w:r>
        <w:r>
          <w:tab/>
        </w:r>
        <w:fldSimple w:instr=" PAGEREF _Toc17899 ">
          <w:r>
            <w:t>67</w:t>
          </w:r>
        </w:fldSimple>
      </w:hyperlink>
    </w:p>
    <w:p w14:paraId="0AE6CB56" w14:textId="77777777" w:rsidR="001D3659" w:rsidRDefault="005F2F57">
      <w:pPr>
        <w:pStyle w:val="ndicedeilustraes"/>
        <w:tabs>
          <w:tab w:val="right" w:leader="dot" w:pos="9072"/>
        </w:tabs>
      </w:pPr>
      <w:hyperlink w:anchor="_Toc4229" w:history="1">
        <w:r>
          <w:rPr>
            <w:bCs/>
          </w:rPr>
          <w:t xml:space="preserve">Tabela </w:t>
        </w:r>
        <w:r>
          <w:t xml:space="preserve">35 </w:t>
        </w:r>
        <w:r>
          <w:rPr>
            <w:bCs/>
          </w:rPr>
          <w:t>. Dicionário de Dados: Tabela Cidade</w:t>
        </w:r>
        <w:r>
          <w:rPr>
            <w:bCs/>
            <w:lang w:val="en-US"/>
          </w:rPr>
          <w:t>.</w:t>
        </w:r>
        <w:r>
          <w:tab/>
        </w:r>
        <w:fldSimple w:instr=" PAGEREF _Toc4229 ">
          <w:r>
            <w:t>68</w:t>
          </w:r>
        </w:fldSimple>
      </w:hyperlink>
    </w:p>
    <w:p w14:paraId="5313641A" w14:textId="77777777" w:rsidR="001D3659" w:rsidRDefault="005F2F57">
      <w:pPr>
        <w:pStyle w:val="ndicedeilustraes"/>
        <w:tabs>
          <w:tab w:val="right" w:leader="dot" w:pos="9072"/>
        </w:tabs>
      </w:pPr>
      <w:hyperlink w:anchor="_Toc24868" w:history="1">
        <w:r>
          <w:rPr>
            <w:bCs/>
          </w:rPr>
          <w:t xml:space="preserve">Tabela </w:t>
        </w:r>
        <w:r>
          <w:t xml:space="preserve">36 </w:t>
        </w:r>
        <w:r>
          <w:rPr>
            <w:bCs/>
          </w:rPr>
          <w:t>. Dicionário de Dados: Tabela Empresa</w:t>
        </w:r>
        <w:r>
          <w:rPr>
            <w:bCs/>
            <w:lang w:val="en-US"/>
          </w:rPr>
          <w:t>.</w:t>
        </w:r>
        <w:r>
          <w:tab/>
        </w:r>
        <w:fldSimple w:instr=" PAGEREF _Toc24868 ">
          <w:r>
            <w:t>68</w:t>
          </w:r>
        </w:fldSimple>
      </w:hyperlink>
    </w:p>
    <w:p w14:paraId="29F42CB0" w14:textId="77777777" w:rsidR="001D3659" w:rsidRDefault="005F2F57">
      <w:pPr>
        <w:pStyle w:val="ndicedeilustraes"/>
        <w:tabs>
          <w:tab w:val="right" w:leader="dot" w:pos="9072"/>
        </w:tabs>
      </w:pPr>
      <w:hyperlink w:anchor="_Toc30777" w:history="1">
        <w:r>
          <w:rPr>
            <w:bCs/>
          </w:rPr>
          <w:t xml:space="preserve">Tabela </w:t>
        </w:r>
        <w:r>
          <w:t xml:space="preserve">37 </w:t>
        </w:r>
        <w:r>
          <w:rPr>
            <w:bCs/>
          </w:rPr>
          <w:t>. Dicionário de Dados: Tabela Endereço</w:t>
        </w:r>
        <w:r>
          <w:rPr>
            <w:bCs/>
            <w:lang w:val="en-US"/>
          </w:rPr>
          <w:t>.</w:t>
        </w:r>
        <w:r>
          <w:tab/>
        </w:r>
        <w:fldSimple w:instr=" PAGEREF _Toc30777 ">
          <w:r>
            <w:t>68</w:t>
          </w:r>
        </w:fldSimple>
      </w:hyperlink>
    </w:p>
    <w:p w14:paraId="17631D5A" w14:textId="77777777" w:rsidR="001D3659" w:rsidRDefault="005F2F57">
      <w:pPr>
        <w:pStyle w:val="ndicedeilustraes"/>
        <w:tabs>
          <w:tab w:val="right" w:leader="dot" w:pos="9072"/>
        </w:tabs>
      </w:pPr>
      <w:hyperlink w:anchor="_Toc20401" w:history="1">
        <w:r>
          <w:rPr>
            <w:bCs/>
          </w:rPr>
          <w:t xml:space="preserve">Tabela </w:t>
        </w:r>
        <w:r>
          <w:t xml:space="preserve">38 </w:t>
        </w:r>
        <w:r>
          <w:rPr>
            <w:bCs/>
          </w:rPr>
          <w:t>. Dicionário de Dados: Tabela Estado</w:t>
        </w:r>
        <w:r>
          <w:rPr>
            <w:bCs/>
            <w:lang w:val="en-US"/>
          </w:rPr>
          <w:t>.</w:t>
        </w:r>
        <w:r>
          <w:tab/>
        </w:r>
        <w:fldSimple w:instr=" PAGEREF _Toc20401 ">
          <w:r>
            <w:t>69</w:t>
          </w:r>
        </w:fldSimple>
      </w:hyperlink>
    </w:p>
    <w:p w14:paraId="5069CF20" w14:textId="77777777" w:rsidR="001D3659" w:rsidRDefault="005F2F57">
      <w:pPr>
        <w:pStyle w:val="ndicedeilustraes"/>
        <w:tabs>
          <w:tab w:val="right" w:leader="dot" w:pos="9072"/>
        </w:tabs>
      </w:pPr>
      <w:hyperlink w:anchor="_Toc14100" w:history="1">
        <w:r>
          <w:rPr>
            <w:bCs/>
          </w:rPr>
          <w:t xml:space="preserve">Tabela </w:t>
        </w:r>
        <w:r>
          <w:t xml:space="preserve">39 </w:t>
        </w:r>
        <w:r>
          <w:rPr>
            <w:bCs/>
          </w:rPr>
          <w:t>. Dicionário de Dados: Tabela Funcionário</w:t>
        </w:r>
        <w:r>
          <w:rPr>
            <w:bCs/>
            <w:lang w:val="en-US"/>
          </w:rPr>
          <w:t>.</w:t>
        </w:r>
        <w:r>
          <w:tab/>
        </w:r>
        <w:fldSimple w:instr=" PAGEREF _Toc14100 ">
          <w:r>
            <w:t>69</w:t>
          </w:r>
        </w:fldSimple>
      </w:hyperlink>
    </w:p>
    <w:p w14:paraId="063BD8C5" w14:textId="77777777" w:rsidR="001D3659" w:rsidRDefault="005F2F57">
      <w:pPr>
        <w:pStyle w:val="ndicedeilustraes"/>
        <w:tabs>
          <w:tab w:val="right" w:leader="dot" w:pos="9072"/>
        </w:tabs>
      </w:pPr>
      <w:hyperlink w:anchor="_Toc20828" w:history="1">
        <w:r>
          <w:rPr>
            <w:bCs/>
          </w:rPr>
          <w:t xml:space="preserve">Tabela </w:t>
        </w:r>
        <w:r>
          <w:t xml:space="preserve">40 </w:t>
        </w:r>
        <w:r>
          <w:rPr>
            <w:bCs/>
          </w:rPr>
          <w:t>. Dicionário de Dados: Tabela Map_config</w:t>
        </w:r>
        <w:r>
          <w:rPr>
            <w:bCs/>
            <w:lang w:val="en-US"/>
          </w:rPr>
          <w:t>.</w:t>
        </w:r>
        <w:r>
          <w:tab/>
        </w:r>
        <w:fldSimple w:instr=" PAGEREF _Toc20828 ">
          <w:r>
            <w:t>69</w:t>
          </w:r>
        </w:fldSimple>
      </w:hyperlink>
    </w:p>
    <w:p w14:paraId="40F79E63" w14:textId="77777777" w:rsidR="001D3659" w:rsidRDefault="005F2F57">
      <w:pPr>
        <w:pStyle w:val="ndicedeilustraes"/>
        <w:tabs>
          <w:tab w:val="right" w:leader="dot" w:pos="9072"/>
        </w:tabs>
      </w:pPr>
      <w:hyperlink w:anchor="_Toc2756" w:history="1">
        <w:r>
          <w:rPr>
            <w:bCs/>
          </w:rPr>
          <w:t xml:space="preserve">Tabela </w:t>
        </w:r>
        <w:r>
          <w:t xml:space="preserve">41 </w:t>
        </w:r>
        <w:r>
          <w:rPr>
            <w:bCs/>
          </w:rPr>
          <w:t>. Dicionário de Dados: Tabela Pessoa</w:t>
        </w:r>
        <w:r>
          <w:rPr>
            <w:bCs/>
            <w:lang w:val="en-US"/>
          </w:rPr>
          <w:t>.</w:t>
        </w:r>
        <w:r>
          <w:tab/>
        </w:r>
        <w:fldSimple w:instr=" PAGEREF _Toc2756 ">
          <w:r>
            <w:t>70</w:t>
          </w:r>
        </w:fldSimple>
      </w:hyperlink>
    </w:p>
    <w:p w14:paraId="768404DE" w14:textId="77777777" w:rsidR="001D3659" w:rsidRDefault="005F2F57">
      <w:pPr>
        <w:pStyle w:val="ndicedeilustraes"/>
        <w:tabs>
          <w:tab w:val="right" w:leader="dot" w:pos="9072"/>
        </w:tabs>
      </w:pPr>
      <w:hyperlink w:anchor="_Toc3561" w:history="1">
        <w:r>
          <w:rPr>
            <w:bCs/>
          </w:rPr>
          <w:t xml:space="preserve">Tabela </w:t>
        </w:r>
        <w:r>
          <w:t xml:space="preserve">42 </w:t>
        </w:r>
        <w:r>
          <w:rPr>
            <w:bCs/>
          </w:rPr>
          <w:t>. Dicionário de Dados: Tabela Região</w:t>
        </w:r>
        <w:r>
          <w:rPr>
            <w:bCs/>
            <w:lang w:val="en-US"/>
          </w:rPr>
          <w:t>.</w:t>
        </w:r>
        <w:r>
          <w:tab/>
        </w:r>
        <w:fldSimple w:instr=" PAGEREF _Toc3561 ">
          <w:r>
            <w:t>70</w:t>
          </w:r>
        </w:fldSimple>
      </w:hyperlink>
    </w:p>
    <w:p w14:paraId="41BBAEBC" w14:textId="77777777" w:rsidR="001D3659" w:rsidRDefault="005F2F57">
      <w:pPr>
        <w:pStyle w:val="ndicedeilustraes"/>
        <w:tabs>
          <w:tab w:val="right" w:leader="dot" w:pos="9072"/>
        </w:tabs>
      </w:pPr>
      <w:hyperlink w:anchor="_Toc15072" w:history="1">
        <w:r>
          <w:rPr>
            <w:bCs/>
          </w:rPr>
          <w:t xml:space="preserve">Tabela </w:t>
        </w:r>
        <w:r>
          <w:t xml:space="preserve">43 </w:t>
        </w:r>
        <w:r>
          <w:rPr>
            <w:bCs/>
          </w:rPr>
          <w:t>. Dicionário de Dados: Tabela Roles</w:t>
        </w:r>
        <w:r>
          <w:rPr>
            <w:bCs/>
            <w:lang w:val="en-US"/>
          </w:rPr>
          <w:t>.</w:t>
        </w:r>
        <w:r>
          <w:tab/>
        </w:r>
        <w:fldSimple w:instr=" PAGEREF _Toc15072 ">
          <w:r>
            <w:t>70</w:t>
          </w:r>
        </w:fldSimple>
      </w:hyperlink>
    </w:p>
    <w:p w14:paraId="582B4653" w14:textId="77777777" w:rsidR="001D3659" w:rsidRDefault="005F2F57">
      <w:pPr>
        <w:pStyle w:val="ndicedeilustraes"/>
        <w:tabs>
          <w:tab w:val="right" w:leader="dot" w:pos="9072"/>
        </w:tabs>
      </w:pPr>
      <w:hyperlink w:anchor="_Toc30784" w:history="1">
        <w:r>
          <w:rPr>
            <w:bCs/>
          </w:rPr>
          <w:t xml:space="preserve">Tabela </w:t>
        </w:r>
        <w:r>
          <w:t xml:space="preserve">44 </w:t>
        </w:r>
        <w:r>
          <w:rPr>
            <w:bCs/>
          </w:rPr>
          <w:t>. Dicionário de Dados: Tabela Telefone</w:t>
        </w:r>
        <w:r>
          <w:rPr>
            <w:bCs/>
            <w:lang w:val="en-US"/>
          </w:rPr>
          <w:t>.</w:t>
        </w:r>
        <w:r>
          <w:tab/>
        </w:r>
        <w:fldSimple w:instr=" PAGEREF _Toc30784 ">
          <w:r>
            <w:t>71</w:t>
          </w:r>
        </w:fldSimple>
      </w:hyperlink>
    </w:p>
    <w:p w14:paraId="0F35CACD" w14:textId="77777777" w:rsidR="001D3659" w:rsidRDefault="005F2F57">
      <w:pPr>
        <w:pStyle w:val="ndicedeilustraes"/>
        <w:tabs>
          <w:tab w:val="right" w:leader="dot" w:pos="9072"/>
        </w:tabs>
      </w:pPr>
      <w:hyperlink w:anchor="_Toc13609" w:history="1">
        <w:r>
          <w:rPr>
            <w:bCs/>
          </w:rPr>
          <w:t xml:space="preserve">Tabela </w:t>
        </w:r>
        <w:r>
          <w:t xml:space="preserve">45 </w:t>
        </w:r>
        <w:r>
          <w:rPr>
            <w:bCs/>
          </w:rPr>
          <w:t>. Dicionário de Dados: Tabela Tipo_Empresa</w:t>
        </w:r>
        <w:r>
          <w:rPr>
            <w:bCs/>
            <w:lang w:val="en-US"/>
          </w:rPr>
          <w:t>.</w:t>
        </w:r>
        <w:r>
          <w:tab/>
        </w:r>
        <w:fldSimple w:instr=" PAGEREF _Toc13609 ">
          <w:r>
            <w:t>71</w:t>
          </w:r>
        </w:fldSimple>
      </w:hyperlink>
    </w:p>
    <w:p w14:paraId="1DB1DC7D" w14:textId="77777777" w:rsidR="001D3659" w:rsidRDefault="005F2F57">
      <w:pPr>
        <w:pStyle w:val="ndicedeilustraes"/>
        <w:tabs>
          <w:tab w:val="right" w:leader="dot" w:pos="9072"/>
        </w:tabs>
      </w:pPr>
      <w:hyperlink w:anchor="_Toc27854" w:history="1">
        <w:r>
          <w:rPr>
            <w:bCs/>
          </w:rPr>
          <w:t xml:space="preserve">Tabela </w:t>
        </w:r>
        <w:r>
          <w:t xml:space="preserve">46 </w:t>
        </w:r>
        <w:r>
          <w:rPr>
            <w:bCs/>
          </w:rPr>
          <w:t>. Dicionário de Dados: Tabela Tipo_Pessoa</w:t>
        </w:r>
        <w:r>
          <w:rPr>
            <w:bCs/>
            <w:lang w:val="en-US"/>
          </w:rPr>
          <w:t>.</w:t>
        </w:r>
        <w:r>
          <w:tab/>
        </w:r>
        <w:fldSimple w:instr=" PAGEREF _Toc27854 ">
          <w:r>
            <w:t>71</w:t>
          </w:r>
        </w:fldSimple>
      </w:hyperlink>
    </w:p>
    <w:p w14:paraId="4B645BDC" w14:textId="77777777" w:rsidR="001D3659" w:rsidRDefault="005F2F57">
      <w:pPr>
        <w:pStyle w:val="ndicedeilustraes"/>
        <w:tabs>
          <w:tab w:val="right" w:leader="dot" w:pos="9072"/>
        </w:tabs>
      </w:pPr>
      <w:hyperlink w:anchor="_Toc16144" w:history="1">
        <w:r>
          <w:rPr>
            <w:bCs/>
          </w:rPr>
          <w:t xml:space="preserve">Tabela </w:t>
        </w:r>
        <w:r>
          <w:t xml:space="preserve">47 </w:t>
        </w:r>
        <w:r>
          <w:rPr>
            <w:bCs/>
          </w:rPr>
          <w:t>. Dicionário de Dados: Tabela User</w:t>
        </w:r>
        <w:r>
          <w:rPr>
            <w:bCs/>
            <w:lang w:val="en-US"/>
          </w:rPr>
          <w:t>.</w:t>
        </w:r>
        <w:r>
          <w:tab/>
        </w:r>
        <w:fldSimple w:instr=" PAGEREF _Toc16144 ">
          <w:r>
            <w:t>72</w:t>
          </w:r>
        </w:fldSimple>
      </w:hyperlink>
    </w:p>
    <w:p w14:paraId="6424E674" w14:textId="77777777" w:rsidR="001D3659" w:rsidRDefault="005F2F57">
      <w:pPr>
        <w:pStyle w:val="ndicedeilustraes"/>
        <w:tabs>
          <w:tab w:val="right" w:leader="dot" w:pos="9072"/>
        </w:tabs>
      </w:pPr>
      <w:hyperlink w:anchor="_Toc3880" w:history="1">
        <w:r>
          <w:rPr>
            <w:bCs/>
          </w:rPr>
          <w:t xml:space="preserve">Tabela </w:t>
        </w:r>
        <w:r>
          <w:t xml:space="preserve">48 </w:t>
        </w:r>
        <w:r>
          <w:rPr>
            <w:bCs/>
          </w:rPr>
          <w:t>. Dicionário de Dados: Tabela User_Role</w:t>
        </w:r>
        <w:r>
          <w:rPr>
            <w:bCs/>
            <w:lang w:val="en-US"/>
          </w:rPr>
          <w:t>.</w:t>
        </w:r>
        <w:r>
          <w:tab/>
        </w:r>
        <w:fldSimple w:instr=" PAGEREF _Toc3880 ">
          <w:r>
            <w:t>72</w:t>
          </w:r>
        </w:fldSimple>
      </w:hyperlink>
    </w:p>
    <w:p w14:paraId="76A9E0AE" w14:textId="77777777" w:rsidR="001D3659" w:rsidRDefault="005F2F57">
      <w:pPr>
        <w:pStyle w:val="ndicedeilustraes"/>
        <w:tabs>
          <w:tab w:val="right" w:leader="dot" w:pos="9072"/>
        </w:tabs>
      </w:pPr>
      <w:hyperlink w:anchor="_Toc24696" w:history="1">
        <w:r>
          <w:rPr>
            <w:bCs/>
          </w:rPr>
          <w:t xml:space="preserve">Tabela </w:t>
        </w:r>
        <w:r>
          <w:t xml:space="preserve">49 </w:t>
        </w:r>
        <w:r>
          <w:rPr>
            <w:bCs/>
          </w:rPr>
          <w:t xml:space="preserve">. Dicionário de Dados: Tabela </w:t>
        </w:r>
        <w:r>
          <w:rPr>
            <w:bCs/>
            <w:lang w:val="en-US"/>
          </w:rPr>
          <w:t>Rota.</w:t>
        </w:r>
        <w:r>
          <w:tab/>
        </w:r>
        <w:fldSimple w:instr=" PAGEREF _Toc24696 ">
          <w:r>
            <w:t>72</w:t>
          </w:r>
        </w:fldSimple>
      </w:hyperlink>
    </w:p>
    <w:p w14:paraId="6E1D6CAB" w14:textId="77777777" w:rsidR="001D3659" w:rsidRDefault="005F2F57">
      <w:pPr>
        <w:pStyle w:val="ndicedeilustraes"/>
        <w:tabs>
          <w:tab w:val="right" w:leader="dot" w:pos="9072"/>
        </w:tabs>
      </w:pPr>
      <w:hyperlink w:anchor="_Toc10993" w:history="1">
        <w:r>
          <w:rPr>
            <w:bCs/>
          </w:rPr>
          <w:t xml:space="preserve">Tabela </w:t>
        </w:r>
        <w:r>
          <w:t xml:space="preserve">50 </w:t>
        </w:r>
        <w:r>
          <w:rPr>
            <w:bCs/>
          </w:rPr>
          <w:t xml:space="preserve">. Dicionário de Dados: Tabela </w:t>
        </w:r>
        <w:r>
          <w:rPr>
            <w:bCs/>
            <w:lang w:val="en-US"/>
          </w:rPr>
          <w:t>Rota_Endereco.</w:t>
        </w:r>
        <w:r>
          <w:tab/>
        </w:r>
        <w:fldSimple w:instr=" PAGEREF _Toc10993 ">
          <w:r>
            <w:t>73</w:t>
          </w:r>
        </w:fldSimple>
      </w:hyperlink>
    </w:p>
    <w:p w14:paraId="79DEC6E4" w14:textId="77777777" w:rsidR="001D3659" w:rsidRDefault="005F2F57">
      <w:pPr>
        <w:pStyle w:val="ndicedeilustraes"/>
        <w:tabs>
          <w:tab w:val="right" w:leader="dot" w:pos="9072"/>
        </w:tabs>
      </w:pPr>
      <w:hyperlink w:anchor="_Toc27580" w:history="1">
        <w:r>
          <w:rPr>
            <w:bCs/>
          </w:rPr>
          <w:t xml:space="preserve">Tabela </w:t>
        </w:r>
        <w:r>
          <w:t xml:space="preserve">51 </w:t>
        </w:r>
        <w:r>
          <w:rPr>
            <w:bCs/>
          </w:rPr>
          <w:t xml:space="preserve">. Dicionário de Dados: Tabela </w:t>
        </w:r>
        <w:r>
          <w:rPr>
            <w:bCs/>
            <w:lang w:val="en-US"/>
          </w:rPr>
          <w:t>Responsavel Entrega Cep Rota.</w:t>
        </w:r>
        <w:r>
          <w:tab/>
        </w:r>
        <w:fldSimple w:instr=" PAGEREF _Toc27580 ">
          <w:r>
            <w:t>73</w:t>
          </w:r>
        </w:fldSimple>
      </w:hyperlink>
    </w:p>
    <w:p w14:paraId="728112E2" w14:textId="77777777" w:rsidR="001D3659" w:rsidRDefault="005F2F57">
      <w:pPr>
        <w:pStyle w:val="ndicedeilustraes"/>
        <w:tabs>
          <w:tab w:val="right" w:leader="dot" w:pos="9072"/>
        </w:tabs>
      </w:pPr>
      <w:hyperlink w:anchor="_Toc7167" w:history="1">
        <w:r>
          <w:rPr>
            <w:bCs/>
          </w:rPr>
          <w:t xml:space="preserve">Tabela </w:t>
        </w:r>
        <w:r>
          <w:t xml:space="preserve">52 </w:t>
        </w:r>
        <w:r>
          <w:rPr>
            <w:bCs/>
          </w:rPr>
          <w:t>. Métricas de Qualidade e Resultado Esperado</w:t>
        </w:r>
        <w:r>
          <w:rPr>
            <w:bCs/>
            <w:lang w:val="en-US"/>
          </w:rPr>
          <w:t>.</w:t>
        </w:r>
        <w:r>
          <w:tab/>
        </w:r>
        <w:fldSimple w:instr=" PAGEREF _Toc7167 ">
          <w:r>
            <w:t>92</w:t>
          </w:r>
        </w:fldSimple>
      </w:hyperlink>
    </w:p>
    <w:p w14:paraId="5CBE6442" w14:textId="77777777" w:rsidR="001D3659" w:rsidRDefault="005F2F57">
      <w:pPr>
        <w:pStyle w:val="ndicedeilustraes"/>
        <w:tabs>
          <w:tab w:val="right" w:leader="dot" w:pos="9072"/>
        </w:tabs>
      </w:pPr>
      <w:hyperlink w:anchor="_Toc18164" w:history="1">
        <w:r>
          <w:rPr>
            <w:bCs/>
          </w:rPr>
          <w:t xml:space="preserve">Tabela </w:t>
        </w:r>
        <w:r>
          <w:t xml:space="preserve">53 </w:t>
        </w:r>
        <w:r>
          <w:rPr>
            <w:bCs/>
          </w:rPr>
          <w:t>. Tabelas com as Informações das Empresas Cadastradas</w:t>
        </w:r>
        <w:r>
          <w:rPr>
            <w:bCs/>
            <w:lang w:val="en-US"/>
          </w:rPr>
          <w:t>.</w:t>
        </w:r>
        <w:r>
          <w:tab/>
        </w:r>
        <w:fldSimple w:instr=" PAGEREF _Toc18164 ">
          <w:r>
            <w:t>99</w:t>
          </w:r>
        </w:fldSimple>
      </w:hyperlink>
    </w:p>
    <w:p w14:paraId="0F191112" w14:textId="77777777" w:rsidR="001D3659" w:rsidRDefault="005F2F57">
      <w:pPr>
        <w:pStyle w:val="ndicedeilustraes"/>
        <w:tabs>
          <w:tab w:val="right" w:leader="dot" w:pos="9072"/>
        </w:tabs>
      </w:pPr>
      <w:hyperlink w:anchor="_Toc441" w:history="1">
        <w:r>
          <w:rPr>
            <w:bCs/>
          </w:rPr>
          <w:t xml:space="preserve">Tabela </w:t>
        </w:r>
        <w:r>
          <w:t xml:space="preserve">54 </w:t>
        </w:r>
        <w:r>
          <w:rPr>
            <w:bCs/>
          </w:rPr>
          <w:t>. Tabelas com a Relação de Ceps Utilizados nos Testes de Roteirização de Cada Empresa</w:t>
        </w:r>
        <w:r>
          <w:rPr>
            <w:bCs/>
            <w:lang w:val="en-US"/>
          </w:rPr>
          <w:t>.</w:t>
        </w:r>
        <w:r>
          <w:tab/>
        </w:r>
        <w:fldSimple w:instr=" PAGEREF _Toc441 ">
          <w:r>
            <w:t>100</w:t>
          </w:r>
        </w:fldSimple>
      </w:hyperlink>
    </w:p>
    <w:p w14:paraId="4FB091E4" w14:textId="77777777" w:rsidR="001D3659" w:rsidRDefault="005F2F57">
      <w:pPr>
        <w:pStyle w:val="ndicedeilustraes"/>
        <w:tabs>
          <w:tab w:val="right" w:leader="dot" w:pos="9072"/>
        </w:tabs>
      </w:pPr>
      <w:hyperlink w:anchor="_Toc23156" w:history="1">
        <w:r>
          <w:rPr>
            <w:bCs/>
          </w:rPr>
          <w:t xml:space="preserve">Tabela </w:t>
        </w:r>
        <w:r>
          <w:t xml:space="preserve">55 </w:t>
        </w:r>
        <w:r>
          <w:rPr>
            <w:bCs/>
          </w:rPr>
          <w:t xml:space="preserve">. </w:t>
        </w:r>
        <w:r>
          <w:rPr>
            <w:bCs/>
            <w:lang w:val="en-US"/>
          </w:rPr>
          <w:t>Detalhamento do Caso de Teste 1.</w:t>
        </w:r>
        <w:r>
          <w:tab/>
        </w:r>
        <w:fldSimple w:instr=" PAGEREF _Toc23156 ">
          <w:r>
            <w:t>101</w:t>
          </w:r>
        </w:fldSimple>
      </w:hyperlink>
    </w:p>
    <w:p w14:paraId="43D9B411" w14:textId="77777777" w:rsidR="001D3659" w:rsidRDefault="005F2F57">
      <w:pPr>
        <w:pStyle w:val="ndicedeilustraes"/>
        <w:tabs>
          <w:tab w:val="right" w:leader="dot" w:pos="9072"/>
        </w:tabs>
      </w:pPr>
      <w:hyperlink w:anchor="_Toc16835" w:history="1">
        <w:r>
          <w:rPr>
            <w:bCs/>
          </w:rPr>
          <w:t xml:space="preserve">Tabela </w:t>
        </w:r>
        <w:r>
          <w:t xml:space="preserve">56 </w:t>
        </w:r>
        <w:r>
          <w:rPr>
            <w:bCs/>
          </w:rPr>
          <w:t xml:space="preserve">. </w:t>
        </w:r>
        <w:r>
          <w:rPr>
            <w:bCs/>
            <w:lang w:val="en-US"/>
          </w:rPr>
          <w:t>Resultados Obtidos no Caso de Teste 1.</w:t>
        </w:r>
        <w:r>
          <w:tab/>
        </w:r>
        <w:fldSimple w:instr=" PAGEREF _Toc16835 ">
          <w:r>
            <w:t>102</w:t>
          </w:r>
        </w:fldSimple>
      </w:hyperlink>
    </w:p>
    <w:p w14:paraId="11DDBAA8" w14:textId="77777777" w:rsidR="001D3659" w:rsidRDefault="005F2F57">
      <w:pPr>
        <w:pStyle w:val="ndicedeilustraes"/>
        <w:tabs>
          <w:tab w:val="right" w:leader="dot" w:pos="9072"/>
        </w:tabs>
      </w:pPr>
      <w:hyperlink w:anchor="_Toc18582" w:history="1">
        <w:r>
          <w:rPr>
            <w:bCs/>
          </w:rPr>
          <w:t xml:space="preserve">Tabela </w:t>
        </w:r>
        <w:r>
          <w:t xml:space="preserve">57 </w:t>
        </w:r>
        <w:r>
          <w:rPr>
            <w:bCs/>
          </w:rPr>
          <w:t xml:space="preserve">. </w:t>
        </w:r>
        <w:r>
          <w:rPr>
            <w:bCs/>
            <w:lang w:val="en-US"/>
          </w:rPr>
          <w:t>Detalhamento do Caso de Teste 2.</w:t>
        </w:r>
        <w:r>
          <w:tab/>
        </w:r>
        <w:fldSimple w:instr=" PAGEREF _Toc18582 ">
          <w:r>
            <w:t>103</w:t>
          </w:r>
        </w:fldSimple>
      </w:hyperlink>
    </w:p>
    <w:p w14:paraId="024E87A4" w14:textId="77777777" w:rsidR="001D3659" w:rsidRDefault="005F2F57">
      <w:pPr>
        <w:pStyle w:val="ndicedeilustraes"/>
        <w:tabs>
          <w:tab w:val="right" w:leader="dot" w:pos="9072"/>
        </w:tabs>
      </w:pPr>
      <w:hyperlink w:anchor="_Toc7646" w:history="1">
        <w:r>
          <w:rPr>
            <w:bCs/>
          </w:rPr>
          <w:t xml:space="preserve">Tabela </w:t>
        </w:r>
        <w:r>
          <w:t xml:space="preserve">58 </w:t>
        </w:r>
        <w:r>
          <w:rPr>
            <w:bCs/>
          </w:rPr>
          <w:t xml:space="preserve">. </w:t>
        </w:r>
        <w:r>
          <w:rPr>
            <w:bCs/>
            <w:lang w:val="en-US"/>
          </w:rPr>
          <w:t>Resultados Obtidos no Caso de Teste 2.</w:t>
        </w:r>
        <w:r>
          <w:tab/>
        </w:r>
        <w:fldSimple w:instr=" PAGEREF _Toc7646 ">
          <w:r>
            <w:t>105</w:t>
          </w:r>
        </w:fldSimple>
      </w:hyperlink>
    </w:p>
    <w:p w14:paraId="19B6526E" w14:textId="77777777" w:rsidR="001D3659" w:rsidRDefault="005F2F57">
      <w:pPr>
        <w:pStyle w:val="ndicedeilustraes"/>
        <w:tabs>
          <w:tab w:val="right" w:leader="dot" w:pos="9072"/>
        </w:tabs>
      </w:pPr>
      <w:hyperlink w:anchor="_Toc21178" w:history="1">
        <w:r>
          <w:rPr>
            <w:bCs/>
          </w:rPr>
          <w:t xml:space="preserve">Tabela </w:t>
        </w:r>
        <w:r>
          <w:t xml:space="preserve">59 </w:t>
        </w:r>
        <w:r>
          <w:rPr>
            <w:bCs/>
          </w:rPr>
          <w:t xml:space="preserve">. </w:t>
        </w:r>
        <w:r>
          <w:rPr>
            <w:bCs/>
            <w:lang w:val="en-US"/>
          </w:rPr>
          <w:t>Detalhamento do Caso de Teste 3.</w:t>
        </w:r>
        <w:r>
          <w:tab/>
        </w:r>
        <w:fldSimple w:instr=" PAGEREF _Toc21178 ">
          <w:r>
            <w:t>105</w:t>
          </w:r>
        </w:fldSimple>
      </w:hyperlink>
    </w:p>
    <w:p w14:paraId="0285141E" w14:textId="77777777" w:rsidR="001D3659" w:rsidRDefault="005F2F57">
      <w:pPr>
        <w:pStyle w:val="ndicedeilustraes"/>
        <w:tabs>
          <w:tab w:val="right" w:leader="dot" w:pos="9072"/>
        </w:tabs>
      </w:pPr>
      <w:hyperlink w:anchor="_Toc24841" w:history="1">
        <w:r>
          <w:rPr>
            <w:bCs/>
          </w:rPr>
          <w:t xml:space="preserve">Tabela </w:t>
        </w:r>
        <w:r>
          <w:t xml:space="preserve">60 </w:t>
        </w:r>
        <w:r>
          <w:rPr>
            <w:bCs/>
          </w:rPr>
          <w:t xml:space="preserve">. </w:t>
        </w:r>
        <w:r>
          <w:rPr>
            <w:bCs/>
            <w:lang w:val="en-US"/>
          </w:rPr>
          <w:t>Resultados Obtidos no Caso de Teste 3.</w:t>
        </w:r>
        <w:r>
          <w:tab/>
        </w:r>
        <w:fldSimple w:instr=" PAGEREF _Toc24841 ">
          <w:r>
            <w:t>107</w:t>
          </w:r>
        </w:fldSimple>
      </w:hyperlink>
    </w:p>
    <w:p w14:paraId="46617852" w14:textId="77777777" w:rsidR="001D3659" w:rsidRDefault="005F2F57">
      <w:pPr>
        <w:pStyle w:val="ndicedeilustraes"/>
        <w:tabs>
          <w:tab w:val="right" w:leader="dot" w:pos="9072"/>
        </w:tabs>
      </w:pPr>
      <w:hyperlink w:anchor="_Toc3978" w:history="1">
        <w:r>
          <w:rPr>
            <w:bCs/>
          </w:rPr>
          <w:t xml:space="preserve">Tabela </w:t>
        </w:r>
        <w:r>
          <w:t xml:space="preserve">61 </w:t>
        </w:r>
        <w:r>
          <w:rPr>
            <w:bCs/>
          </w:rPr>
          <w:t xml:space="preserve">. </w:t>
        </w:r>
        <w:r>
          <w:rPr>
            <w:bCs/>
            <w:lang w:val="en-US"/>
          </w:rPr>
          <w:t>Detalhamento do Caso de Teste 4.</w:t>
        </w:r>
        <w:r>
          <w:tab/>
        </w:r>
        <w:fldSimple w:instr=" PAGEREF _Toc3978 ">
          <w:r>
            <w:t>107</w:t>
          </w:r>
        </w:fldSimple>
      </w:hyperlink>
    </w:p>
    <w:p w14:paraId="2451CF30" w14:textId="77777777" w:rsidR="001D3659" w:rsidRDefault="005F2F57">
      <w:pPr>
        <w:pStyle w:val="ndicedeilustraes"/>
        <w:tabs>
          <w:tab w:val="right" w:leader="dot" w:pos="9072"/>
        </w:tabs>
      </w:pPr>
      <w:hyperlink w:anchor="_Toc26604" w:history="1">
        <w:r>
          <w:rPr>
            <w:bCs/>
          </w:rPr>
          <w:t xml:space="preserve">Tabela </w:t>
        </w:r>
        <w:r>
          <w:t xml:space="preserve">62 </w:t>
        </w:r>
        <w:r>
          <w:rPr>
            <w:bCs/>
          </w:rPr>
          <w:t xml:space="preserve">. </w:t>
        </w:r>
        <w:r>
          <w:rPr>
            <w:bCs/>
            <w:lang w:val="en-US"/>
          </w:rPr>
          <w:t>Resultados Obtidos no Caso de Teste 4.</w:t>
        </w:r>
        <w:r>
          <w:tab/>
        </w:r>
        <w:fldSimple w:instr=" PAGEREF _Toc26604 ">
          <w:r>
            <w:t>109</w:t>
          </w:r>
        </w:fldSimple>
      </w:hyperlink>
    </w:p>
    <w:p w14:paraId="71863668" w14:textId="77777777" w:rsidR="001D3659" w:rsidRDefault="005F2F57">
      <w:pPr>
        <w:pStyle w:val="ndicedeilustraes"/>
        <w:tabs>
          <w:tab w:val="right" w:leader="dot" w:pos="9072"/>
        </w:tabs>
      </w:pPr>
      <w:hyperlink w:anchor="_Toc22147" w:history="1">
        <w:r>
          <w:rPr>
            <w:bCs/>
          </w:rPr>
          <w:t xml:space="preserve">Tabela </w:t>
        </w:r>
        <w:r>
          <w:t xml:space="preserve">63 </w:t>
        </w:r>
        <w:r>
          <w:rPr>
            <w:bCs/>
          </w:rPr>
          <w:t xml:space="preserve">. </w:t>
        </w:r>
        <w:r>
          <w:rPr>
            <w:bCs/>
            <w:lang w:val="en-US"/>
          </w:rPr>
          <w:t>Detalhamento do Caso de Teste 35.</w:t>
        </w:r>
        <w:r>
          <w:tab/>
        </w:r>
        <w:fldSimple w:instr=" PAGEREF _Toc22147 ">
          <w:r>
            <w:t>109</w:t>
          </w:r>
        </w:fldSimple>
      </w:hyperlink>
    </w:p>
    <w:p w14:paraId="44E2290B" w14:textId="77777777" w:rsidR="001D3659" w:rsidRDefault="005F2F57">
      <w:pPr>
        <w:pStyle w:val="ndicedeilustraes"/>
        <w:tabs>
          <w:tab w:val="right" w:leader="dot" w:pos="9072"/>
        </w:tabs>
      </w:pPr>
      <w:hyperlink w:anchor="_Toc2167" w:history="1">
        <w:r>
          <w:rPr>
            <w:bCs/>
          </w:rPr>
          <w:t xml:space="preserve">Tabela </w:t>
        </w:r>
        <w:r>
          <w:t xml:space="preserve">64 </w:t>
        </w:r>
        <w:r>
          <w:rPr>
            <w:bCs/>
          </w:rPr>
          <w:t xml:space="preserve">. </w:t>
        </w:r>
        <w:r>
          <w:rPr>
            <w:bCs/>
            <w:lang w:val="en-US"/>
          </w:rPr>
          <w:t>Resultados Obtidos no Caso de Teste 5.</w:t>
        </w:r>
        <w:r>
          <w:tab/>
        </w:r>
        <w:fldSimple w:instr=" PAGEREF _Toc2167 ">
          <w:r>
            <w:t>111</w:t>
          </w:r>
        </w:fldSimple>
      </w:hyperlink>
    </w:p>
    <w:p w14:paraId="334D6F2D" w14:textId="77777777" w:rsidR="001D3659" w:rsidRDefault="005F2F57">
      <w:pPr>
        <w:pStyle w:val="ndicedeilustraes"/>
        <w:tabs>
          <w:tab w:val="right" w:leader="dot" w:pos="9072"/>
        </w:tabs>
      </w:pPr>
      <w:hyperlink w:anchor="_Toc1201" w:history="1">
        <w:r>
          <w:rPr>
            <w:bCs/>
          </w:rPr>
          <w:t xml:space="preserve">Tabela </w:t>
        </w:r>
        <w:r>
          <w:t xml:space="preserve">65 </w:t>
        </w:r>
        <w:r>
          <w:rPr>
            <w:bCs/>
          </w:rPr>
          <w:t>. Tabela com os Resultados Obtidos no Comparativo de Tempo das Rotas</w:t>
        </w:r>
        <w:r>
          <w:rPr>
            <w:bCs/>
            <w:lang w:val="en-US"/>
          </w:rPr>
          <w:t>.</w:t>
        </w:r>
        <w:r>
          <w:tab/>
        </w:r>
        <w:fldSimple w:instr=" PAGEREF _Toc1201 ">
          <w:r>
            <w:t>111</w:t>
          </w:r>
        </w:fldSimple>
      </w:hyperlink>
    </w:p>
    <w:p w14:paraId="3CAEE591" w14:textId="77777777" w:rsidR="001D3659" w:rsidRDefault="005F2F57">
      <w:pPr>
        <w:pStyle w:val="ndicedeilustraes"/>
        <w:tabs>
          <w:tab w:val="right" w:leader="dot" w:pos="9072"/>
        </w:tabs>
      </w:pPr>
      <w:hyperlink w:anchor="_Toc7367" w:history="1">
        <w:r>
          <w:rPr>
            <w:bCs/>
          </w:rPr>
          <w:t xml:space="preserve">Tabela </w:t>
        </w:r>
        <w:r>
          <w:t xml:space="preserve">66 </w:t>
        </w:r>
        <w:r>
          <w:rPr>
            <w:bCs/>
          </w:rPr>
          <w:t>. Tabela com os Resultados Obtidos no Comparativo de Distância das Rotas</w:t>
        </w:r>
        <w:r>
          <w:tab/>
        </w:r>
        <w:fldSimple w:instr=" PAGEREF _Toc7367 ">
          <w:r>
            <w:t>112</w:t>
          </w:r>
        </w:fldSimple>
      </w:hyperlink>
    </w:p>
    <w:p w14:paraId="1CA9CBD0" w14:textId="77777777" w:rsidR="001D3659" w:rsidRDefault="005F2F57">
      <w:pPr>
        <w:pStyle w:val="Ttulo1"/>
        <w:keepNext w:val="0"/>
        <w:spacing w:before="0" w:after="0" w:line="360" w:lineRule="auto"/>
        <w:ind w:left="0"/>
        <w:jc w:val="both"/>
        <w:rPr>
          <w:szCs w:val="28"/>
        </w:rPr>
      </w:pPr>
      <w:r>
        <w:rPr>
          <w:szCs w:val="28"/>
        </w:rPr>
        <w:fldChar w:fldCharType="end"/>
      </w:r>
    </w:p>
    <w:p w14:paraId="38FC9FC3" w14:textId="77777777" w:rsidR="001D3659" w:rsidRDefault="005F2F57">
      <w:pPr>
        <w:pStyle w:val="Ttulo1"/>
        <w:keepNext w:val="0"/>
        <w:spacing w:before="0" w:after="0" w:line="360" w:lineRule="auto"/>
        <w:ind w:left="0"/>
        <w:jc w:val="both"/>
      </w:pPr>
      <w:r>
        <w:rPr>
          <w:szCs w:val="28"/>
        </w:rPr>
        <w:br w:type="page"/>
      </w:r>
    </w:p>
    <w:p w14:paraId="4E89D454" w14:textId="77777777" w:rsidR="001D3659" w:rsidRDefault="005F2F57">
      <w:pPr>
        <w:jc w:val="center"/>
        <w:rPr>
          <w:b/>
          <w:bCs/>
          <w:strike/>
          <w:color w:val="FF0000"/>
          <w:sz w:val="28"/>
        </w:rPr>
      </w:pPr>
      <w:r>
        <w:rPr>
          <w:b/>
          <w:sz w:val="28"/>
        </w:rPr>
        <w:lastRenderedPageBreak/>
        <w:t>LISTA DE ABREVIATURAS E SIGLAS</w:t>
      </w:r>
    </w:p>
    <w:p w14:paraId="18A38837" w14:textId="77777777" w:rsidR="001D3659" w:rsidRDefault="001D3659">
      <w:pPr>
        <w:jc w:val="center"/>
      </w:pPr>
    </w:p>
    <w:p w14:paraId="54AD5675" w14:textId="77777777" w:rsidR="001D3659" w:rsidRDefault="001D3659"/>
    <w:p w14:paraId="18DAB45A" w14:textId="77777777" w:rsidR="001D3659" w:rsidRDefault="001D3659">
      <w:pPr>
        <w:jc w:val="center"/>
      </w:pPr>
    </w:p>
    <w:p w14:paraId="19459F1D" w14:textId="77777777" w:rsidR="001D3659" w:rsidRDefault="005F2F57">
      <w:pPr>
        <w:spacing w:line="360" w:lineRule="auto"/>
      </w:pPr>
      <w:r>
        <w:t>CEL</w:t>
      </w:r>
      <w:r>
        <w:tab/>
        <w:t xml:space="preserve">Centro de estudos em Logística </w:t>
      </w:r>
    </w:p>
    <w:p w14:paraId="1EF5DAC7" w14:textId="77777777" w:rsidR="001D3659" w:rsidRDefault="005F2F57">
      <w:pPr>
        <w:spacing w:line="360" w:lineRule="auto"/>
      </w:pPr>
      <w:r>
        <w:t>CD</w:t>
      </w:r>
      <w:r>
        <w:tab/>
      </w:r>
      <w:r>
        <w:tab/>
        <w:t>Centro de Distribuição</w:t>
      </w:r>
    </w:p>
    <w:p w14:paraId="58D6C375" w14:textId="77777777" w:rsidR="001D3659" w:rsidRDefault="005F2F57">
      <w:pPr>
        <w:spacing w:line="360" w:lineRule="auto"/>
      </w:pPr>
      <w:r>
        <w:t>Copeead     Instituto de Pós-Graduação e Pesquisa em Administração</w:t>
      </w:r>
    </w:p>
    <w:p w14:paraId="42153E10" w14:textId="77777777" w:rsidR="001D3659" w:rsidRDefault="005F2F57">
      <w:pPr>
        <w:spacing w:line="360" w:lineRule="auto"/>
        <w:rPr>
          <w:i/>
          <w:iCs/>
        </w:rPr>
      </w:pPr>
      <w:r>
        <w:t>FK</w:t>
      </w:r>
      <w:r>
        <w:tab/>
      </w:r>
      <w:r>
        <w:tab/>
      </w:r>
      <w:r>
        <w:rPr>
          <w:i/>
          <w:iCs/>
        </w:rPr>
        <w:t>Foreign Key</w:t>
      </w:r>
    </w:p>
    <w:p w14:paraId="43FACE7E" w14:textId="77777777" w:rsidR="001D3659" w:rsidRDefault="005F2F57">
      <w:pPr>
        <w:spacing w:line="360" w:lineRule="auto"/>
      </w:pPr>
      <w:r>
        <w:rPr>
          <w:lang w:val="en-US"/>
        </w:rPr>
        <w:t>HTML</w:t>
      </w:r>
      <w:r>
        <w:rPr>
          <w:lang w:val="en-US"/>
        </w:rPr>
        <w:tab/>
      </w:r>
      <w:hyperlink r:id="rId19" w:tooltip="Hypertext Markup Language" w:history="1">
        <w:r>
          <w:rPr>
            <w:lang w:val="en-US"/>
          </w:rPr>
          <w:t>Hypertext Markup Language</w:t>
        </w:r>
      </w:hyperlink>
    </w:p>
    <w:p w14:paraId="07D09A15" w14:textId="77777777" w:rsidR="001D3659" w:rsidRDefault="005F2F57">
      <w:pPr>
        <w:spacing w:line="360" w:lineRule="auto"/>
      </w:pPr>
      <w:r>
        <w:t>ID</w:t>
      </w:r>
      <w:r>
        <w:tab/>
      </w:r>
      <w:r>
        <w:tab/>
        <w:t>Número identificador</w:t>
      </w:r>
    </w:p>
    <w:p w14:paraId="68B3D717" w14:textId="77777777" w:rsidR="001D3659" w:rsidRDefault="005F2F57">
      <w:pPr>
        <w:spacing w:line="360" w:lineRule="auto"/>
        <w:rPr>
          <w:i/>
        </w:rPr>
      </w:pPr>
      <w:r>
        <w:t>ILOS</w:t>
      </w:r>
      <w:r>
        <w:tab/>
        <w:t xml:space="preserve">Instituto de Logística e </w:t>
      </w:r>
      <w:r>
        <w:rPr>
          <w:i/>
        </w:rPr>
        <w:t>Supply Chain</w:t>
      </w:r>
    </w:p>
    <w:p w14:paraId="564F87CA" w14:textId="77777777" w:rsidR="001D3659" w:rsidRDefault="005F2F57">
      <w:pPr>
        <w:spacing w:line="360" w:lineRule="auto"/>
        <w:rPr>
          <w:i/>
        </w:rPr>
      </w:pPr>
      <w:r>
        <w:rPr>
          <w:iCs/>
        </w:rPr>
        <w:t>JVM</w:t>
      </w:r>
      <w:r>
        <w:rPr>
          <w:iCs/>
        </w:rPr>
        <w:tab/>
      </w:r>
      <w:r>
        <w:rPr>
          <w:i/>
        </w:rPr>
        <w:t>Java Virtual Machine</w:t>
      </w:r>
    </w:p>
    <w:p w14:paraId="44192294" w14:textId="77777777" w:rsidR="001D3659" w:rsidRDefault="005F2F57">
      <w:pPr>
        <w:spacing w:line="360" w:lineRule="auto"/>
        <w:rPr>
          <w:i/>
        </w:rPr>
      </w:pPr>
      <w:r>
        <w:rPr>
          <w:iCs/>
        </w:rPr>
        <w:t xml:space="preserve">MVC </w:t>
      </w:r>
      <w:r>
        <w:rPr>
          <w:i/>
        </w:rPr>
        <w:tab/>
        <w:t>Model View Controller</w:t>
      </w:r>
    </w:p>
    <w:p w14:paraId="13506B93" w14:textId="77777777" w:rsidR="001D3659" w:rsidRDefault="005F2F57">
      <w:pPr>
        <w:spacing w:line="360" w:lineRule="auto"/>
        <w:rPr>
          <w:i/>
        </w:rPr>
      </w:pPr>
      <w:r>
        <w:rPr>
          <w:iCs/>
        </w:rPr>
        <w:t>PK</w:t>
      </w:r>
      <w:r>
        <w:rPr>
          <w:i/>
        </w:rPr>
        <w:tab/>
      </w:r>
      <w:r>
        <w:rPr>
          <w:i/>
        </w:rPr>
        <w:tab/>
        <w:t>Primary Key</w:t>
      </w:r>
    </w:p>
    <w:p w14:paraId="0F3B97C9" w14:textId="77777777" w:rsidR="001D3659" w:rsidRDefault="005F2F57">
      <w:pPr>
        <w:spacing w:line="360" w:lineRule="auto"/>
      </w:pPr>
      <w:r>
        <w:t>TI</w:t>
      </w:r>
      <w:r>
        <w:tab/>
      </w:r>
      <w:r>
        <w:tab/>
        <w:t>Tecnologia da Informação</w:t>
      </w:r>
    </w:p>
    <w:p w14:paraId="7C3AA207" w14:textId="77777777" w:rsidR="001D3659" w:rsidRDefault="005F2F57">
      <w:pPr>
        <w:spacing w:line="360" w:lineRule="auto"/>
        <w:rPr>
          <w:b/>
          <w:bCs/>
          <w:sz w:val="28"/>
          <w:szCs w:val="28"/>
          <w:lang w:val="en-US"/>
        </w:rPr>
      </w:pPr>
      <w:r>
        <w:rPr>
          <w:b/>
          <w:sz w:val="28"/>
          <w:lang w:val="en-US"/>
        </w:rPr>
        <w:tab/>
      </w:r>
      <w:r>
        <w:rPr>
          <w:b/>
          <w:sz w:val="28"/>
          <w:lang w:val="en-US"/>
        </w:rPr>
        <w:br w:type="page"/>
      </w:r>
    </w:p>
    <w:p w14:paraId="7066E698" w14:textId="77777777" w:rsidR="001D3659" w:rsidRDefault="005F2F57">
      <w:pPr>
        <w:jc w:val="center"/>
        <w:rPr>
          <w:b/>
          <w:sz w:val="28"/>
        </w:rPr>
      </w:pPr>
      <w:r>
        <w:rPr>
          <w:b/>
          <w:sz w:val="28"/>
        </w:rPr>
        <w:lastRenderedPageBreak/>
        <w:t>SUMÁRIO</w:t>
      </w:r>
    </w:p>
    <w:p w14:paraId="36A93F65" w14:textId="77777777" w:rsidR="001D3659" w:rsidRDefault="001D3659">
      <w:pPr>
        <w:jc w:val="center"/>
      </w:pPr>
    </w:p>
    <w:p w14:paraId="15F1C801" w14:textId="77777777" w:rsidR="001D3659" w:rsidRDefault="005F2F57">
      <w:pPr>
        <w:pStyle w:val="Sumrio1"/>
        <w:tabs>
          <w:tab w:val="right" w:leader="dot" w:pos="9072"/>
        </w:tabs>
      </w:pPr>
      <w:r>
        <w:fldChar w:fldCharType="begin"/>
      </w:r>
      <w:r>
        <w:instrText xml:space="preserve"> TOC \o "1-3" \h \z \u </w:instrText>
      </w:r>
      <w:r>
        <w:fldChar w:fldCharType="separate"/>
      </w:r>
      <w:hyperlink w:anchor="_Toc3809" w:history="1">
        <w:r>
          <w:rPr>
            <w:szCs w:val="28"/>
          </w:rPr>
          <w:t>1. INTRODUÇÃO</w:t>
        </w:r>
        <w:r>
          <w:tab/>
        </w:r>
        <w:fldSimple w:instr=" PAGEREF _Toc3809 ">
          <w:r>
            <w:t>17</w:t>
          </w:r>
        </w:fldSimple>
      </w:hyperlink>
    </w:p>
    <w:p w14:paraId="77929EAF" w14:textId="77777777" w:rsidR="001D3659" w:rsidRDefault="005F2F57">
      <w:pPr>
        <w:pStyle w:val="Sumrio2"/>
        <w:tabs>
          <w:tab w:val="right" w:leader="dot" w:pos="9072"/>
        </w:tabs>
      </w:pPr>
      <w:hyperlink w:anchor="_Toc4606" w:history="1">
        <w:r>
          <w:rPr>
            <w:bCs/>
            <w:szCs w:val="24"/>
          </w:rPr>
          <w:t xml:space="preserve">1.1. </w:t>
        </w:r>
        <w:r>
          <w:t>Problema em estudo</w:t>
        </w:r>
        <w:r>
          <w:tab/>
        </w:r>
        <w:fldSimple w:instr=" PAGEREF _Toc4606 ">
          <w:r>
            <w:t>24</w:t>
          </w:r>
        </w:fldSimple>
      </w:hyperlink>
    </w:p>
    <w:p w14:paraId="4EDE94FC" w14:textId="77777777" w:rsidR="001D3659" w:rsidRDefault="005F2F57">
      <w:pPr>
        <w:pStyle w:val="Sumrio2"/>
        <w:tabs>
          <w:tab w:val="right" w:leader="dot" w:pos="9072"/>
        </w:tabs>
      </w:pPr>
      <w:hyperlink w:anchor="_Toc8153" w:history="1">
        <w:r>
          <w:rPr>
            <w:bCs/>
            <w:szCs w:val="24"/>
          </w:rPr>
          <w:t xml:space="preserve">1.2. </w:t>
        </w:r>
        <w:r>
          <w:t>Relevância do Trabalho</w:t>
        </w:r>
        <w:r>
          <w:tab/>
        </w:r>
        <w:fldSimple w:instr=" PAGEREF _Toc8153 ">
          <w:r>
            <w:t>24</w:t>
          </w:r>
        </w:fldSimple>
      </w:hyperlink>
    </w:p>
    <w:p w14:paraId="4C0679AA" w14:textId="77777777" w:rsidR="001D3659" w:rsidRDefault="005F2F57">
      <w:pPr>
        <w:pStyle w:val="Sumrio2"/>
        <w:tabs>
          <w:tab w:val="right" w:leader="dot" w:pos="9072"/>
        </w:tabs>
      </w:pPr>
      <w:hyperlink w:anchor="_Toc4131" w:history="1">
        <w:r>
          <w:rPr>
            <w:bCs/>
            <w:szCs w:val="24"/>
          </w:rPr>
          <w:t xml:space="preserve">1.3. </w:t>
        </w:r>
        <w:r>
          <w:t>Objetivo do Geral</w:t>
        </w:r>
        <w:r>
          <w:tab/>
        </w:r>
        <w:fldSimple w:instr=" PAGEREF _Toc4131 ">
          <w:r>
            <w:t>24</w:t>
          </w:r>
        </w:fldSimple>
      </w:hyperlink>
    </w:p>
    <w:p w14:paraId="2F763ABD" w14:textId="77777777" w:rsidR="001D3659" w:rsidRDefault="005F2F57">
      <w:pPr>
        <w:pStyle w:val="Sumrio2"/>
        <w:tabs>
          <w:tab w:val="right" w:leader="dot" w:pos="9072"/>
        </w:tabs>
      </w:pPr>
      <w:hyperlink w:anchor="_Toc4960" w:history="1">
        <w:r>
          <w:rPr>
            <w:bCs/>
            <w:szCs w:val="24"/>
          </w:rPr>
          <w:t xml:space="preserve">1.4. </w:t>
        </w:r>
        <w:r>
          <w:t>Objetivos Específicos.</w:t>
        </w:r>
        <w:r>
          <w:tab/>
        </w:r>
        <w:fldSimple w:instr=" PAGEREF _Toc4960 ">
          <w:r>
            <w:t>24</w:t>
          </w:r>
        </w:fldSimple>
      </w:hyperlink>
    </w:p>
    <w:p w14:paraId="65B81F2D" w14:textId="77777777" w:rsidR="001D3659" w:rsidRDefault="005F2F57">
      <w:pPr>
        <w:pStyle w:val="Sumrio2"/>
        <w:tabs>
          <w:tab w:val="right" w:leader="dot" w:pos="9072"/>
        </w:tabs>
      </w:pPr>
      <w:hyperlink w:anchor="_Toc26701" w:history="1">
        <w:r>
          <w:rPr>
            <w:bCs/>
            <w:szCs w:val="24"/>
          </w:rPr>
          <w:t xml:space="preserve">1.5. </w:t>
        </w:r>
        <w:r>
          <w:rPr>
            <w:szCs w:val="24"/>
          </w:rPr>
          <w:t>Proposta Metodológica</w:t>
        </w:r>
        <w:r>
          <w:tab/>
        </w:r>
        <w:fldSimple w:instr=" PAGEREF _Toc26701 ">
          <w:r>
            <w:t>25</w:t>
          </w:r>
        </w:fldSimple>
      </w:hyperlink>
    </w:p>
    <w:p w14:paraId="6390FC3A" w14:textId="77777777" w:rsidR="001D3659" w:rsidRDefault="005F2F57">
      <w:pPr>
        <w:pStyle w:val="Sumrio2"/>
        <w:tabs>
          <w:tab w:val="right" w:leader="dot" w:pos="9072"/>
        </w:tabs>
      </w:pPr>
      <w:hyperlink w:anchor="_Toc31951" w:history="1">
        <w:r>
          <w:rPr>
            <w:bCs/>
            <w:szCs w:val="24"/>
          </w:rPr>
          <w:t xml:space="preserve">1.6. </w:t>
        </w:r>
        <w:r>
          <w:rPr>
            <w:szCs w:val="24"/>
          </w:rPr>
          <w:t>Conteúdo do Trabalho</w:t>
        </w:r>
        <w:r>
          <w:tab/>
        </w:r>
        <w:fldSimple w:instr=" PAGEREF _Toc31951 ">
          <w:r>
            <w:t>26</w:t>
          </w:r>
        </w:fldSimple>
      </w:hyperlink>
    </w:p>
    <w:p w14:paraId="4C293914" w14:textId="77777777" w:rsidR="001D3659" w:rsidRDefault="005F2F57">
      <w:pPr>
        <w:pStyle w:val="Sumrio1"/>
        <w:tabs>
          <w:tab w:val="right" w:leader="dot" w:pos="9072"/>
        </w:tabs>
      </w:pPr>
      <w:hyperlink w:anchor="_Toc14299" w:history="1">
        <w:r>
          <w:t xml:space="preserve">2. </w:t>
        </w:r>
        <w:r>
          <w:rPr>
            <w:szCs w:val="28"/>
          </w:rPr>
          <w:t>REQUISITOS IDENTIFICADOS E CONTEXTUALIZAÇÃO TECNOLÓGICA</w:t>
        </w:r>
        <w:r>
          <w:tab/>
        </w:r>
        <w:fldSimple w:instr=" PAGEREF _Toc14299 ">
          <w:r>
            <w:t>27</w:t>
          </w:r>
        </w:fldSimple>
      </w:hyperlink>
    </w:p>
    <w:p w14:paraId="647F7F58" w14:textId="77777777" w:rsidR="001D3659" w:rsidRDefault="005F2F57">
      <w:pPr>
        <w:pStyle w:val="Sumrio2"/>
        <w:tabs>
          <w:tab w:val="right" w:leader="dot" w:pos="9072"/>
        </w:tabs>
      </w:pPr>
      <w:hyperlink w:anchor="_Toc17841" w:history="1">
        <w:r>
          <w:rPr>
            <w:bCs/>
            <w:szCs w:val="24"/>
          </w:rPr>
          <w:t xml:space="preserve">2.1. </w:t>
        </w:r>
        <w:r>
          <w:t>Especificação de requisitos</w:t>
        </w:r>
        <w:r>
          <w:tab/>
        </w:r>
        <w:fldSimple w:instr=" PAGEREF _Toc17841 ">
          <w:r>
            <w:t>27</w:t>
          </w:r>
        </w:fldSimple>
      </w:hyperlink>
    </w:p>
    <w:p w14:paraId="0A452CF6" w14:textId="77777777" w:rsidR="001D3659" w:rsidRDefault="005F2F57">
      <w:pPr>
        <w:pStyle w:val="Sumrio2"/>
        <w:tabs>
          <w:tab w:val="right" w:leader="dot" w:pos="9072"/>
        </w:tabs>
      </w:pPr>
      <w:hyperlink w:anchor="_Toc9524" w:history="1">
        <w:r>
          <w:t>2.1.1. Requisitos Funcionais:</w:t>
        </w:r>
        <w:r>
          <w:tab/>
        </w:r>
        <w:fldSimple w:instr=" PAGEREF _Toc9524 ">
          <w:r>
            <w:t>28</w:t>
          </w:r>
        </w:fldSimple>
      </w:hyperlink>
    </w:p>
    <w:p w14:paraId="1ADA929D" w14:textId="77777777" w:rsidR="001D3659" w:rsidRDefault="005F2F57">
      <w:pPr>
        <w:pStyle w:val="Sumrio2"/>
        <w:tabs>
          <w:tab w:val="right" w:leader="dot" w:pos="9072"/>
        </w:tabs>
      </w:pPr>
      <w:hyperlink w:anchor="_Toc22984" w:history="1">
        <w:r>
          <w:t>2.1.2. Requisitos Não-Funcionais:</w:t>
        </w:r>
        <w:r>
          <w:tab/>
        </w:r>
        <w:fldSimple w:instr=" PAGEREF _Toc22984 ">
          <w:r>
            <w:t>28</w:t>
          </w:r>
        </w:fldSimple>
      </w:hyperlink>
    </w:p>
    <w:p w14:paraId="4E37622F" w14:textId="77777777" w:rsidR="001D3659" w:rsidRDefault="005F2F57">
      <w:pPr>
        <w:pStyle w:val="Sumrio2"/>
        <w:tabs>
          <w:tab w:val="right" w:leader="dot" w:pos="9072"/>
        </w:tabs>
      </w:pPr>
      <w:hyperlink w:anchor="_Toc14369" w:history="1">
        <w:r>
          <w:rPr>
            <w:bCs/>
            <w:szCs w:val="24"/>
          </w:rPr>
          <w:t xml:space="preserve">2.2. </w:t>
        </w:r>
        <w:r>
          <w:t xml:space="preserve">Especificações baseadas em </w:t>
        </w:r>
        <w:r>
          <w:rPr>
            <w:i/>
            <w:iCs/>
          </w:rPr>
          <w:t>User Stories</w:t>
        </w:r>
        <w:r>
          <w:tab/>
        </w:r>
        <w:fldSimple w:instr=" PAGEREF _Toc14369 ">
          <w:r>
            <w:t>29</w:t>
          </w:r>
        </w:fldSimple>
      </w:hyperlink>
    </w:p>
    <w:p w14:paraId="3DBE740D" w14:textId="77777777" w:rsidR="001D3659" w:rsidRDefault="005F2F57">
      <w:pPr>
        <w:pStyle w:val="Sumrio2"/>
        <w:tabs>
          <w:tab w:val="right" w:leader="dot" w:pos="9072"/>
        </w:tabs>
      </w:pPr>
      <w:hyperlink w:anchor="_Toc2186" w:history="1">
        <w:r>
          <w:rPr>
            <w:bCs/>
            <w:szCs w:val="24"/>
          </w:rPr>
          <w:t>2.2.1. BackLog</w:t>
        </w:r>
        <w:r>
          <w:tab/>
        </w:r>
        <w:fldSimple w:instr=" PAGEREF _Toc2186 ">
          <w:r>
            <w:t>36</w:t>
          </w:r>
        </w:fldSimple>
      </w:hyperlink>
    </w:p>
    <w:p w14:paraId="4E76DB6E" w14:textId="77777777" w:rsidR="001D3659" w:rsidRDefault="005F2F57">
      <w:pPr>
        <w:pStyle w:val="Sumrio2"/>
        <w:tabs>
          <w:tab w:val="right" w:leader="dot" w:pos="9072"/>
        </w:tabs>
      </w:pPr>
      <w:hyperlink w:anchor="_Toc30181" w:history="1">
        <w:r>
          <w:rPr>
            <w:bCs/>
            <w:szCs w:val="24"/>
          </w:rPr>
          <w:t xml:space="preserve">2.3. </w:t>
        </w:r>
        <w:r>
          <w:rPr>
            <w:szCs w:val="24"/>
          </w:rPr>
          <w:t xml:space="preserve">Tecnologias Aplicadas </w:t>
        </w:r>
        <w:r>
          <w:tab/>
        </w:r>
        <w:fldSimple w:instr=" PAGEREF _Toc30181 ">
          <w:r>
            <w:t>37</w:t>
          </w:r>
        </w:fldSimple>
      </w:hyperlink>
    </w:p>
    <w:p w14:paraId="40CCFA74" w14:textId="77777777" w:rsidR="001D3659" w:rsidRDefault="005F2F57">
      <w:pPr>
        <w:pStyle w:val="Sumrio2"/>
        <w:tabs>
          <w:tab w:val="right" w:leader="dot" w:pos="9072"/>
        </w:tabs>
      </w:pPr>
      <w:hyperlink w:anchor="_Toc28482" w:history="1">
        <w:r>
          <w:t xml:space="preserve">2.3.1. </w:t>
        </w:r>
        <w:r>
          <w:rPr>
            <w:lang w:val="en-US"/>
          </w:rPr>
          <w:t>BackEnd</w:t>
        </w:r>
        <w:r>
          <w:tab/>
        </w:r>
        <w:fldSimple w:instr=" PAGEREF _Toc28482 ">
          <w:r>
            <w:t>37</w:t>
          </w:r>
        </w:fldSimple>
      </w:hyperlink>
    </w:p>
    <w:p w14:paraId="12B118C6" w14:textId="77777777" w:rsidR="001D3659" w:rsidRDefault="005F2F57">
      <w:pPr>
        <w:pStyle w:val="Sumrio2"/>
        <w:tabs>
          <w:tab w:val="right" w:leader="dot" w:pos="9072"/>
        </w:tabs>
      </w:pPr>
      <w:hyperlink w:anchor="_Toc26445" w:history="1">
        <w:r>
          <w:t xml:space="preserve">2.3.1.1. </w:t>
        </w:r>
        <w:r>
          <w:rPr>
            <w:lang w:val="en-US"/>
          </w:rPr>
          <w:t>Linguagem Java</w:t>
        </w:r>
        <w:r>
          <w:tab/>
        </w:r>
        <w:fldSimple w:instr=" PAGEREF _Toc26445 ">
          <w:r>
            <w:t>37</w:t>
          </w:r>
        </w:fldSimple>
      </w:hyperlink>
    </w:p>
    <w:p w14:paraId="2F10153C" w14:textId="77777777" w:rsidR="001D3659" w:rsidRDefault="005F2F57">
      <w:pPr>
        <w:pStyle w:val="Sumrio2"/>
        <w:tabs>
          <w:tab w:val="right" w:leader="dot" w:pos="9072"/>
        </w:tabs>
      </w:pPr>
      <w:hyperlink w:anchor="_Toc6518" w:history="1">
        <w:r>
          <w:t xml:space="preserve">2.3.1.2. </w:t>
        </w:r>
        <w:r>
          <w:rPr>
            <w:lang w:val="en-US"/>
          </w:rPr>
          <w:t>Formato para Transmissão de Dados</w:t>
        </w:r>
        <w:r>
          <w:tab/>
        </w:r>
        <w:fldSimple w:instr=" PAGEREF _Toc6518 ">
          <w:r>
            <w:t>38</w:t>
          </w:r>
        </w:fldSimple>
      </w:hyperlink>
    </w:p>
    <w:p w14:paraId="170B6635" w14:textId="77777777" w:rsidR="001D3659" w:rsidRDefault="005F2F57">
      <w:pPr>
        <w:pStyle w:val="Sumrio2"/>
        <w:tabs>
          <w:tab w:val="right" w:leader="dot" w:pos="9072"/>
        </w:tabs>
      </w:pPr>
      <w:hyperlink w:anchor="_Toc8205" w:history="1">
        <w:r>
          <w:t xml:space="preserve">2.3.1.3. </w:t>
        </w:r>
        <w:r>
          <w:rPr>
            <w:lang w:val="en-US"/>
          </w:rPr>
          <w:t>Maven</w:t>
        </w:r>
        <w:r>
          <w:tab/>
        </w:r>
        <w:fldSimple w:instr=" PAGEREF _Toc8205 ">
          <w:r>
            <w:t>38</w:t>
          </w:r>
        </w:fldSimple>
      </w:hyperlink>
    </w:p>
    <w:p w14:paraId="2B5CB6B4" w14:textId="77777777" w:rsidR="001D3659" w:rsidRDefault="005F2F57">
      <w:pPr>
        <w:pStyle w:val="Sumrio2"/>
        <w:tabs>
          <w:tab w:val="right" w:leader="dot" w:pos="9072"/>
        </w:tabs>
      </w:pPr>
      <w:hyperlink w:anchor="_Toc12611" w:history="1">
        <w:r>
          <w:t xml:space="preserve">2.3.1.4. </w:t>
        </w:r>
        <w:r>
          <w:rPr>
            <w:lang w:val="en-US"/>
          </w:rPr>
          <w:t>Spring</w:t>
        </w:r>
        <w:r>
          <w:tab/>
        </w:r>
        <w:fldSimple w:instr=" PAGEREF _Toc12611 ">
          <w:r>
            <w:t>38</w:t>
          </w:r>
        </w:fldSimple>
      </w:hyperlink>
    </w:p>
    <w:p w14:paraId="1ED9DAC1" w14:textId="77777777" w:rsidR="001D3659" w:rsidRDefault="005F2F57">
      <w:pPr>
        <w:pStyle w:val="Sumrio2"/>
        <w:tabs>
          <w:tab w:val="right" w:leader="dot" w:pos="9072"/>
        </w:tabs>
      </w:pPr>
      <w:hyperlink w:anchor="_Toc23070" w:history="1">
        <w:r>
          <w:t xml:space="preserve">2.3.1.5. </w:t>
        </w:r>
        <w:r>
          <w:rPr>
            <w:lang w:val="en-US"/>
          </w:rPr>
          <w:t>Banco de Dados</w:t>
        </w:r>
        <w:r>
          <w:tab/>
        </w:r>
        <w:fldSimple w:instr=" PAGEREF _Toc23070 ">
          <w:r>
            <w:t>39</w:t>
          </w:r>
        </w:fldSimple>
      </w:hyperlink>
    </w:p>
    <w:p w14:paraId="26A9DCE8" w14:textId="77777777" w:rsidR="001D3659" w:rsidRDefault="005F2F57">
      <w:pPr>
        <w:pStyle w:val="Sumrio2"/>
        <w:tabs>
          <w:tab w:val="right" w:leader="dot" w:pos="9072"/>
        </w:tabs>
      </w:pPr>
      <w:hyperlink w:anchor="_Toc10187" w:history="1">
        <w:r>
          <w:t xml:space="preserve">2.3.1.6. </w:t>
        </w:r>
        <w:r>
          <w:rPr>
            <w:lang w:val="en-US"/>
          </w:rPr>
          <w:t>Plugins para Base de Dados</w:t>
        </w:r>
        <w:r>
          <w:tab/>
        </w:r>
        <w:fldSimple w:instr=" PAGEREF _Toc10187 ">
          <w:r>
            <w:t>40</w:t>
          </w:r>
        </w:fldSimple>
      </w:hyperlink>
    </w:p>
    <w:p w14:paraId="5D8C6BFF" w14:textId="77777777" w:rsidR="001D3659" w:rsidRDefault="005F2F57">
      <w:pPr>
        <w:pStyle w:val="Sumrio2"/>
        <w:tabs>
          <w:tab w:val="right" w:leader="dot" w:pos="9072"/>
        </w:tabs>
      </w:pPr>
      <w:hyperlink w:anchor="_Toc3324" w:history="1">
        <w:r>
          <w:t xml:space="preserve">2.3.1.7. </w:t>
        </w:r>
        <w:r>
          <w:rPr>
            <w:lang w:val="en-US"/>
          </w:rPr>
          <w:t>Demais Dependências utilizadas</w:t>
        </w:r>
        <w:r>
          <w:tab/>
        </w:r>
        <w:fldSimple w:instr=" PAGEREF _Toc3324 ">
          <w:r>
            <w:t>40</w:t>
          </w:r>
        </w:fldSimple>
      </w:hyperlink>
    </w:p>
    <w:p w14:paraId="6F180CEC" w14:textId="77777777" w:rsidR="001D3659" w:rsidRDefault="005F2F57">
      <w:pPr>
        <w:pStyle w:val="Sumrio2"/>
        <w:tabs>
          <w:tab w:val="right" w:leader="dot" w:pos="9072"/>
        </w:tabs>
      </w:pPr>
      <w:hyperlink w:anchor="_Toc15853" w:history="1">
        <w:r>
          <w:t xml:space="preserve">2.3.1.8. </w:t>
        </w:r>
        <w:r>
          <w:rPr>
            <w:lang w:val="en-US"/>
          </w:rPr>
          <w:t>Softwares utilizados</w:t>
        </w:r>
        <w:r>
          <w:tab/>
        </w:r>
        <w:fldSimple w:instr=" PAGEREF _Toc15853 ">
          <w:r>
            <w:t>40</w:t>
          </w:r>
        </w:fldSimple>
      </w:hyperlink>
    </w:p>
    <w:p w14:paraId="08B49A2C" w14:textId="77777777" w:rsidR="001D3659" w:rsidRDefault="005F2F57">
      <w:pPr>
        <w:pStyle w:val="Sumrio2"/>
        <w:tabs>
          <w:tab w:val="right" w:leader="dot" w:pos="9072"/>
        </w:tabs>
      </w:pPr>
      <w:hyperlink w:anchor="_Toc26619" w:history="1">
        <w:r>
          <w:t xml:space="preserve">2.3.1.9. </w:t>
        </w:r>
        <w:r>
          <w:rPr>
            <w:lang w:val="en-US"/>
          </w:rPr>
          <w:t>Recursos Externos</w:t>
        </w:r>
        <w:r>
          <w:tab/>
        </w:r>
        <w:fldSimple w:instr=" PAGEREF _Toc26619 ">
          <w:r>
            <w:t>41</w:t>
          </w:r>
        </w:fldSimple>
      </w:hyperlink>
    </w:p>
    <w:p w14:paraId="138B34C5" w14:textId="77777777" w:rsidR="001D3659" w:rsidRDefault="005F2F57">
      <w:pPr>
        <w:pStyle w:val="Sumrio2"/>
        <w:tabs>
          <w:tab w:val="right" w:leader="dot" w:pos="9072"/>
        </w:tabs>
      </w:pPr>
      <w:hyperlink w:anchor="_Toc22492" w:history="1">
        <w:r>
          <w:t xml:space="preserve">2.3.2. </w:t>
        </w:r>
        <w:r>
          <w:rPr>
            <w:lang w:val="en-US"/>
          </w:rPr>
          <w:t>FrontEnd</w:t>
        </w:r>
        <w:r>
          <w:tab/>
        </w:r>
        <w:fldSimple w:instr=" PAGEREF _Toc22492 ">
          <w:r>
            <w:t>41</w:t>
          </w:r>
        </w:fldSimple>
      </w:hyperlink>
    </w:p>
    <w:p w14:paraId="5E74388A" w14:textId="77777777" w:rsidR="001D3659" w:rsidRDefault="005F2F57">
      <w:pPr>
        <w:pStyle w:val="Sumrio2"/>
        <w:tabs>
          <w:tab w:val="right" w:leader="dot" w:pos="9072"/>
        </w:tabs>
      </w:pPr>
      <w:hyperlink w:anchor="_Toc4102" w:history="1">
        <w:r>
          <w:t xml:space="preserve">2.3.2.1. </w:t>
        </w:r>
        <w:r>
          <w:rPr>
            <w:lang w:val="en-US"/>
          </w:rPr>
          <w:t>NPM</w:t>
        </w:r>
        <w:r>
          <w:tab/>
        </w:r>
        <w:fldSimple w:instr=" PAGEREF _Toc4102 ">
          <w:r>
            <w:t>41</w:t>
          </w:r>
        </w:fldSimple>
      </w:hyperlink>
    </w:p>
    <w:p w14:paraId="2BA9F135" w14:textId="77777777" w:rsidR="001D3659" w:rsidRDefault="005F2F57">
      <w:pPr>
        <w:pStyle w:val="Sumrio2"/>
        <w:tabs>
          <w:tab w:val="right" w:leader="dot" w:pos="9072"/>
        </w:tabs>
      </w:pPr>
      <w:hyperlink w:anchor="_Toc6739" w:history="1">
        <w:r>
          <w:t xml:space="preserve">2.3.2.2. </w:t>
        </w:r>
        <w:r>
          <w:rPr>
            <w:lang w:val="en-US"/>
          </w:rPr>
          <w:t>Ionic</w:t>
        </w:r>
        <w:r>
          <w:tab/>
        </w:r>
        <w:fldSimple w:instr=" PAGEREF _Toc6739 ">
          <w:r>
            <w:t>41</w:t>
          </w:r>
        </w:fldSimple>
      </w:hyperlink>
    </w:p>
    <w:p w14:paraId="31974763" w14:textId="77777777" w:rsidR="001D3659" w:rsidRDefault="005F2F57">
      <w:pPr>
        <w:pStyle w:val="Sumrio2"/>
        <w:tabs>
          <w:tab w:val="right" w:leader="dot" w:pos="9072"/>
        </w:tabs>
      </w:pPr>
      <w:hyperlink w:anchor="_Toc17535" w:history="1">
        <w:r>
          <w:t xml:space="preserve">2.3.2.3. </w:t>
        </w:r>
        <w:r>
          <w:rPr>
            <w:lang w:val="en-US"/>
          </w:rPr>
          <w:t>HTML5</w:t>
        </w:r>
        <w:r>
          <w:tab/>
        </w:r>
        <w:fldSimple w:instr=" PAGEREF _Toc17535 ">
          <w:r>
            <w:t>42</w:t>
          </w:r>
        </w:fldSimple>
      </w:hyperlink>
    </w:p>
    <w:p w14:paraId="139A5F3C" w14:textId="77777777" w:rsidR="001D3659" w:rsidRDefault="005F2F57">
      <w:pPr>
        <w:pStyle w:val="Sumrio2"/>
        <w:tabs>
          <w:tab w:val="right" w:leader="dot" w:pos="9072"/>
        </w:tabs>
      </w:pPr>
      <w:hyperlink w:anchor="_Toc1649" w:history="1">
        <w:r>
          <w:t xml:space="preserve">2.3.2.4. </w:t>
        </w:r>
        <w:r>
          <w:rPr>
            <w:lang w:val="en-US"/>
          </w:rPr>
          <w:t>CSS</w:t>
        </w:r>
        <w:r>
          <w:tab/>
        </w:r>
        <w:fldSimple w:instr=" PAGEREF _Toc1649 ">
          <w:r>
            <w:t>42</w:t>
          </w:r>
        </w:fldSimple>
      </w:hyperlink>
    </w:p>
    <w:p w14:paraId="2444321A" w14:textId="77777777" w:rsidR="001D3659" w:rsidRDefault="005F2F57">
      <w:pPr>
        <w:pStyle w:val="Sumrio2"/>
        <w:tabs>
          <w:tab w:val="right" w:leader="dot" w:pos="9072"/>
        </w:tabs>
      </w:pPr>
      <w:hyperlink w:anchor="_Toc27689" w:history="1">
        <w:r>
          <w:t xml:space="preserve">2.3.2.5. </w:t>
        </w:r>
        <w:r>
          <w:rPr>
            <w:lang w:val="en-US"/>
          </w:rPr>
          <w:t>TypeScript</w:t>
        </w:r>
        <w:r>
          <w:tab/>
        </w:r>
        <w:fldSimple w:instr=" PAGEREF _Toc27689 ">
          <w:r>
            <w:t>43</w:t>
          </w:r>
        </w:fldSimple>
      </w:hyperlink>
    </w:p>
    <w:p w14:paraId="6742D6DA" w14:textId="77777777" w:rsidR="001D3659" w:rsidRDefault="005F2F57">
      <w:pPr>
        <w:pStyle w:val="Sumrio2"/>
        <w:tabs>
          <w:tab w:val="right" w:leader="dot" w:pos="9072"/>
        </w:tabs>
      </w:pPr>
      <w:hyperlink w:anchor="_Toc12683" w:history="1">
        <w:r>
          <w:t xml:space="preserve">2.3.2.6. </w:t>
        </w:r>
        <w:r>
          <w:rPr>
            <w:lang w:val="en-US"/>
          </w:rPr>
          <w:t>AngularJS</w:t>
        </w:r>
        <w:r>
          <w:tab/>
        </w:r>
        <w:fldSimple w:instr=" PAGEREF _Toc12683 ">
          <w:r>
            <w:t>43</w:t>
          </w:r>
        </w:fldSimple>
      </w:hyperlink>
    </w:p>
    <w:p w14:paraId="0A394702" w14:textId="77777777" w:rsidR="001D3659" w:rsidRDefault="005F2F57">
      <w:pPr>
        <w:pStyle w:val="Sumrio2"/>
        <w:tabs>
          <w:tab w:val="right" w:leader="dot" w:pos="9072"/>
        </w:tabs>
      </w:pPr>
      <w:hyperlink w:anchor="_Toc21045" w:history="1">
        <w:r>
          <w:t xml:space="preserve">2.3.2.7. </w:t>
        </w:r>
        <w:r>
          <w:rPr>
            <w:lang w:val="en-US"/>
          </w:rPr>
          <w:t>Cordova</w:t>
        </w:r>
        <w:r>
          <w:tab/>
        </w:r>
        <w:fldSimple w:instr=" PAGEREF _Toc21045 ">
          <w:r>
            <w:t>43</w:t>
          </w:r>
        </w:fldSimple>
      </w:hyperlink>
    </w:p>
    <w:p w14:paraId="5265DB16" w14:textId="77777777" w:rsidR="001D3659" w:rsidRDefault="005F2F57">
      <w:pPr>
        <w:pStyle w:val="Sumrio2"/>
        <w:tabs>
          <w:tab w:val="right" w:leader="dot" w:pos="9072"/>
        </w:tabs>
      </w:pPr>
      <w:hyperlink w:anchor="_Toc24692" w:history="1">
        <w:r>
          <w:t xml:space="preserve">2.3.2.8. </w:t>
        </w:r>
        <w:r>
          <w:rPr>
            <w:lang w:val="en-US"/>
          </w:rPr>
          <w:t>Softwares utilizados</w:t>
        </w:r>
        <w:r>
          <w:tab/>
        </w:r>
        <w:fldSimple w:instr=" PAGEREF _Toc24692 ">
          <w:r>
            <w:t>43</w:t>
          </w:r>
        </w:fldSimple>
      </w:hyperlink>
    </w:p>
    <w:p w14:paraId="2892C026" w14:textId="77777777" w:rsidR="001D3659" w:rsidRDefault="005F2F57">
      <w:pPr>
        <w:pStyle w:val="Sumrio2"/>
        <w:tabs>
          <w:tab w:val="right" w:leader="dot" w:pos="9072"/>
        </w:tabs>
      </w:pPr>
      <w:hyperlink w:anchor="_Toc23792" w:history="1">
        <w:r>
          <w:t xml:space="preserve">2.3.3. </w:t>
        </w:r>
        <w:r>
          <w:rPr>
            <w:lang w:val="en-US"/>
          </w:rPr>
          <w:t>Ferramentas de Teste</w:t>
        </w:r>
        <w:r>
          <w:tab/>
        </w:r>
        <w:fldSimple w:instr=" PAGEREF _Toc23792 ">
          <w:r>
            <w:t>44</w:t>
          </w:r>
        </w:fldSimple>
      </w:hyperlink>
    </w:p>
    <w:p w14:paraId="20E22D86" w14:textId="77777777" w:rsidR="001D3659" w:rsidRDefault="005F2F57">
      <w:pPr>
        <w:pStyle w:val="Sumrio2"/>
        <w:tabs>
          <w:tab w:val="right" w:leader="dot" w:pos="9072"/>
        </w:tabs>
      </w:pPr>
      <w:hyperlink w:anchor="_Toc18949" w:history="1">
        <w:r>
          <w:t xml:space="preserve">2.3.3.1. </w:t>
        </w:r>
        <w:r>
          <w:rPr>
            <w:lang w:val="en-US"/>
          </w:rPr>
          <w:t>JUnit</w:t>
        </w:r>
        <w:r>
          <w:tab/>
        </w:r>
        <w:fldSimple w:instr=" PAGEREF _Toc18949 ">
          <w:r>
            <w:t>44</w:t>
          </w:r>
        </w:fldSimple>
      </w:hyperlink>
    </w:p>
    <w:p w14:paraId="1FF93E9B" w14:textId="77777777" w:rsidR="001D3659" w:rsidRDefault="005F2F57">
      <w:pPr>
        <w:pStyle w:val="Sumrio2"/>
        <w:tabs>
          <w:tab w:val="right" w:leader="dot" w:pos="9072"/>
        </w:tabs>
      </w:pPr>
      <w:hyperlink w:anchor="_Toc4768" w:history="1">
        <w:r>
          <w:rPr>
            <w:lang w:val="en-US"/>
          </w:rPr>
          <w:t>2.3.3.2. JaCoCo</w:t>
        </w:r>
        <w:r>
          <w:tab/>
        </w:r>
        <w:fldSimple w:instr=" PAGEREF _Toc4768 ">
          <w:r>
            <w:t>44</w:t>
          </w:r>
        </w:fldSimple>
      </w:hyperlink>
    </w:p>
    <w:p w14:paraId="37E37A61" w14:textId="77777777" w:rsidR="001D3659" w:rsidRDefault="005F2F57">
      <w:pPr>
        <w:pStyle w:val="Sumrio2"/>
        <w:tabs>
          <w:tab w:val="right" w:leader="dot" w:pos="9072"/>
        </w:tabs>
      </w:pPr>
      <w:hyperlink w:anchor="_Toc8941" w:history="1">
        <w:r>
          <w:rPr>
            <w:lang w:val="en-US"/>
          </w:rPr>
          <w:t>2.3.3.3. SonarQube</w:t>
        </w:r>
        <w:r>
          <w:tab/>
        </w:r>
        <w:fldSimple w:instr=" PAGEREF _Toc8941 ">
          <w:r>
            <w:t>44</w:t>
          </w:r>
        </w:fldSimple>
      </w:hyperlink>
    </w:p>
    <w:p w14:paraId="2CDAAC50" w14:textId="77777777" w:rsidR="001D3659" w:rsidRDefault="005F2F57">
      <w:pPr>
        <w:pStyle w:val="Sumrio2"/>
        <w:tabs>
          <w:tab w:val="right" w:leader="dot" w:pos="9072"/>
        </w:tabs>
      </w:pPr>
      <w:hyperlink w:anchor="_Toc9878" w:history="1">
        <w:r>
          <w:rPr>
            <w:lang w:val="en-US"/>
          </w:rPr>
          <w:t>2.3.3.4. PostMan</w:t>
        </w:r>
        <w:r>
          <w:tab/>
        </w:r>
        <w:fldSimple w:instr=" PAGEREF _Toc9878 ">
          <w:r>
            <w:t>45</w:t>
          </w:r>
        </w:fldSimple>
      </w:hyperlink>
    </w:p>
    <w:p w14:paraId="5C114111" w14:textId="77777777" w:rsidR="001D3659" w:rsidRDefault="005F2F57">
      <w:pPr>
        <w:pStyle w:val="Sumrio2"/>
        <w:tabs>
          <w:tab w:val="right" w:leader="dot" w:pos="9072"/>
        </w:tabs>
      </w:pPr>
      <w:hyperlink w:anchor="_Toc25882" w:history="1">
        <w:r>
          <w:t xml:space="preserve">2.3.4. </w:t>
        </w:r>
        <w:r>
          <w:rPr>
            <w:lang w:val="en-US"/>
          </w:rPr>
          <w:t>Versionamento</w:t>
        </w:r>
        <w:r>
          <w:tab/>
        </w:r>
        <w:fldSimple w:instr=" PAGEREF _Toc25882 ">
          <w:r>
            <w:t>45</w:t>
          </w:r>
        </w:fldSimple>
      </w:hyperlink>
    </w:p>
    <w:p w14:paraId="1CFA185F" w14:textId="77777777" w:rsidR="001D3659" w:rsidRDefault="005F2F57">
      <w:pPr>
        <w:pStyle w:val="Sumrio1"/>
        <w:tabs>
          <w:tab w:val="right" w:leader="dot" w:pos="9072"/>
        </w:tabs>
      </w:pPr>
      <w:hyperlink w:anchor="_Toc22399" w:history="1">
        <w:r>
          <w:rPr>
            <w:szCs w:val="28"/>
          </w:rPr>
          <w:t>3. DESENVOLVIMENTO</w:t>
        </w:r>
        <w:r>
          <w:tab/>
        </w:r>
        <w:fldSimple w:instr=" PAGEREF _Toc22399 ">
          <w:r>
            <w:t>46</w:t>
          </w:r>
        </w:fldSimple>
      </w:hyperlink>
    </w:p>
    <w:p w14:paraId="4185BD44" w14:textId="77777777" w:rsidR="001D3659" w:rsidRDefault="005F2F57">
      <w:pPr>
        <w:pStyle w:val="Sumrio2"/>
        <w:tabs>
          <w:tab w:val="right" w:leader="dot" w:pos="9072"/>
        </w:tabs>
      </w:pPr>
      <w:hyperlink w:anchor="_Toc5937" w:history="1">
        <w:r>
          <w:rPr>
            <w:bCs/>
            <w:szCs w:val="24"/>
            <w:lang w:val="en-US"/>
          </w:rPr>
          <w:t xml:space="preserve">3.1. </w:t>
        </w:r>
        <w:r>
          <w:t>Padrão do Projeto</w:t>
        </w:r>
        <w:r>
          <w:tab/>
        </w:r>
        <w:fldSimple w:instr=" PAGEREF _Toc5937 ">
          <w:r>
            <w:t>46</w:t>
          </w:r>
        </w:fldSimple>
      </w:hyperlink>
    </w:p>
    <w:p w14:paraId="42BAC1DB" w14:textId="77777777" w:rsidR="001D3659" w:rsidRDefault="005F2F57">
      <w:pPr>
        <w:pStyle w:val="Sumrio2"/>
        <w:tabs>
          <w:tab w:val="right" w:leader="dot" w:pos="9072"/>
        </w:tabs>
      </w:pPr>
      <w:hyperlink w:anchor="_Toc29039" w:history="1">
        <w:r>
          <w:rPr>
            <w:bCs/>
            <w:szCs w:val="24"/>
            <w:lang w:val="en-US"/>
          </w:rPr>
          <w:t xml:space="preserve">3.2. </w:t>
        </w:r>
        <w:r>
          <w:t>Arquitetura da Solução</w:t>
        </w:r>
        <w:r>
          <w:tab/>
        </w:r>
        <w:fldSimple w:instr=" PAGEREF _Toc29039 ">
          <w:r>
            <w:t>46</w:t>
          </w:r>
        </w:fldSimple>
      </w:hyperlink>
    </w:p>
    <w:p w14:paraId="11ABB478" w14:textId="77777777" w:rsidR="001D3659" w:rsidRDefault="005F2F57">
      <w:pPr>
        <w:pStyle w:val="Sumrio2"/>
        <w:tabs>
          <w:tab w:val="right" w:leader="dot" w:pos="9072"/>
        </w:tabs>
      </w:pPr>
      <w:hyperlink w:anchor="_Toc15592" w:history="1">
        <w:r>
          <w:rPr>
            <w:lang w:val="en-US"/>
          </w:rPr>
          <w:t xml:space="preserve">3.2.1. </w:t>
        </w:r>
        <w:r>
          <w:t>Arquitetura da Solução - FrontEnd</w:t>
        </w:r>
        <w:r>
          <w:tab/>
        </w:r>
        <w:fldSimple w:instr=" PAGEREF _Toc15592 ">
          <w:r>
            <w:t>47</w:t>
          </w:r>
        </w:fldSimple>
      </w:hyperlink>
    </w:p>
    <w:p w14:paraId="03372522" w14:textId="77777777" w:rsidR="001D3659" w:rsidRDefault="005F2F57">
      <w:pPr>
        <w:pStyle w:val="Sumrio2"/>
        <w:tabs>
          <w:tab w:val="right" w:leader="dot" w:pos="9072"/>
        </w:tabs>
      </w:pPr>
      <w:hyperlink w:anchor="_Toc6478" w:history="1">
        <w:r>
          <w:rPr>
            <w:lang w:val="en-US"/>
          </w:rPr>
          <w:t xml:space="preserve">3.2.2. </w:t>
        </w:r>
        <w:r>
          <w:t>Arquitetura da Solução - BackEnd</w:t>
        </w:r>
        <w:r>
          <w:tab/>
        </w:r>
        <w:fldSimple w:instr=" PAGEREF _Toc6478 ">
          <w:r>
            <w:t>48</w:t>
          </w:r>
        </w:fldSimple>
      </w:hyperlink>
    </w:p>
    <w:p w14:paraId="75982C0A" w14:textId="77777777" w:rsidR="001D3659" w:rsidRDefault="005F2F57">
      <w:pPr>
        <w:pStyle w:val="Sumrio2"/>
        <w:tabs>
          <w:tab w:val="right" w:leader="dot" w:pos="9072"/>
        </w:tabs>
      </w:pPr>
      <w:hyperlink w:anchor="_Toc8021" w:history="1">
        <w:r>
          <w:rPr>
            <w:lang w:val="en-US"/>
          </w:rPr>
          <w:t xml:space="preserve">3.2.3. </w:t>
        </w:r>
        <w:r>
          <w:t>Arquitetura da Solução - Implantação</w:t>
        </w:r>
        <w:r>
          <w:tab/>
        </w:r>
        <w:fldSimple w:instr=" PAGEREF _Toc8021 ">
          <w:r>
            <w:t>49</w:t>
          </w:r>
        </w:fldSimple>
      </w:hyperlink>
    </w:p>
    <w:p w14:paraId="69DE7FA8" w14:textId="77777777" w:rsidR="001D3659" w:rsidRDefault="005F2F57">
      <w:pPr>
        <w:pStyle w:val="Sumrio2"/>
        <w:tabs>
          <w:tab w:val="right" w:leader="dot" w:pos="9072"/>
        </w:tabs>
      </w:pPr>
      <w:hyperlink w:anchor="_Toc29828" w:history="1">
        <w:r>
          <w:rPr>
            <w:bCs/>
            <w:szCs w:val="24"/>
            <w:lang w:val="en-US"/>
          </w:rPr>
          <w:t xml:space="preserve">3.3. </w:t>
        </w:r>
        <w:r>
          <w:t>Arquitetura do Software</w:t>
        </w:r>
        <w:r>
          <w:tab/>
        </w:r>
        <w:fldSimple w:instr=" PAGEREF _Toc29828 ">
          <w:r>
            <w:t>50</w:t>
          </w:r>
        </w:fldSimple>
      </w:hyperlink>
    </w:p>
    <w:p w14:paraId="17D442E6" w14:textId="77777777" w:rsidR="001D3659" w:rsidRDefault="005F2F57">
      <w:pPr>
        <w:pStyle w:val="Sumrio2"/>
        <w:tabs>
          <w:tab w:val="right" w:leader="dot" w:pos="9072"/>
        </w:tabs>
      </w:pPr>
      <w:hyperlink w:anchor="_Toc21598" w:history="1">
        <w:r>
          <w:t>3.3.1. Diagrama de Componentes</w:t>
        </w:r>
        <w:r>
          <w:tab/>
        </w:r>
        <w:fldSimple w:instr=" PAGEREF _Toc21598 ">
          <w:r>
            <w:t>51</w:t>
          </w:r>
        </w:fldSimple>
      </w:hyperlink>
    </w:p>
    <w:p w14:paraId="4517367D" w14:textId="77777777" w:rsidR="001D3659" w:rsidRDefault="005F2F57">
      <w:pPr>
        <w:pStyle w:val="Sumrio2"/>
        <w:tabs>
          <w:tab w:val="right" w:leader="dot" w:pos="9072"/>
        </w:tabs>
      </w:pPr>
      <w:hyperlink w:anchor="_Toc5904" w:history="1">
        <w:r>
          <w:t>3.3.2. Diagramas de Classes</w:t>
        </w:r>
        <w:r>
          <w:tab/>
        </w:r>
        <w:fldSimple w:instr=" PAGEREF _Toc5904 ">
          <w:r>
            <w:t>51</w:t>
          </w:r>
        </w:fldSimple>
      </w:hyperlink>
    </w:p>
    <w:p w14:paraId="26923772" w14:textId="77777777" w:rsidR="001D3659" w:rsidRDefault="005F2F57">
      <w:pPr>
        <w:pStyle w:val="Sumrio2"/>
        <w:tabs>
          <w:tab w:val="right" w:leader="dot" w:pos="9072"/>
        </w:tabs>
      </w:pPr>
      <w:hyperlink w:anchor="_Toc26345" w:history="1">
        <w:r>
          <w:t>3.3.3. Exemplificação de Funcionamento do BackEnd</w:t>
        </w:r>
        <w:r>
          <w:tab/>
        </w:r>
        <w:fldSimple w:instr=" PAGEREF _Toc26345 ">
          <w:r>
            <w:t>55</w:t>
          </w:r>
        </w:fldSimple>
      </w:hyperlink>
    </w:p>
    <w:p w14:paraId="5265E8AE" w14:textId="77777777" w:rsidR="001D3659" w:rsidRDefault="005F2F57">
      <w:pPr>
        <w:pStyle w:val="Sumrio2"/>
        <w:tabs>
          <w:tab w:val="right" w:leader="dot" w:pos="9072"/>
        </w:tabs>
      </w:pPr>
      <w:hyperlink w:anchor="_Toc13181" w:history="1">
        <w:r>
          <w:t>3.3.4. Exemplificação de Funcionamento do FrontEnd</w:t>
        </w:r>
        <w:r>
          <w:tab/>
        </w:r>
        <w:fldSimple w:instr=" PAGEREF _Toc13181 ">
          <w:r>
            <w:t>60</w:t>
          </w:r>
        </w:fldSimple>
      </w:hyperlink>
    </w:p>
    <w:p w14:paraId="2A9C3401" w14:textId="77777777" w:rsidR="001D3659" w:rsidRDefault="005F2F57">
      <w:pPr>
        <w:pStyle w:val="Sumrio2"/>
        <w:tabs>
          <w:tab w:val="right" w:leader="dot" w:pos="9072"/>
        </w:tabs>
      </w:pPr>
      <w:hyperlink w:anchor="_Toc19859" w:history="1">
        <w:r>
          <w:rPr>
            <w:bCs/>
            <w:szCs w:val="24"/>
          </w:rPr>
          <w:t xml:space="preserve">3.4. </w:t>
        </w:r>
        <w:r>
          <w:t>Modelagem e Gestão dos Dados</w:t>
        </w:r>
        <w:r>
          <w:tab/>
        </w:r>
        <w:fldSimple w:instr=" PAGEREF _Toc19859 ">
          <w:r>
            <w:t>66</w:t>
          </w:r>
        </w:fldSimple>
      </w:hyperlink>
    </w:p>
    <w:p w14:paraId="4583C734" w14:textId="77777777" w:rsidR="001D3659" w:rsidRDefault="005F2F57">
      <w:pPr>
        <w:pStyle w:val="Sumrio2"/>
        <w:tabs>
          <w:tab w:val="right" w:leader="dot" w:pos="9072"/>
        </w:tabs>
      </w:pPr>
      <w:hyperlink w:anchor="_Toc9036" w:history="1">
        <w:r>
          <w:t>3.4.1. Modelo de Entidade Relacionamento</w:t>
        </w:r>
        <w:r>
          <w:tab/>
        </w:r>
        <w:fldSimple w:instr=" PAGEREF _Toc9036 ">
          <w:r>
            <w:t>66</w:t>
          </w:r>
        </w:fldSimple>
      </w:hyperlink>
    </w:p>
    <w:p w14:paraId="6B7E029C" w14:textId="77777777" w:rsidR="001D3659" w:rsidRDefault="005F2F57">
      <w:pPr>
        <w:pStyle w:val="Sumrio2"/>
        <w:tabs>
          <w:tab w:val="right" w:leader="dot" w:pos="9072"/>
        </w:tabs>
      </w:pPr>
      <w:hyperlink w:anchor="_Toc3043" w:history="1">
        <w:r>
          <w:t>3.4.2. Dicionário de Dados</w:t>
        </w:r>
        <w:r>
          <w:tab/>
        </w:r>
        <w:fldSimple w:instr=" PAGEREF _Toc3043 ">
          <w:r>
            <w:t>67</w:t>
          </w:r>
        </w:fldSimple>
      </w:hyperlink>
    </w:p>
    <w:p w14:paraId="5C370A04" w14:textId="77777777" w:rsidR="001D3659" w:rsidRDefault="005F2F57">
      <w:pPr>
        <w:pStyle w:val="Sumrio2"/>
        <w:tabs>
          <w:tab w:val="right" w:leader="dot" w:pos="9072"/>
        </w:tabs>
      </w:pPr>
      <w:hyperlink w:anchor="_Toc21445" w:history="1">
        <w:r>
          <w:t>3.4.3. Liquibase</w:t>
        </w:r>
        <w:r>
          <w:tab/>
        </w:r>
        <w:fldSimple w:instr=" PAGEREF _Toc21445 ">
          <w:r>
            <w:t>73</w:t>
          </w:r>
        </w:fldSimple>
      </w:hyperlink>
    </w:p>
    <w:p w14:paraId="4688124C" w14:textId="77777777" w:rsidR="001D3659" w:rsidRDefault="005F2F57">
      <w:pPr>
        <w:pStyle w:val="Sumrio2"/>
        <w:tabs>
          <w:tab w:val="right" w:leader="dot" w:pos="9072"/>
        </w:tabs>
      </w:pPr>
      <w:hyperlink w:anchor="_Toc31324" w:history="1">
        <w:r>
          <w:rPr>
            <w:bCs/>
            <w:szCs w:val="24"/>
          </w:rPr>
          <w:t xml:space="preserve">3.5. </w:t>
        </w:r>
        <w:r>
          <w:t>Segurança</w:t>
        </w:r>
        <w:r>
          <w:tab/>
        </w:r>
        <w:fldSimple w:instr=" PAGEREF _Toc31324 ">
          <w:r>
            <w:t>76</w:t>
          </w:r>
        </w:fldSimple>
      </w:hyperlink>
    </w:p>
    <w:p w14:paraId="6D32B517" w14:textId="77777777" w:rsidR="001D3659" w:rsidRDefault="005F2F57">
      <w:pPr>
        <w:pStyle w:val="Sumrio2"/>
        <w:tabs>
          <w:tab w:val="right" w:leader="dot" w:pos="9072"/>
        </w:tabs>
      </w:pPr>
      <w:hyperlink w:anchor="_Toc16982" w:history="1">
        <w:r>
          <w:t>3.5.1. Visão Geral - Segurança</w:t>
        </w:r>
        <w:r>
          <w:tab/>
        </w:r>
        <w:fldSimple w:instr=" PAGEREF _Toc16982 ">
          <w:r>
            <w:t>80</w:t>
          </w:r>
        </w:fldSimple>
      </w:hyperlink>
    </w:p>
    <w:p w14:paraId="4D5A1822" w14:textId="77777777" w:rsidR="001D3659" w:rsidRDefault="005F2F57">
      <w:pPr>
        <w:pStyle w:val="Sumrio2"/>
        <w:tabs>
          <w:tab w:val="right" w:leader="dot" w:pos="9072"/>
        </w:tabs>
      </w:pPr>
      <w:hyperlink w:anchor="_Toc21466" w:history="1">
        <w:r>
          <w:rPr>
            <w:bCs/>
            <w:szCs w:val="24"/>
          </w:rPr>
          <w:t xml:space="preserve">3.6. </w:t>
        </w:r>
        <w:r>
          <w:t>Visão geral do Sistema</w:t>
        </w:r>
        <w:r>
          <w:tab/>
        </w:r>
        <w:fldSimple w:instr=" PAGEREF _Toc21466 ">
          <w:r>
            <w:t>82</w:t>
          </w:r>
        </w:fldSimple>
      </w:hyperlink>
    </w:p>
    <w:p w14:paraId="145CB608" w14:textId="77777777" w:rsidR="001D3659" w:rsidRDefault="005F2F57">
      <w:pPr>
        <w:pStyle w:val="Sumrio1"/>
        <w:tabs>
          <w:tab w:val="right" w:leader="dot" w:pos="9072"/>
        </w:tabs>
      </w:pPr>
      <w:hyperlink w:anchor="_Toc19688" w:history="1">
        <w:r>
          <w:rPr>
            <w:szCs w:val="28"/>
          </w:rPr>
          <w:t>4. VALIDAÇÃO E ANÁLISE DOS DOS RESULTADOS OBTIDOS</w:t>
        </w:r>
        <w:r>
          <w:tab/>
        </w:r>
        <w:fldSimple w:instr=" PAGEREF _Toc19688 ">
          <w:r>
            <w:t>92</w:t>
          </w:r>
        </w:fldSimple>
      </w:hyperlink>
    </w:p>
    <w:p w14:paraId="43C0170A" w14:textId="77777777" w:rsidR="001D3659" w:rsidRDefault="005F2F57">
      <w:pPr>
        <w:pStyle w:val="Sumrio2"/>
        <w:tabs>
          <w:tab w:val="right" w:leader="dot" w:pos="9072"/>
        </w:tabs>
      </w:pPr>
      <w:hyperlink w:anchor="_Toc23325" w:history="1">
        <w:r>
          <w:rPr>
            <w:bCs/>
            <w:szCs w:val="24"/>
          </w:rPr>
          <w:t xml:space="preserve">4.1. </w:t>
        </w:r>
        <w:r>
          <w:t>Métricas do sistema</w:t>
        </w:r>
        <w:r>
          <w:tab/>
        </w:r>
        <w:fldSimple w:instr=" PAGEREF _Toc23325 ">
          <w:r>
            <w:t>92</w:t>
          </w:r>
        </w:fldSimple>
      </w:hyperlink>
    </w:p>
    <w:p w14:paraId="3B40B512" w14:textId="77777777" w:rsidR="001D3659" w:rsidRDefault="005F2F57">
      <w:pPr>
        <w:pStyle w:val="Sumrio2"/>
        <w:tabs>
          <w:tab w:val="right" w:leader="dot" w:pos="9072"/>
        </w:tabs>
      </w:pPr>
      <w:hyperlink w:anchor="_Toc32207" w:history="1">
        <w:r>
          <w:t>4.1.1. Resultados das Métricas FrontEnd</w:t>
        </w:r>
        <w:r>
          <w:tab/>
        </w:r>
        <w:fldSimple w:instr=" PAGEREF _Toc32207 ">
          <w:r>
            <w:t>92</w:t>
          </w:r>
        </w:fldSimple>
      </w:hyperlink>
    </w:p>
    <w:p w14:paraId="3C6F5698" w14:textId="77777777" w:rsidR="001D3659" w:rsidRDefault="005F2F57">
      <w:pPr>
        <w:pStyle w:val="Sumrio2"/>
        <w:tabs>
          <w:tab w:val="right" w:leader="dot" w:pos="9072"/>
        </w:tabs>
      </w:pPr>
      <w:hyperlink w:anchor="_Toc16757" w:history="1">
        <w:r>
          <w:t>4.1.2. Resultados das Métricas BackEnd</w:t>
        </w:r>
        <w:r>
          <w:tab/>
        </w:r>
        <w:fldSimple w:instr=" PAGEREF _Toc16757 ">
          <w:r>
            <w:t>94</w:t>
          </w:r>
        </w:fldSimple>
      </w:hyperlink>
    </w:p>
    <w:p w14:paraId="1659E402" w14:textId="77777777" w:rsidR="001D3659" w:rsidRDefault="005F2F57">
      <w:pPr>
        <w:pStyle w:val="Sumrio2"/>
        <w:tabs>
          <w:tab w:val="right" w:leader="dot" w:pos="9072"/>
        </w:tabs>
      </w:pPr>
      <w:hyperlink w:anchor="_Toc32735" w:history="1">
        <w:r>
          <w:rPr>
            <w:bCs/>
            <w:szCs w:val="24"/>
          </w:rPr>
          <w:t xml:space="preserve">4.2. </w:t>
        </w:r>
        <w:r>
          <w:t>Técnicas de Verificação e Validação aplicadas e Resultados</w:t>
        </w:r>
        <w:r>
          <w:tab/>
        </w:r>
        <w:fldSimple w:instr=" PAGEREF _Toc32735 ">
          <w:r>
            <w:t>95</w:t>
          </w:r>
        </w:fldSimple>
      </w:hyperlink>
    </w:p>
    <w:p w14:paraId="118CCB97" w14:textId="77777777" w:rsidR="001D3659" w:rsidRDefault="005F2F57">
      <w:pPr>
        <w:pStyle w:val="Sumrio2"/>
        <w:tabs>
          <w:tab w:val="right" w:leader="dot" w:pos="9072"/>
        </w:tabs>
      </w:pPr>
      <w:hyperlink w:anchor="_Toc4463" w:history="1">
        <w:r>
          <w:t>4.2.1. Testes de Unidade</w:t>
        </w:r>
        <w:r>
          <w:tab/>
        </w:r>
        <w:fldSimple w:instr=" PAGEREF _Toc4463 ">
          <w:r>
            <w:t>95</w:t>
          </w:r>
        </w:fldSimple>
      </w:hyperlink>
    </w:p>
    <w:p w14:paraId="616B0F6F" w14:textId="77777777" w:rsidR="001D3659" w:rsidRDefault="005F2F57">
      <w:pPr>
        <w:pStyle w:val="Sumrio2"/>
        <w:tabs>
          <w:tab w:val="right" w:leader="dot" w:pos="9072"/>
        </w:tabs>
      </w:pPr>
      <w:hyperlink w:anchor="_Toc7714" w:history="1">
        <w:r>
          <w:t>4.2.2. Testes de Recursos Externos</w:t>
        </w:r>
        <w:r>
          <w:tab/>
        </w:r>
        <w:fldSimple w:instr=" PAGEREF _Toc7714 ">
          <w:r>
            <w:t>96</w:t>
          </w:r>
        </w:fldSimple>
      </w:hyperlink>
    </w:p>
    <w:p w14:paraId="633BFC46" w14:textId="77777777" w:rsidR="001D3659" w:rsidRDefault="005F2F57">
      <w:pPr>
        <w:pStyle w:val="Sumrio2"/>
        <w:tabs>
          <w:tab w:val="right" w:leader="dot" w:pos="9072"/>
        </w:tabs>
      </w:pPr>
      <w:hyperlink w:anchor="_Toc17360" w:history="1">
        <w:r>
          <w:t>4.2.3. Testes de Integração</w:t>
        </w:r>
        <w:r>
          <w:tab/>
        </w:r>
        <w:fldSimple w:instr=" PAGEREF _Toc17360 ">
          <w:r>
            <w:t>97</w:t>
          </w:r>
        </w:fldSimple>
      </w:hyperlink>
    </w:p>
    <w:p w14:paraId="0F49F94D" w14:textId="77777777" w:rsidR="001D3659" w:rsidRDefault="005F2F57">
      <w:pPr>
        <w:pStyle w:val="Sumrio2"/>
        <w:tabs>
          <w:tab w:val="right" w:leader="dot" w:pos="9072"/>
        </w:tabs>
      </w:pPr>
      <w:hyperlink w:anchor="_Toc32675" w:history="1">
        <w:r>
          <w:rPr>
            <w:bCs/>
            <w:szCs w:val="24"/>
          </w:rPr>
          <w:t xml:space="preserve">4.3. </w:t>
        </w:r>
        <w:r>
          <w:t>Processo de Validação do Algoritmo de Roteirização e Resultados Obtidos</w:t>
        </w:r>
        <w:r>
          <w:tab/>
        </w:r>
        <w:fldSimple w:instr=" PAGEREF _Toc32675 ">
          <w:r>
            <w:t>98</w:t>
          </w:r>
        </w:fldSimple>
      </w:hyperlink>
    </w:p>
    <w:p w14:paraId="23EDB9B8" w14:textId="77777777" w:rsidR="001D3659" w:rsidRDefault="005F2F57">
      <w:pPr>
        <w:pStyle w:val="Sumrio2"/>
        <w:tabs>
          <w:tab w:val="right" w:leader="dot" w:pos="9072"/>
        </w:tabs>
      </w:pPr>
      <w:hyperlink w:anchor="_Toc21762" w:history="1">
        <w:r>
          <w:t>4.3.1. Caso de Testes 1 - Cidade de Caçapava</w:t>
        </w:r>
        <w:r>
          <w:tab/>
        </w:r>
        <w:fldSimple w:instr=" PAGEREF _Toc21762 ">
          <w:r>
            <w:t>100</w:t>
          </w:r>
        </w:fldSimple>
      </w:hyperlink>
    </w:p>
    <w:p w14:paraId="71FA8AE7" w14:textId="77777777" w:rsidR="001D3659" w:rsidRDefault="005F2F57">
      <w:pPr>
        <w:pStyle w:val="Sumrio2"/>
        <w:tabs>
          <w:tab w:val="right" w:leader="dot" w:pos="9072"/>
        </w:tabs>
      </w:pPr>
      <w:hyperlink w:anchor="_Toc19467" w:history="1">
        <w:r>
          <w:t>4.3.2. Caso de Testes 2 - Cidade de São José dos Campos</w:t>
        </w:r>
        <w:r>
          <w:tab/>
        </w:r>
        <w:fldSimple w:instr=" PAGEREF _Toc19467 ">
          <w:r>
            <w:t>103</w:t>
          </w:r>
        </w:fldSimple>
      </w:hyperlink>
    </w:p>
    <w:p w14:paraId="33AFAF90" w14:textId="77777777" w:rsidR="001D3659" w:rsidRDefault="005F2F57">
      <w:pPr>
        <w:pStyle w:val="Sumrio2"/>
        <w:tabs>
          <w:tab w:val="right" w:leader="dot" w:pos="9072"/>
        </w:tabs>
      </w:pPr>
      <w:hyperlink w:anchor="_Toc3184" w:history="1">
        <w:r>
          <w:t>4.3.3. Caso de Testes 3 - Cidade de Taubaté</w:t>
        </w:r>
        <w:r>
          <w:tab/>
        </w:r>
        <w:fldSimple w:instr=" PAGEREF _Toc3184 ">
          <w:r>
            <w:t>105</w:t>
          </w:r>
        </w:fldSimple>
      </w:hyperlink>
    </w:p>
    <w:p w14:paraId="75EEF3A9" w14:textId="77777777" w:rsidR="001D3659" w:rsidRDefault="005F2F57">
      <w:pPr>
        <w:pStyle w:val="Sumrio2"/>
        <w:tabs>
          <w:tab w:val="right" w:leader="dot" w:pos="9072"/>
        </w:tabs>
      </w:pPr>
      <w:hyperlink w:anchor="_Toc31222" w:history="1">
        <w:r>
          <w:t>4.3.4. Caso de Testes 4 - Cidade de Jacareí</w:t>
        </w:r>
        <w:r>
          <w:tab/>
        </w:r>
        <w:fldSimple w:instr=" PAGEREF _Toc31222 ">
          <w:r>
            <w:t>107</w:t>
          </w:r>
        </w:fldSimple>
      </w:hyperlink>
    </w:p>
    <w:p w14:paraId="6B069E1E" w14:textId="77777777" w:rsidR="001D3659" w:rsidRDefault="005F2F57">
      <w:pPr>
        <w:pStyle w:val="Sumrio2"/>
        <w:tabs>
          <w:tab w:val="right" w:leader="dot" w:pos="9072"/>
        </w:tabs>
      </w:pPr>
      <w:hyperlink w:anchor="_Toc1969" w:history="1">
        <w:r>
          <w:t>4.3.5. Caso de Testes 5 - Cidade de Caraguatatuba</w:t>
        </w:r>
        <w:r>
          <w:tab/>
        </w:r>
        <w:fldSimple w:instr=" PAGEREF _Toc1969 ">
          <w:r>
            <w:t>109</w:t>
          </w:r>
        </w:fldSimple>
      </w:hyperlink>
    </w:p>
    <w:p w14:paraId="77ECCB53" w14:textId="77777777" w:rsidR="001D3659" w:rsidRDefault="005F2F57">
      <w:pPr>
        <w:pStyle w:val="Sumrio2"/>
        <w:tabs>
          <w:tab w:val="right" w:leader="dot" w:pos="9072"/>
        </w:tabs>
      </w:pPr>
      <w:hyperlink w:anchor="_Toc29766" w:history="1">
        <w:r>
          <w:t>4.3.6. Consolidação dos Resultados Obtidos nos casos de Teste</w:t>
        </w:r>
        <w:r>
          <w:tab/>
        </w:r>
        <w:fldSimple w:instr=" PAGEREF _Toc29766 ">
          <w:r>
            <w:t>111</w:t>
          </w:r>
        </w:fldSimple>
      </w:hyperlink>
    </w:p>
    <w:p w14:paraId="524114AE" w14:textId="77777777" w:rsidR="001D3659" w:rsidRDefault="005F2F57">
      <w:pPr>
        <w:pStyle w:val="Sumrio1"/>
        <w:tabs>
          <w:tab w:val="right" w:leader="dot" w:pos="9072"/>
        </w:tabs>
      </w:pPr>
      <w:hyperlink w:anchor="_Toc25387" w:history="1">
        <w:r>
          <w:rPr>
            <w:szCs w:val="28"/>
          </w:rPr>
          <w:t>5. CONCLUSÃO</w:t>
        </w:r>
        <w:r>
          <w:tab/>
        </w:r>
        <w:fldSimple w:instr=" PAGEREF _Toc25387 ">
          <w:r>
            <w:t>113</w:t>
          </w:r>
        </w:fldSimple>
      </w:hyperlink>
    </w:p>
    <w:p w14:paraId="25C335D9" w14:textId="77777777" w:rsidR="001D3659" w:rsidRDefault="005F2F57">
      <w:pPr>
        <w:pStyle w:val="Sumrio2"/>
        <w:tabs>
          <w:tab w:val="right" w:leader="dot" w:pos="9072"/>
        </w:tabs>
      </w:pPr>
      <w:hyperlink w:anchor="_Toc22214" w:history="1">
        <w:r>
          <w:rPr>
            <w:bCs/>
            <w:szCs w:val="24"/>
          </w:rPr>
          <w:t xml:space="preserve">5.1. </w:t>
        </w:r>
        <w:r>
          <w:t>Principais Contribuições</w:t>
        </w:r>
        <w:r>
          <w:tab/>
        </w:r>
        <w:fldSimple w:instr=" PAGEREF _Toc22214 ">
          <w:r>
            <w:t>113</w:t>
          </w:r>
        </w:fldSimple>
      </w:hyperlink>
    </w:p>
    <w:p w14:paraId="4CF5891E" w14:textId="77777777" w:rsidR="001D3659" w:rsidRDefault="005F2F57">
      <w:pPr>
        <w:pStyle w:val="Sumrio2"/>
        <w:tabs>
          <w:tab w:val="right" w:leader="dot" w:pos="9072"/>
        </w:tabs>
      </w:pPr>
      <w:hyperlink w:anchor="_Toc24707" w:history="1">
        <w:r>
          <w:rPr>
            <w:bCs/>
            <w:szCs w:val="24"/>
          </w:rPr>
          <w:t xml:space="preserve">5.2. </w:t>
        </w:r>
        <w:r>
          <w:t>Considerações Gerais, Limitações e Dificuldades</w:t>
        </w:r>
        <w:r>
          <w:tab/>
        </w:r>
        <w:fldSimple w:instr=" PAGEREF _Toc24707 ">
          <w:r>
            <w:t>114</w:t>
          </w:r>
        </w:fldSimple>
      </w:hyperlink>
    </w:p>
    <w:p w14:paraId="029A2216" w14:textId="77777777" w:rsidR="001D3659" w:rsidRDefault="005F2F57">
      <w:pPr>
        <w:pStyle w:val="Sumrio2"/>
        <w:tabs>
          <w:tab w:val="right" w:leader="dot" w:pos="9072"/>
        </w:tabs>
      </w:pPr>
      <w:hyperlink w:anchor="_Toc25931" w:history="1">
        <w:r>
          <w:rPr>
            <w:bCs/>
            <w:szCs w:val="24"/>
          </w:rPr>
          <w:t xml:space="preserve">5.3. </w:t>
        </w:r>
        <w:r>
          <w:t>Sugestão de trabalho futuro</w:t>
        </w:r>
        <w:r>
          <w:tab/>
        </w:r>
        <w:fldSimple w:instr=" PAGEREF _Toc25931 ">
          <w:r>
            <w:t>116</w:t>
          </w:r>
        </w:fldSimple>
      </w:hyperlink>
    </w:p>
    <w:p w14:paraId="6E1A65D4" w14:textId="77777777" w:rsidR="001D3659" w:rsidRDefault="005F2F57">
      <w:pPr>
        <w:pStyle w:val="Sumrio1"/>
        <w:tabs>
          <w:tab w:val="right" w:leader="dot" w:pos="9072"/>
        </w:tabs>
      </w:pPr>
      <w:hyperlink w:anchor="_Toc16869" w:history="1">
        <w:r>
          <w:rPr>
            <w:szCs w:val="28"/>
          </w:rPr>
          <w:t>REFERÊNCIAS BIBLIOGRÁFICAS</w:t>
        </w:r>
        <w:r>
          <w:tab/>
        </w:r>
        <w:fldSimple w:instr=" PAGEREF _Toc16869 ">
          <w:r>
            <w:t>117</w:t>
          </w:r>
        </w:fldSimple>
      </w:hyperlink>
    </w:p>
    <w:p w14:paraId="05C16CEF" w14:textId="77777777" w:rsidR="001D3659" w:rsidRDefault="005F2F57">
      <w:pPr>
        <w:pStyle w:val="Ttulo1"/>
        <w:keepNext w:val="0"/>
        <w:spacing w:before="0" w:after="0" w:line="360" w:lineRule="auto"/>
        <w:ind w:firstLine="709"/>
        <w:jc w:val="both"/>
        <w:rPr>
          <w:b w:val="0"/>
          <w:bCs w:val="0"/>
          <w:caps w:val="0"/>
        </w:rPr>
      </w:pPr>
      <w:r>
        <w:rPr>
          <w:bCs w:val="0"/>
          <w:color w:val="auto"/>
          <w:szCs w:val="20"/>
        </w:rPr>
        <w:fldChar w:fldCharType="end"/>
      </w:r>
    </w:p>
    <w:p w14:paraId="687CBB0E" w14:textId="77777777" w:rsidR="001D3659" w:rsidRDefault="001D3659">
      <w:pPr>
        <w:pStyle w:val="Ttulo1"/>
        <w:keepNext w:val="0"/>
        <w:spacing w:before="0" w:after="0" w:line="360" w:lineRule="auto"/>
        <w:ind w:left="284"/>
        <w:rPr>
          <w:sz w:val="28"/>
          <w:szCs w:val="28"/>
        </w:rPr>
      </w:pPr>
    </w:p>
    <w:p w14:paraId="1420E4B3" w14:textId="77777777" w:rsidR="001D3659" w:rsidRDefault="001D3659"/>
    <w:p w14:paraId="4CF26DFC" w14:textId="77777777" w:rsidR="001D3659" w:rsidRDefault="001D3659">
      <w:pPr>
        <w:pStyle w:val="Ttulo1"/>
        <w:keepNext w:val="0"/>
        <w:pageBreakBefore/>
        <w:numPr>
          <w:ilvl w:val="0"/>
          <w:numId w:val="1"/>
        </w:numPr>
        <w:spacing w:before="0" w:line="360" w:lineRule="auto"/>
        <w:ind w:left="284" w:hanging="284"/>
        <w:rPr>
          <w:sz w:val="28"/>
          <w:szCs w:val="28"/>
        </w:rPr>
        <w:sectPr w:rsidR="001D3659">
          <w:type w:val="continuous"/>
          <w:pgSz w:w="11907" w:h="16840"/>
          <w:pgMar w:top="1701" w:right="1134" w:bottom="1134" w:left="1701" w:header="1134" w:footer="1134" w:gutter="0"/>
          <w:pgNumType w:fmt="lowerRoman"/>
          <w:cols w:space="720"/>
          <w:docGrid w:linePitch="326"/>
        </w:sectPr>
      </w:pPr>
    </w:p>
    <w:p w14:paraId="0B7236EA" w14:textId="77777777" w:rsidR="001D3659" w:rsidRDefault="005F2F57">
      <w:pPr>
        <w:pStyle w:val="Ttulo1"/>
        <w:keepNext w:val="0"/>
        <w:pageBreakBefore/>
        <w:numPr>
          <w:ilvl w:val="0"/>
          <w:numId w:val="2"/>
        </w:numPr>
        <w:spacing w:before="0" w:after="0" w:line="360" w:lineRule="auto"/>
        <w:ind w:leftChars="125" w:left="300"/>
        <w:rPr>
          <w:sz w:val="28"/>
          <w:szCs w:val="28"/>
        </w:rPr>
      </w:pPr>
      <w:bookmarkStart w:id="9" w:name="_Toc483916783"/>
      <w:bookmarkStart w:id="10" w:name="_Toc483916828"/>
      <w:bookmarkStart w:id="11" w:name="_Toc3809"/>
      <w:r>
        <w:rPr>
          <w:caps w:val="0"/>
          <w:sz w:val="28"/>
          <w:szCs w:val="28"/>
        </w:rPr>
        <w:lastRenderedPageBreak/>
        <w:t>INTRODUÇÃO</w:t>
      </w:r>
      <w:bookmarkEnd w:id="0"/>
      <w:bookmarkEnd w:id="9"/>
      <w:bookmarkEnd w:id="10"/>
      <w:bookmarkEnd w:id="11"/>
    </w:p>
    <w:p w14:paraId="37B164BB" w14:textId="77777777" w:rsidR="001D3659" w:rsidRDefault="005F2F57" w:rsidP="00D941E8">
      <w:pPr>
        <w:spacing w:after="0" w:line="360" w:lineRule="auto"/>
        <w:ind w:left="289" w:firstLine="697"/>
        <w:jc w:val="both"/>
        <w:pPrChange w:id="12" w:author="JORGE TODOE MATSUSHIMA" w:date="2018-12-01T11:08:00Z">
          <w:pPr>
            <w:spacing w:line="360" w:lineRule="auto"/>
            <w:ind w:firstLine="697"/>
            <w:jc w:val="both"/>
          </w:pPr>
        </w:pPrChange>
      </w:pPr>
      <w:r>
        <w:t xml:space="preserve">No cenário atual do mercado, empresas têm que trabalhar com prazos reduzidos, gerenciar seus estoques, reduzir o valor da produção de seus produtos e economizar com o transporte de suas mercadorias.  Devido ao grande número e complexidade de tarefas </w:t>
      </w:r>
      <w:proofErr w:type="gramStart"/>
      <w:r>
        <w:t>à</w:t>
      </w:r>
      <w:proofErr w:type="gramEnd"/>
      <w:r>
        <w:t xml:space="preserve"> serem realizadas pelas empresas, cada vez mais elas buscam terceirizar o transporte de produtos (BRANSKI, 2008), pois com a terceirização surge a oportunidade de redução de custos logísticos</w:t>
      </w:r>
      <w:ins w:id="13" w:author="JORGE TODOE MATSUSHIMA" w:date="2018-12-01T11:07:00Z">
        <w:r w:rsidR="00D941E8">
          <w:t xml:space="preserve"> </w:t>
        </w:r>
      </w:ins>
      <w:r>
        <w:t>(PERÇIN; MIN, 2013).</w:t>
      </w:r>
    </w:p>
    <w:p w14:paraId="2B723CD7" w14:textId="77777777" w:rsidR="001D3659" w:rsidRDefault="005F2F57" w:rsidP="00D941E8">
      <w:pPr>
        <w:autoSpaceDE w:val="0"/>
        <w:autoSpaceDN w:val="0"/>
        <w:adjustRightInd w:val="0"/>
        <w:spacing w:after="0" w:line="360" w:lineRule="auto"/>
        <w:ind w:left="289" w:firstLine="709"/>
        <w:jc w:val="both"/>
        <w:rPr>
          <w:color w:val="000000"/>
        </w:rPr>
        <w:pPrChange w:id="14" w:author="JORGE TODOE MATSUSHIMA" w:date="2018-12-01T11:08:00Z">
          <w:pPr>
            <w:autoSpaceDE w:val="0"/>
            <w:autoSpaceDN w:val="0"/>
            <w:adjustRightInd w:val="0"/>
            <w:spacing w:line="360" w:lineRule="auto"/>
            <w:ind w:firstLine="709"/>
            <w:jc w:val="both"/>
          </w:pPr>
        </w:pPrChange>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14:paraId="5894D4F4" w14:textId="77777777" w:rsidR="001D3659" w:rsidRDefault="005F2F57" w:rsidP="00D941E8">
      <w:pPr>
        <w:autoSpaceDE w:val="0"/>
        <w:autoSpaceDN w:val="0"/>
        <w:adjustRightInd w:val="0"/>
        <w:spacing w:after="0" w:line="360" w:lineRule="auto"/>
        <w:ind w:left="289" w:firstLine="709"/>
        <w:jc w:val="both"/>
        <w:pPrChange w:id="15" w:author="JORGE TODOE MATSUSHIMA" w:date="2018-12-01T11:08:00Z">
          <w:pPr>
            <w:autoSpaceDE w:val="0"/>
            <w:autoSpaceDN w:val="0"/>
            <w:adjustRightInd w:val="0"/>
            <w:spacing w:line="360" w:lineRule="auto"/>
            <w:ind w:firstLine="709"/>
            <w:jc w:val="both"/>
          </w:pPr>
        </w:pPrChange>
      </w:pPr>
      <w:r>
        <w:rPr>
          <w:color w:val="000000"/>
        </w:rPr>
        <w:t xml:space="preserve">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14:paraId="60BA6E1A" w14:textId="77777777" w:rsidR="001D3659" w:rsidRDefault="005F2F57" w:rsidP="00D941E8">
      <w:pPr>
        <w:autoSpaceDE w:val="0"/>
        <w:autoSpaceDN w:val="0"/>
        <w:adjustRightInd w:val="0"/>
        <w:spacing w:after="0" w:line="360" w:lineRule="auto"/>
        <w:ind w:left="289" w:firstLine="709"/>
        <w:jc w:val="both"/>
        <w:pPrChange w:id="16" w:author="JORGE TODOE MATSUSHIMA" w:date="2018-12-01T11:08:00Z">
          <w:pPr>
            <w:autoSpaceDE w:val="0"/>
            <w:autoSpaceDN w:val="0"/>
            <w:adjustRightInd w:val="0"/>
            <w:spacing w:line="360" w:lineRule="auto"/>
            <w:ind w:firstLine="709"/>
            <w:jc w:val="both"/>
          </w:pPr>
        </w:pPrChange>
      </w:pPr>
      <w: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14:paraId="6B1ED700" w14:textId="77777777" w:rsidR="001D3659" w:rsidRDefault="005F2F57" w:rsidP="00D941E8">
      <w:pPr>
        <w:autoSpaceDE w:val="0"/>
        <w:autoSpaceDN w:val="0"/>
        <w:adjustRightInd w:val="0"/>
        <w:spacing w:after="0" w:line="360" w:lineRule="auto"/>
        <w:ind w:left="289" w:firstLine="851"/>
        <w:jc w:val="both"/>
        <w:pPrChange w:id="17" w:author="JORGE TODOE MATSUSHIMA" w:date="2018-12-01T11:08:00Z">
          <w:pPr>
            <w:autoSpaceDE w:val="0"/>
            <w:autoSpaceDN w:val="0"/>
            <w:adjustRightInd w:val="0"/>
            <w:spacing w:line="360" w:lineRule="auto"/>
            <w:ind w:left="289" w:firstLine="851"/>
            <w:jc w:val="both"/>
          </w:pPr>
        </w:pPrChange>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14:paraId="192B08FF" w14:textId="77777777" w:rsidR="001D3659" w:rsidRDefault="005F2F57" w:rsidP="00D941E8">
      <w:pPr>
        <w:autoSpaceDE w:val="0"/>
        <w:autoSpaceDN w:val="0"/>
        <w:adjustRightInd w:val="0"/>
        <w:spacing w:after="0" w:line="360" w:lineRule="auto"/>
        <w:ind w:left="289" w:firstLine="851"/>
        <w:jc w:val="both"/>
        <w:pPrChange w:id="18" w:author="JORGE TODOE MATSUSHIMA" w:date="2018-12-01T11:08:00Z">
          <w:pPr>
            <w:autoSpaceDE w:val="0"/>
            <w:autoSpaceDN w:val="0"/>
            <w:adjustRightInd w:val="0"/>
            <w:spacing w:line="360" w:lineRule="auto"/>
            <w:ind w:left="289" w:firstLine="851"/>
            <w:jc w:val="both"/>
          </w:pPr>
        </w:pPrChange>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14:paraId="2304EAFE" w14:textId="77777777" w:rsidR="001D3659" w:rsidRDefault="005F2F57">
      <w:pPr>
        <w:ind w:left="0"/>
      </w:pPr>
      <w:r>
        <w:br w:type="page"/>
      </w:r>
    </w:p>
    <w:p w14:paraId="0EB7C946" w14:textId="77777777" w:rsidR="001D3659" w:rsidRDefault="005F2F57" w:rsidP="00D941E8">
      <w:pPr>
        <w:autoSpaceDE w:val="0"/>
        <w:autoSpaceDN w:val="0"/>
        <w:adjustRightInd w:val="0"/>
        <w:spacing w:after="0" w:line="360" w:lineRule="auto"/>
        <w:ind w:left="289" w:firstLine="709"/>
        <w:jc w:val="both"/>
        <w:pPrChange w:id="19" w:author="JORGE TODOE MATSUSHIMA" w:date="2018-12-01T11:10:00Z">
          <w:pPr>
            <w:autoSpaceDE w:val="0"/>
            <w:autoSpaceDN w:val="0"/>
            <w:adjustRightInd w:val="0"/>
            <w:spacing w:line="360" w:lineRule="auto"/>
            <w:ind w:firstLine="709"/>
            <w:jc w:val="both"/>
          </w:pPr>
        </w:pPrChange>
      </w:pPr>
      <w:r>
        <w:lastRenderedPageBreak/>
        <w:t>A Figura 1 mostra graficamente o isolamento das empresas na Era do Transporte até 1950.</w:t>
      </w:r>
    </w:p>
    <w:p w14:paraId="3BB14258" w14:textId="77777777" w:rsidR="001D3659" w:rsidRDefault="005F2F57">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1</w:t>
      </w:r>
      <w:r>
        <w:rPr>
          <w:b/>
          <w:bCs/>
        </w:rPr>
        <w:fldChar w:fldCharType="end"/>
      </w:r>
      <w:bookmarkStart w:id="20" w:name="_Toc9329"/>
      <w:r>
        <w:rPr>
          <w:b/>
          <w:bCs/>
        </w:rPr>
        <w:t>. Era do Transporte Moderno, isolamento das empresas.</w:t>
      </w:r>
      <w:bookmarkEnd w:id="20"/>
    </w:p>
    <w:p w14:paraId="1A4B017D" w14:textId="77777777" w:rsidR="001D3659" w:rsidRDefault="005F2F57">
      <w:pPr>
        <w:ind w:left="0"/>
        <w:jc w:val="center"/>
      </w:pPr>
      <w:r>
        <w:rPr>
          <w:noProof/>
          <w:sz w:val="20"/>
        </w:rPr>
        <w:drawing>
          <wp:inline distT="0" distB="0" distL="0" distR="0" wp14:anchorId="5CA18B23" wp14:editId="3C63B3CD">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20">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14:paraId="4A84D1E1" w14:textId="77777777" w:rsidR="001D3659" w:rsidRDefault="005F2F57">
      <w:pPr>
        <w:autoSpaceDE w:val="0"/>
        <w:autoSpaceDN w:val="0"/>
        <w:adjustRightInd w:val="0"/>
        <w:spacing w:line="360" w:lineRule="auto"/>
        <w:jc w:val="both"/>
      </w:pPr>
      <w:r>
        <w:rPr>
          <w:sz w:val="20"/>
        </w:rPr>
        <w:t>Fonte: Machline (2011)</w:t>
      </w:r>
    </w:p>
    <w:p w14:paraId="64748ACA" w14:textId="77777777" w:rsidR="001D3659" w:rsidRDefault="005F2F57" w:rsidP="00D941E8">
      <w:pPr>
        <w:autoSpaceDE w:val="0"/>
        <w:autoSpaceDN w:val="0"/>
        <w:adjustRightInd w:val="0"/>
        <w:spacing w:after="0" w:line="360" w:lineRule="auto"/>
        <w:ind w:left="289" w:firstLine="709"/>
        <w:jc w:val="both"/>
        <w:pPrChange w:id="21" w:author="JORGE TODOE MATSUSHIMA" w:date="2018-12-01T11:10:00Z">
          <w:pPr>
            <w:autoSpaceDE w:val="0"/>
            <w:autoSpaceDN w:val="0"/>
            <w:adjustRightInd w:val="0"/>
            <w:spacing w:line="360" w:lineRule="auto"/>
            <w:ind w:left="289" w:firstLine="851"/>
            <w:jc w:val="both"/>
          </w:pPr>
        </w:pPrChange>
      </w:pPr>
      <w:r>
        <w:t>Entre os anos de 1950 e 1970, a área da logística empresarial, que até esta época era apenas teoria, começou a ser realmente utilizada na pratica, com o intuito de melhorar o resultado das empresas como evidenciado por Pozo (</w:t>
      </w:r>
      <w:proofErr w:type="gramStart"/>
      <w:r>
        <w:t>2010,  p.</w:t>
      </w:r>
      <w:proofErr w:type="gramEnd"/>
      <w:r>
        <w:t xml:space="preserve"> 5): </w:t>
      </w:r>
    </w:p>
    <w:p w14:paraId="65FD505B" w14:textId="77777777" w:rsidR="001D3659" w:rsidRDefault="005F2F57">
      <w:pPr>
        <w:pStyle w:val="Corpodetexto"/>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14:paraId="42009F41" w14:textId="77777777" w:rsidR="001D3659" w:rsidRDefault="001D3659" w:rsidP="00D941E8">
      <w:pPr>
        <w:autoSpaceDE w:val="0"/>
        <w:autoSpaceDN w:val="0"/>
        <w:adjustRightInd w:val="0"/>
        <w:spacing w:after="0" w:line="360" w:lineRule="auto"/>
        <w:ind w:left="289" w:firstLine="709"/>
        <w:jc w:val="both"/>
        <w:pPrChange w:id="22" w:author="JORGE TODOE MATSUSHIMA" w:date="2018-12-01T11:10:00Z">
          <w:pPr>
            <w:autoSpaceDE w:val="0"/>
            <w:autoSpaceDN w:val="0"/>
            <w:adjustRightInd w:val="0"/>
            <w:spacing w:line="360" w:lineRule="auto"/>
            <w:ind w:firstLine="709"/>
            <w:jc w:val="both"/>
          </w:pPr>
        </w:pPrChange>
      </w:pPr>
    </w:p>
    <w:p w14:paraId="2CEA658B" w14:textId="77777777" w:rsidR="001D3659" w:rsidRDefault="005F2F57" w:rsidP="00D941E8">
      <w:pPr>
        <w:autoSpaceDE w:val="0"/>
        <w:autoSpaceDN w:val="0"/>
        <w:adjustRightInd w:val="0"/>
        <w:spacing w:after="0" w:line="360" w:lineRule="auto"/>
        <w:ind w:left="289" w:firstLine="709"/>
        <w:jc w:val="both"/>
        <w:pPrChange w:id="23" w:author="JORGE TODOE MATSUSHIMA" w:date="2018-12-01T11:10:00Z">
          <w:pPr>
            <w:autoSpaceDE w:val="0"/>
            <w:autoSpaceDN w:val="0"/>
            <w:adjustRightInd w:val="0"/>
            <w:spacing w:line="360" w:lineRule="auto"/>
            <w:ind w:firstLine="709"/>
            <w:jc w:val="both"/>
          </w:pPr>
        </w:pPrChange>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14:paraId="374652AC" w14:textId="77777777" w:rsidR="001D3659" w:rsidRDefault="005F2F57">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2</w:t>
      </w:r>
      <w:r>
        <w:rPr>
          <w:b/>
          <w:bCs/>
        </w:rPr>
        <w:fldChar w:fldCharType="end"/>
      </w:r>
      <w:bookmarkStart w:id="24" w:name="_Toc6144"/>
      <w:r>
        <w:rPr>
          <w:b/>
          <w:bCs/>
        </w:rPr>
        <w:t>. Era da Logística Empresarial.</w:t>
      </w:r>
      <w:bookmarkEnd w:id="24"/>
    </w:p>
    <w:p w14:paraId="1FDE6DC6" w14:textId="77777777" w:rsidR="001D3659" w:rsidRDefault="005F2F57">
      <w:pPr>
        <w:autoSpaceDE w:val="0"/>
        <w:autoSpaceDN w:val="0"/>
        <w:adjustRightInd w:val="0"/>
        <w:ind w:left="0"/>
        <w:jc w:val="center"/>
        <w:rPr>
          <w:sz w:val="20"/>
        </w:rPr>
      </w:pPr>
      <w:r>
        <w:rPr>
          <w:noProof/>
          <w:sz w:val="22"/>
        </w:rPr>
        <w:drawing>
          <wp:inline distT="0" distB="0" distL="114300" distR="114300" wp14:anchorId="57F5A380" wp14:editId="058E5226">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21">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14:paraId="3325FDE0" w14:textId="77777777" w:rsidR="001D3659" w:rsidRDefault="005F2F57">
      <w:pPr>
        <w:autoSpaceDE w:val="0"/>
        <w:autoSpaceDN w:val="0"/>
        <w:adjustRightInd w:val="0"/>
        <w:spacing w:line="360" w:lineRule="auto"/>
        <w:rPr>
          <w:sz w:val="20"/>
        </w:rPr>
      </w:pPr>
      <w:r>
        <w:rPr>
          <w:sz w:val="20"/>
        </w:rPr>
        <w:t>Fonte: Machline (2011).</w:t>
      </w:r>
    </w:p>
    <w:p w14:paraId="53895603" w14:textId="77777777" w:rsidR="001D3659" w:rsidRDefault="001D3659" w:rsidP="005B79FA">
      <w:pPr>
        <w:autoSpaceDE w:val="0"/>
        <w:autoSpaceDN w:val="0"/>
        <w:adjustRightInd w:val="0"/>
        <w:spacing w:after="0" w:line="360" w:lineRule="auto"/>
        <w:ind w:left="289" w:firstLine="709"/>
        <w:jc w:val="both"/>
        <w:pPrChange w:id="25" w:author="JORGE TODOE MATSUSHIMA" w:date="2018-12-01T11:11:00Z">
          <w:pPr>
            <w:autoSpaceDE w:val="0"/>
            <w:autoSpaceDN w:val="0"/>
            <w:adjustRightInd w:val="0"/>
            <w:spacing w:line="360" w:lineRule="auto"/>
            <w:ind w:firstLine="709"/>
            <w:jc w:val="both"/>
          </w:pPr>
        </w:pPrChange>
      </w:pPr>
    </w:p>
    <w:p w14:paraId="56B5908C" w14:textId="77777777" w:rsidR="001D3659" w:rsidRDefault="005F2F57" w:rsidP="005B79FA">
      <w:pPr>
        <w:autoSpaceDE w:val="0"/>
        <w:autoSpaceDN w:val="0"/>
        <w:adjustRightInd w:val="0"/>
        <w:spacing w:after="0" w:line="360" w:lineRule="auto"/>
        <w:ind w:left="289" w:firstLine="709"/>
        <w:jc w:val="both"/>
        <w:pPrChange w:id="26" w:author="JORGE TODOE MATSUSHIMA" w:date="2018-12-01T11:11:00Z">
          <w:pPr>
            <w:autoSpaceDE w:val="0"/>
            <w:autoSpaceDN w:val="0"/>
            <w:adjustRightInd w:val="0"/>
            <w:spacing w:line="360" w:lineRule="auto"/>
            <w:ind w:firstLine="709"/>
            <w:jc w:val="both"/>
          </w:pPr>
        </w:pPrChange>
      </w:pPr>
      <w:r>
        <w:t>Machline (2011) através de uma visão integrada denominou no período entre os anos de 1970 a 2000 como a Era da Cadeia de Suprimentos, conforme é apresentada na Figura 3.</w:t>
      </w:r>
    </w:p>
    <w:p w14:paraId="0E773470" w14:textId="77777777" w:rsidR="001D3659" w:rsidRDefault="005F2F57" w:rsidP="001A67E5">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3</w:t>
      </w:r>
      <w:r>
        <w:rPr>
          <w:b/>
          <w:bCs/>
        </w:rPr>
        <w:fldChar w:fldCharType="end"/>
      </w:r>
      <w:bookmarkStart w:id="27" w:name="_Toc20480"/>
      <w:r>
        <w:rPr>
          <w:b/>
          <w:bCs/>
        </w:rPr>
        <w:t>. Era da Cadeia de Suprimentos.</w:t>
      </w:r>
      <w:bookmarkEnd w:id="27"/>
    </w:p>
    <w:p w14:paraId="0E235D8B" w14:textId="77777777" w:rsidR="001D3659" w:rsidRDefault="005F2F57" w:rsidP="001A67E5">
      <w:pPr>
        <w:autoSpaceDE w:val="0"/>
        <w:autoSpaceDN w:val="0"/>
        <w:adjustRightInd w:val="0"/>
        <w:spacing w:after="0" w:line="360" w:lineRule="auto"/>
        <w:ind w:leftChars="50" w:left="120"/>
        <w:jc w:val="center"/>
        <w:pPrChange w:id="28" w:author="JORGE TODOE MATSUSHIMA" w:date="2018-12-01T12:35:00Z">
          <w:pPr>
            <w:autoSpaceDE w:val="0"/>
            <w:autoSpaceDN w:val="0"/>
            <w:adjustRightInd w:val="0"/>
            <w:spacing w:line="360" w:lineRule="auto"/>
            <w:ind w:leftChars="50" w:left="120"/>
            <w:jc w:val="center"/>
          </w:pPr>
        </w:pPrChange>
      </w:pPr>
      <w:r>
        <w:rPr>
          <w:noProof/>
        </w:rPr>
        <w:drawing>
          <wp:inline distT="0" distB="0" distL="114300" distR="114300" wp14:anchorId="3FF23DD1" wp14:editId="4B3A55BD">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22">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14:paraId="7DC86174" w14:textId="77777777" w:rsidR="001D3659" w:rsidRDefault="005F2F57" w:rsidP="001A67E5">
      <w:pPr>
        <w:autoSpaceDE w:val="0"/>
        <w:autoSpaceDN w:val="0"/>
        <w:adjustRightInd w:val="0"/>
        <w:spacing w:after="0" w:line="240" w:lineRule="auto"/>
        <w:ind w:left="289"/>
        <w:jc w:val="both"/>
        <w:rPr>
          <w:sz w:val="20"/>
        </w:rPr>
        <w:pPrChange w:id="29" w:author="JORGE TODOE MATSUSHIMA" w:date="2018-12-01T12:36:00Z">
          <w:pPr>
            <w:autoSpaceDE w:val="0"/>
            <w:autoSpaceDN w:val="0"/>
            <w:adjustRightInd w:val="0"/>
            <w:spacing w:line="360" w:lineRule="auto"/>
            <w:jc w:val="both"/>
          </w:pPr>
        </w:pPrChange>
      </w:pPr>
      <w:r>
        <w:rPr>
          <w:sz w:val="20"/>
        </w:rPr>
        <w:t>Fonte: Machline (2011).</w:t>
      </w:r>
    </w:p>
    <w:p w14:paraId="0B4F95AE" w14:textId="77777777" w:rsidR="001D3659" w:rsidRDefault="001D3659" w:rsidP="005B79FA">
      <w:pPr>
        <w:autoSpaceDE w:val="0"/>
        <w:autoSpaceDN w:val="0"/>
        <w:adjustRightInd w:val="0"/>
        <w:spacing w:after="0" w:line="360" w:lineRule="auto"/>
        <w:ind w:left="289" w:firstLine="709"/>
        <w:jc w:val="both"/>
        <w:pPrChange w:id="30" w:author="JORGE TODOE MATSUSHIMA" w:date="2018-12-01T11:11:00Z">
          <w:pPr>
            <w:autoSpaceDE w:val="0"/>
            <w:autoSpaceDN w:val="0"/>
            <w:adjustRightInd w:val="0"/>
            <w:spacing w:line="360" w:lineRule="auto"/>
            <w:ind w:firstLine="709"/>
            <w:jc w:val="both"/>
          </w:pPr>
        </w:pPrChange>
      </w:pPr>
    </w:p>
    <w:p w14:paraId="072DF57A" w14:textId="77777777" w:rsidR="001D3659" w:rsidRDefault="005F2F57" w:rsidP="005B79FA">
      <w:pPr>
        <w:autoSpaceDE w:val="0"/>
        <w:autoSpaceDN w:val="0"/>
        <w:adjustRightInd w:val="0"/>
        <w:spacing w:after="0" w:line="360" w:lineRule="auto"/>
        <w:ind w:left="289" w:firstLine="709"/>
        <w:jc w:val="both"/>
        <w:pPrChange w:id="31" w:author="JORGE TODOE MATSUSHIMA" w:date="2018-12-01T11:11:00Z">
          <w:pPr>
            <w:autoSpaceDE w:val="0"/>
            <w:autoSpaceDN w:val="0"/>
            <w:adjustRightInd w:val="0"/>
            <w:spacing w:line="360" w:lineRule="auto"/>
            <w:ind w:firstLine="709"/>
            <w:jc w:val="both"/>
          </w:pPr>
        </w:pPrChange>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14:paraId="092F04D1" w14:textId="77777777" w:rsidR="001D3659" w:rsidRDefault="005F2F57" w:rsidP="005B79FA">
      <w:pPr>
        <w:autoSpaceDE w:val="0"/>
        <w:autoSpaceDN w:val="0"/>
        <w:adjustRightInd w:val="0"/>
        <w:spacing w:after="0" w:line="360" w:lineRule="auto"/>
        <w:ind w:left="289" w:firstLine="709"/>
        <w:jc w:val="both"/>
        <w:pPrChange w:id="32" w:author="JORGE TODOE MATSUSHIMA" w:date="2018-12-01T11:11:00Z">
          <w:pPr>
            <w:autoSpaceDE w:val="0"/>
            <w:autoSpaceDN w:val="0"/>
            <w:adjustRightInd w:val="0"/>
            <w:spacing w:line="360" w:lineRule="auto"/>
            <w:ind w:firstLine="709"/>
            <w:jc w:val="both"/>
          </w:pPr>
        </w:pPrChange>
      </w:pPr>
      <w:r>
        <w:t>Machline (2011) denominou a Era das Redes de Suprimentos desde o ano 2000 até a atualidade, com uma visão global como monstra na Figura 4.</w:t>
      </w:r>
    </w:p>
    <w:p w14:paraId="6BD881F1" w14:textId="77777777" w:rsidR="001D3659" w:rsidRDefault="005F2F57">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4</w:t>
      </w:r>
      <w:r>
        <w:rPr>
          <w:b/>
          <w:bCs/>
        </w:rPr>
        <w:fldChar w:fldCharType="end"/>
      </w:r>
      <w:bookmarkStart w:id="33" w:name="_Toc15454"/>
      <w:r>
        <w:rPr>
          <w:b/>
          <w:bCs/>
        </w:rPr>
        <w:t>. Era das redes de Suprimentos.</w:t>
      </w:r>
      <w:bookmarkEnd w:id="33"/>
    </w:p>
    <w:p w14:paraId="6BFDE758" w14:textId="77777777" w:rsidR="001D3659" w:rsidRDefault="005F2F57">
      <w:pPr>
        <w:autoSpaceDE w:val="0"/>
        <w:autoSpaceDN w:val="0"/>
        <w:adjustRightInd w:val="0"/>
        <w:spacing w:line="360" w:lineRule="auto"/>
        <w:ind w:firstLine="709"/>
        <w:jc w:val="center"/>
      </w:pPr>
      <w:r>
        <w:rPr>
          <w:noProof/>
        </w:rPr>
        <w:drawing>
          <wp:inline distT="0" distB="0" distL="114935" distR="114935" wp14:anchorId="17F81332" wp14:editId="23052F58">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3">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14:paraId="06A11149" w14:textId="77777777" w:rsidR="001D3659" w:rsidRDefault="005F2F57" w:rsidP="001A67E5">
      <w:pPr>
        <w:autoSpaceDE w:val="0"/>
        <w:autoSpaceDN w:val="0"/>
        <w:adjustRightInd w:val="0"/>
        <w:spacing w:after="0" w:line="240" w:lineRule="auto"/>
        <w:ind w:left="289"/>
        <w:jc w:val="both"/>
        <w:rPr>
          <w:sz w:val="20"/>
        </w:rPr>
        <w:pPrChange w:id="34" w:author="JORGE TODOE MATSUSHIMA" w:date="2018-12-01T12:36:00Z">
          <w:pPr>
            <w:autoSpaceDE w:val="0"/>
            <w:autoSpaceDN w:val="0"/>
            <w:adjustRightInd w:val="0"/>
            <w:spacing w:line="360" w:lineRule="auto"/>
            <w:jc w:val="both"/>
          </w:pPr>
        </w:pPrChange>
      </w:pPr>
      <w:r>
        <w:rPr>
          <w:sz w:val="20"/>
        </w:rPr>
        <w:t>Fonte:</w:t>
      </w:r>
      <w:r>
        <w:rPr>
          <w:sz w:val="22"/>
        </w:rPr>
        <w:t xml:space="preserve"> </w:t>
      </w:r>
      <w:r>
        <w:rPr>
          <w:sz w:val="20"/>
        </w:rPr>
        <w:t>Machline (2011).</w:t>
      </w:r>
    </w:p>
    <w:p w14:paraId="6C20C9CD" w14:textId="77777777" w:rsidR="001D3659" w:rsidRDefault="001D3659" w:rsidP="005B79FA">
      <w:pPr>
        <w:autoSpaceDE w:val="0"/>
        <w:autoSpaceDN w:val="0"/>
        <w:adjustRightInd w:val="0"/>
        <w:spacing w:after="0" w:line="360" w:lineRule="auto"/>
        <w:ind w:left="289" w:firstLine="709"/>
        <w:jc w:val="both"/>
        <w:rPr>
          <w:sz w:val="20"/>
        </w:rPr>
        <w:pPrChange w:id="35" w:author="JORGE TODOE MATSUSHIMA" w:date="2018-12-01T11:11:00Z">
          <w:pPr>
            <w:autoSpaceDE w:val="0"/>
            <w:autoSpaceDN w:val="0"/>
            <w:adjustRightInd w:val="0"/>
            <w:spacing w:line="360" w:lineRule="auto"/>
            <w:ind w:firstLine="709"/>
            <w:jc w:val="both"/>
          </w:pPr>
        </w:pPrChange>
      </w:pPr>
    </w:p>
    <w:p w14:paraId="40EAA4B9" w14:textId="77777777" w:rsidR="001D3659" w:rsidRPr="005B79FA" w:rsidRDefault="005F2F57" w:rsidP="005B79FA">
      <w:pPr>
        <w:autoSpaceDE w:val="0"/>
        <w:autoSpaceDN w:val="0"/>
        <w:adjustRightInd w:val="0"/>
        <w:spacing w:after="0" w:line="360" w:lineRule="auto"/>
        <w:ind w:left="289" w:firstLine="709"/>
        <w:jc w:val="both"/>
        <w:rPr>
          <w:rPrChange w:id="36" w:author="JORGE TODOE MATSUSHIMA" w:date="2018-12-01T11:11:00Z">
            <w:rPr>
              <w:sz w:val="20"/>
            </w:rPr>
          </w:rPrChange>
        </w:rPr>
        <w:pPrChange w:id="37" w:author="JORGE TODOE MATSUSHIMA" w:date="2018-12-01T11:11:00Z">
          <w:pPr>
            <w:autoSpaceDE w:val="0"/>
            <w:autoSpaceDN w:val="0"/>
            <w:adjustRightInd w:val="0"/>
            <w:spacing w:line="360" w:lineRule="auto"/>
            <w:ind w:firstLine="709"/>
            <w:jc w:val="both"/>
          </w:pPr>
        </w:pPrChange>
      </w:pPr>
      <w:r w:rsidRPr="005B79FA">
        <w:rPr>
          <w:rPrChange w:id="38" w:author="JORGE TODOE MATSUSHIMA" w:date="2018-12-01T11:11:00Z">
            <w:rPr>
              <w:sz w:val="20"/>
            </w:rPr>
          </w:rPrChange>
        </w:rPr>
        <w:lastRenderedPageBreak/>
        <w:br/>
      </w:r>
    </w:p>
    <w:p w14:paraId="04BE32BD" w14:textId="77777777" w:rsidR="001D3659" w:rsidRDefault="005F2F57">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14:paraId="0FAD34DC" w14:textId="77777777" w:rsidR="001D3659" w:rsidRDefault="005F2F57">
      <w:pPr>
        <w:pStyle w:val="Corpodetexto"/>
        <w:spacing w:line="240" w:lineRule="auto"/>
        <w:ind w:left="2268"/>
        <w:rPr>
          <w:sz w:val="20"/>
          <w:szCs w:val="20"/>
        </w:rPr>
      </w:pPr>
      <w:r>
        <w:rPr>
          <w:sz w:val="20"/>
          <w:szCs w:val="20"/>
          <w:lang w:val="en-US"/>
        </w:rPr>
        <w:t>“</w:t>
      </w:r>
      <w:r>
        <w:rPr>
          <w:sz w:val="20"/>
          <w:szCs w:val="20"/>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sz w:val="20"/>
          <w:szCs w:val="20"/>
          <w:lang w:val="en-US"/>
        </w:rPr>
        <w:t>”</w:t>
      </w:r>
      <w:r>
        <w:rPr>
          <w:sz w:val="20"/>
          <w:szCs w:val="20"/>
        </w:rPr>
        <w:t>.</w:t>
      </w:r>
    </w:p>
    <w:p w14:paraId="02D1983E" w14:textId="77777777" w:rsidR="001D3659" w:rsidRDefault="001D3659" w:rsidP="005B79FA">
      <w:pPr>
        <w:autoSpaceDE w:val="0"/>
        <w:autoSpaceDN w:val="0"/>
        <w:adjustRightInd w:val="0"/>
        <w:spacing w:after="0" w:line="360" w:lineRule="auto"/>
        <w:ind w:left="289" w:firstLine="709"/>
        <w:jc w:val="both"/>
        <w:rPr>
          <w:sz w:val="20"/>
          <w:szCs w:val="20"/>
        </w:rPr>
        <w:pPrChange w:id="39" w:author="JORGE TODOE MATSUSHIMA" w:date="2018-12-01T11:11:00Z">
          <w:pPr>
            <w:pStyle w:val="Corpodetexto"/>
            <w:spacing w:line="240" w:lineRule="auto"/>
            <w:ind w:left="2268"/>
          </w:pPr>
        </w:pPrChange>
      </w:pPr>
    </w:p>
    <w:p w14:paraId="3DCA3E77" w14:textId="77777777" w:rsidR="001D3659" w:rsidRDefault="005F2F57" w:rsidP="005B79FA">
      <w:pPr>
        <w:autoSpaceDE w:val="0"/>
        <w:autoSpaceDN w:val="0"/>
        <w:adjustRightInd w:val="0"/>
        <w:spacing w:after="0" w:line="360" w:lineRule="auto"/>
        <w:ind w:left="289" w:firstLine="709"/>
        <w:jc w:val="both"/>
        <w:pPrChange w:id="40" w:author="JORGE TODOE MATSUSHIMA" w:date="2018-12-01T11:11:00Z">
          <w:pPr>
            <w:autoSpaceDE w:val="0"/>
            <w:autoSpaceDN w:val="0"/>
            <w:adjustRightInd w:val="0"/>
            <w:spacing w:line="360" w:lineRule="auto"/>
            <w:ind w:firstLine="709"/>
            <w:jc w:val="both"/>
          </w:pPr>
        </w:pPrChange>
      </w:pPr>
      <w:r>
        <w:t xml:space="preserve">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w:t>
      </w:r>
      <w:r>
        <w:rPr>
          <w:color w:val="000000" w:themeColor="text1"/>
        </w:rPr>
        <w:t>(CHOPRA; MEINDL, 2003).</w:t>
      </w:r>
    </w:p>
    <w:p w14:paraId="12CB4110" w14:textId="77777777" w:rsidR="001D3659" w:rsidRDefault="005F2F57" w:rsidP="005B79FA">
      <w:pPr>
        <w:autoSpaceDE w:val="0"/>
        <w:autoSpaceDN w:val="0"/>
        <w:adjustRightInd w:val="0"/>
        <w:spacing w:after="0" w:line="360" w:lineRule="auto"/>
        <w:ind w:left="289" w:firstLine="709"/>
        <w:jc w:val="both"/>
        <w:pPrChange w:id="41" w:author="JORGE TODOE MATSUSHIMA" w:date="2018-12-01T11:11:00Z">
          <w:pPr>
            <w:autoSpaceDE w:val="0"/>
            <w:autoSpaceDN w:val="0"/>
            <w:adjustRightInd w:val="0"/>
            <w:spacing w:line="360" w:lineRule="auto"/>
            <w:ind w:firstLine="709"/>
            <w:jc w:val="both"/>
          </w:pPr>
        </w:pPrChange>
      </w:pPr>
      <w:r>
        <w:rPr>
          <w:color w:val="000000" w:themeColor="text1"/>
        </w:rPr>
        <w:t xml:space="preserve">Sem os aplicativos de TI, a troca de informações seria limitada ao papel, gerando um grande descontrole e prejudicando qualquer tipo de operação ou procedimento (NAZÁRIO, 1999). </w:t>
      </w:r>
      <w:r>
        <w:t>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14:paraId="1A8BC786" w14:textId="77777777" w:rsidR="001D3659" w:rsidRDefault="005F2F57" w:rsidP="005B79FA">
      <w:pPr>
        <w:autoSpaceDE w:val="0"/>
        <w:autoSpaceDN w:val="0"/>
        <w:adjustRightInd w:val="0"/>
        <w:spacing w:after="0" w:line="360" w:lineRule="auto"/>
        <w:ind w:left="289" w:firstLine="709"/>
        <w:jc w:val="both"/>
        <w:pPrChange w:id="42" w:author="JORGE TODOE MATSUSHIMA" w:date="2018-12-01T11:11:00Z">
          <w:pPr>
            <w:autoSpaceDE w:val="0"/>
            <w:autoSpaceDN w:val="0"/>
            <w:adjustRightInd w:val="0"/>
            <w:spacing w:line="360" w:lineRule="auto"/>
            <w:ind w:firstLine="709"/>
            <w:jc w:val="both"/>
          </w:pPr>
        </w:pPrChange>
      </w:pPr>
      <w:r>
        <w:t xml:space="preserve">De todos os meios de transporte Logístico, ou </w:t>
      </w:r>
      <w:proofErr w:type="gramStart"/>
      <w:r>
        <w:t>modais Logísticos</w:t>
      </w:r>
      <w:proofErr w:type="gramEnd"/>
      <w:r>
        <w:t xml:space="preserve">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14:paraId="7F7228CE" w14:textId="77777777" w:rsidR="001D3659" w:rsidRDefault="005F2F57">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5</w:t>
      </w:r>
      <w:r>
        <w:rPr>
          <w:b/>
          <w:bCs/>
        </w:rPr>
        <w:fldChar w:fldCharType="end"/>
      </w:r>
      <w:bookmarkStart w:id="43" w:name="_Toc4948"/>
      <w:r>
        <w:rPr>
          <w:b/>
          <w:bCs/>
        </w:rPr>
        <w:t>. Participação do Modal Rodoviário nas Empresas.</w:t>
      </w:r>
      <w:bookmarkEnd w:id="43"/>
    </w:p>
    <w:p w14:paraId="599471D4" w14:textId="77777777" w:rsidR="001D3659" w:rsidRDefault="005F2F57" w:rsidP="001A67E5">
      <w:pPr>
        <w:autoSpaceDE w:val="0"/>
        <w:autoSpaceDN w:val="0"/>
        <w:adjustRightInd w:val="0"/>
        <w:spacing w:after="0" w:line="240" w:lineRule="auto"/>
        <w:ind w:left="289"/>
        <w:jc w:val="both"/>
        <w:rPr>
          <w:sz w:val="20"/>
          <w:szCs w:val="20"/>
        </w:rPr>
        <w:pPrChange w:id="44" w:author="JORGE TODOE MATSUSHIMA" w:date="2018-12-01T12:37:00Z">
          <w:pPr>
            <w:autoSpaceDE w:val="0"/>
            <w:autoSpaceDN w:val="0"/>
            <w:adjustRightInd w:val="0"/>
            <w:spacing w:line="360" w:lineRule="auto"/>
            <w:ind w:left="289"/>
            <w:jc w:val="center"/>
          </w:pPr>
        </w:pPrChange>
      </w:pPr>
      <w:r>
        <w:rPr>
          <w:noProof/>
        </w:rPr>
        <w:lastRenderedPageBreak/>
        <w:drawing>
          <wp:inline distT="0" distB="0" distL="114300" distR="114300" wp14:anchorId="405E2FA5" wp14:editId="78569146">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br/>
      </w:r>
      <w:r>
        <w:rPr>
          <w:sz w:val="20"/>
          <w:szCs w:val="20"/>
        </w:rPr>
        <w:t xml:space="preserve">Fonte: Panorama logístico CEL/COOPEAD – Gestão do transporte rodoviário de carga nas empresas – </w:t>
      </w:r>
      <w:proofErr w:type="gramStart"/>
      <w:r>
        <w:rPr>
          <w:sz w:val="20"/>
          <w:szCs w:val="20"/>
        </w:rPr>
        <w:t>Praticas</w:t>
      </w:r>
      <w:proofErr w:type="gramEnd"/>
      <w:r>
        <w:rPr>
          <w:sz w:val="20"/>
          <w:szCs w:val="20"/>
        </w:rPr>
        <w:t xml:space="preserve"> e Tendências - (2007).</w:t>
      </w:r>
    </w:p>
    <w:p w14:paraId="2EDFA9C2" w14:textId="77777777" w:rsidR="001D3659" w:rsidRDefault="001D3659" w:rsidP="005B79FA">
      <w:pPr>
        <w:autoSpaceDE w:val="0"/>
        <w:autoSpaceDN w:val="0"/>
        <w:adjustRightInd w:val="0"/>
        <w:spacing w:after="0" w:line="360" w:lineRule="auto"/>
        <w:ind w:left="289" w:firstLine="709"/>
        <w:jc w:val="both"/>
        <w:pPrChange w:id="45" w:author="JORGE TODOE MATSUSHIMA" w:date="2018-12-01T11:11:00Z">
          <w:pPr>
            <w:autoSpaceDE w:val="0"/>
            <w:autoSpaceDN w:val="0"/>
            <w:adjustRightInd w:val="0"/>
            <w:spacing w:line="360" w:lineRule="auto"/>
            <w:ind w:firstLine="709"/>
            <w:jc w:val="both"/>
          </w:pPr>
        </w:pPrChange>
      </w:pPr>
    </w:p>
    <w:p w14:paraId="558045DA" w14:textId="77777777" w:rsidR="001D3659" w:rsidRDefault="005F2F57" w:rsidP="005B79FA">
      <w:pPr>
        <w:autoSpaceDE w:val="0"/>
        <w:autoSpaceDN w:val="0"/>
        <w:adjustRightInd w:val="0"/>
        <w:spacing w:after="0" w:line="360" w:lineRule="auto"/>
        <w:ind w:left="289" w:firstLine="709"/>
        <w:jc w:val="both"/>
        <w:pPrChange w:id="46" w:author="JORGE TODOE MATSUSHIMA" w:date="2018-12-01T11:11:00Z">
          <w:pPr>
            <w:autoSpaceDE w:val="0"/>
            <w:autoSpaceDN w:val="0"/>
            <w:adjustRightInd w:val="0"/>
            <w:spacing w:line="360" w:lineRule="auto"/>
            <w:ind w:firstLine="709"/>
            <w:jc w:val="both"/>
          </w:pPr>
        </w:pPrChange>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14:paraId="350495E3" w14:textId="77777777" w:rsidR="001D3659" w:rsidRDefault="005F2F57" w:rsidP="005B79FA">
      <w:pPr>
        <w:autoSpaceDE w:val="0"/>
        <w:autoSpaceDN w:val="0"/>
        <w:adjustRightInd w:val="0"/>
        <w:spacing w:after="0" w:line="360" w:lineRule="auto"/>
        <w:ind w:left="289" w:firstLine="709"/>
        <w:jc w:val="both"/>
        <w:pPrChange w:id="47" w:author="JORGE TODOE MATSUSHIMA" w:date="2018-12-01T11:11:00Z">
          <w:pPr>
            <w:autoSpaceDE w:val="0"/>
            <w:autoSpaceDN w:val="0"/>
            <w:adjustRightInd w:val="0"/>
            <w:spacing w:line="360" w:lineRule="auto"/>
            <w:ind w:firstLine="709"/>
            <w:jc w:val="both"/>
          </w:pPr>
        </w:pPrChange>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14:paraId="0BF6E934" w14:textId="77777777" w:rsidR="001D3659" w:rsidRDefault="005F2F57" w:rsidP="005B79FA">
      <w:pPr>
        <w:autoSpaceDE w:val="0"/>
        <w:autoSpaceDN w:val="0"/>
        <w:adjustRightInd w:val="0"/>
        <w:spacing w:after="0" w:line="360" w:lineRule="auto"/>
        <w:ind w:left="289" w:firstLine="709"/>
        <w:jc w:val="both"/>
        <w:pPrChange w:id="48" w:author="JORGE TODOE MATSUSHIMA" w:date="2018-12-01T11:12:00Z">
          <w:pPr>
            <w:autoSpaceDE w:val="0"/>
            <w:autoSpaceDN w:val="0"/>
            <w:adjustRightInd w:val="0"/>
            <w:spacing w:line="360" w:lineRule="auto"/>
            <w:ind w:firstLine="709"/>
            <w:jc w:val="both"/>
          </w:pPr>
        </w:pPrChange>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14:paraId="1A5D2B29" w14:textId="77777777" w:rsidR="001D3659" w:rsidRDefault="005F2F57" w:rsidP="005B79FA">
      <w:pPr>
        <w:autoSpaceDE w:val="0"/>
        <w:autoSpaceDN w:val="0"/>
        <w:adjustRightInd w:val="0"/>
        <w:spacing w:after="0" w:line="360" w:lineRule="auto"/>
        <w:ind w:left="289" w:firstLine="709"/>
        <w:jc w:val="both"/>
        <w:pPrChange w:id="49" w:author="JORGE TODOE MATSUSHIMA" w:date="2018-12-01T11:12:00Z">
          <w:pPr>
            <w:autoSpaceDE w:val="0"/>
            <w:autoSpaceDN w:val="0"/>
            <w:adjustRightInd w:val="0"/>
            <w:spacing w:line="360" w:lineRule="auto"/>
            <w:ind w:firstLine="709"/>
            <w:jc w:val="both"/>
          </w:pPr>
        </w:pPrChange>
      </w:pPr>
      <w:r>
        <w:t xml:space="preserve">Em estudo desenvolvido entre 2009 e 2011, pela empresa ILOS (Instituto de Logística e Supply Chain), o percentual de custos com </w:t>
      </w:r>
      <w:proofErr w:type="gramStart"/>
      <w:r>
        <w:t>logística derivados</w:t>
      </w:r>
      <w:proofErr w:type="gramEnd"/>
      <w:r>
        <w:t xml:space="preserve"> do transporte ocorreram na proporção apresentada na Figura 6:</w:t>
      </w:r>
    </w:p>
    <w:p w14:paraId="034D9160" w14:textId="77777777" w:rsidR="001D3659" w:rsidRDefault="005F2F57">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6</w:t>
      </w:r>
      <w:r>
        <w:rPr>
          <w:b/>
          <w:bCs/>
        </w:rPr>
        <w:fldChar w:fldCharType="end"/>
      </w:r>
      <w:bookmarkStart w:id="50" w:name="_Toc23435"/>
      <w:r>
        <w:rPr>
          <w:b/>
          <w:bCs/>
        </w:rPr>
        <w:t>. Distribuição dos Custos Logísticos nas Empresas.</w:t>
      </w:r>
      <w:bookmarkEnd w:id="50"/>
    </w:p>
    <w:p w14:paraId="51CEBC4F" w14:textId="77777777" w:rsidR="001D3659" w:rsidRDefault="005F2F57">
      <w:pPr>
        <w:autoSpaceDE w:val="0"/>
        <w:autoSpaceDN w:val="0"/>
        <w:adjustRightInd w:val="0"/>
        <w:spacing w:line="360" w:lineRule="auto"/>
        <w:ind w:leftChars="50" w:left="120"/>
        <w:jc w:val="center"/>
      </w:pPr>
      <w:r>
        <w:rPr>
          <w:noProof/>
        </w:rPr>
        <w:lastRenderedPageBreak/>
        <w:drawing>
          <wp:inline distT="0" distB="0" distL="114300" distR="114300" wp14:anchorId="6705C43D" wp14:editId="63465164">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14:paraId="031AF188" w14:textId="77777777" w:rsidR="001D3659" w:rsidRDefault="005F2F57" w:rsidP="001A67E5">
      <w:pPr>
        <w:autoSpaceDE w:val="0"/>
        <w:autoSpaceDN w:val="0"/>
        <w:adjustRightInd w:val="0"/>
        <w:spacing w:after="0" w:line="240" w:lineRule="auto"/>
        <w:ind w:left="289"/>
        <w:jc w:val="both"/>
        <w:pPrChange w:id="51" w:author="JORGE TODOE MATSUSHIMA" w:date="2018-12-01T12:37:00Z">
          <w:pPr>
            <w:autoSpaceDE w:val="0"/>
            <w:autoSpaceDN w:val="0"/>
            <w:adjustRightInd w:val="0"/>
            <w:spacing w:line="360" w:lineRule="auto"/>
            <w:jc w:val="both"/>
          </w:pPr>
        </w:pPrChange>
      </w:pPr>
      <w:r>
        <w:rPr>
          <w:sz w:val="20"/>
        </w:rPr>
        <w:t xml:space="preserve">Fonte: Panorama Instituto ILOS - Custos Logísticos no Brasil, </w:t>
      </w:r>
      <w:del w:id="52" w:author="JORGE TODOE MATSUSHIMA" w:date="2018-12-01T14:00:00Z">
        <w:r w:rsidDel="00D927B9">
          <w:rPr>
            <w:sz w:val="20"/>
          </w:rPr>
          <w:delText xml:space="preserve"> </w:delText>
        </w:r>
      </w:del>
      <w:r>
        <w:rPr>
          <w:sz w:val="20"/>
        </w:rPr>
        <w:t>(2012).</w:t>
      </w:r>
    </w:p>
    <w:p w14:paraId="3BB095D2" w14:textId="77777777" w:rsidR="001D3659" w:rsidRDefault="001D3659" w:rsidP="005B79FA">
      <w:pPr>
        <w:autoSpaceDE w:val="0"/>
        <w:autoSpaceDN w:val="0"/>
        <w:adjustRightInd w:val="0"/>
        <w:spacing w:after="0" w:line="360" w:lineRule="auto"/>
        <w:ind w:left="289" w:firstLine="709"/>
        <w:jc w:val="both"/>
        <w:pPrChange w:id="53" w:author="JORGE TODOE MATSUSHIMA" w:date="2018-12-01T11:12:00Z">
          <w:pPr>
            <w:autoSpaceDE w:val="0"/>
            <w:autoSpaceDN w:val="0"/>
            <w:adjustRightInd w:val="0"/>
            <w:spacing w:line="360" w:lineRule="auto"/>
            <w:ind w:firstLine="709"/>
            <w:jc w:val="both"/>
          </w:pPr>
        </w:pPrChange>
      </w:pPr>
    </w:p>
    <w:p w14:paraId="0070619A" w14:textId="77777777" w:rsidR="001D3659" w:rsidRDefault="005F2F57" w:rsidP="005B79FA">
      <w:pPr>
        <w:autoSpaceDE w:val="0"/>
        <w:autoSpaceDN w:val="0"/>
        <w:adjustRightInd w:val="0"/>
        <w:spacing w:after="0" w:line="360" w:lineRule="auto"/>
        <w:ind w:left="289" w:firstLine="709"/>
        <w:jc w:val="both"/>
        <w:pPrChange w:id="54" w:author="JORGE TODOE MATSUSHIMA" w:date="2018-12-01T11:12:00Z">
          <w:pPr>
            <w:autoSpaceDE w:val="0"/>
            <w:autoSpaceDN w:val="0"/>
            <w:adjustRightInd w:val="0"/>
            <w:spacing w:line="360" w:lineRule="auto"/>
            <w:ind w:firstLine="709"/>
            <w:jc w:val="both"/>
          </w:pPr>
        </w:pPrChange>
      </w:pPr>
      <w: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14:paraId="725CFFEC" w14:textId="77777777" w:rsidR="001D3659" w:rsidRDefault="005F2F57">
      <w:pPr>
        <w:autoSpaceDE w:val="0"/>
        <w:autoSpaceDN w:val="0"/>
        <w:adjustRightInd w:val="0"/>
        <w:spacing w:before="120" w:after="120" w:line="240" w:lineRule="auto"/>
        <w:ind w:leftChars="50" w:left="120"/>
        <w:jc w:val="center"/>
        <w:rPr>
          <w:b/>
          <w:bCs/>
        </w:rPr>
      </w:pPr>
      <w:r>
        <w:rPr>
          <w:b/>
          <w:bCs/>
        </w:rPr>
        <w:t xml:space="preserve">Figura </w:t>
      </w:r>
      <w:r>
        <w:rPr>
          <w:b/>
          <w:bCs/>
        </w:rPr>
        <w:fldChar w:fldCharType="begin"/>
      </w:r>
      <w:r>
        <w:rPr>
          <w:b/>
          <w:bCs/>
        </w:rPr>
        <w:instrText xml:space="preserve"> SEQ Figura \* ARABIC </w:instrText>
      </w:r>
      <w:r>
        <w:rPr>
          <w:b/>
          <w:bCs/>
        </w:rPr>
        <w:fldChar w:fldCharType="separate"/>
      </w:r>
      <w:r>
        <w:rPr>
          <w:b/>
          <w:bCs/>
        </w:rPr>
        <w:t>7</w:t>
      </w:r>
      <w:r>
        <w:rPr>
          <w:b/>
          <w:bCs/>
        </w:rPr>
        <w:fldChar w:fldCharType="end"/>
      </w:r>
      <w:bookmarkStart w:id="55" w:name="_Toc1066"/>
      <w:r>
        <w:rPr>
          <w:b/>
          <w:bCs/>
        </w:rPr>
        <w:t>. Grau de Priorização das Empresas na Redução de Custos logísticos.</w:t>
      </w:r>
      <w:bookmarkEnd w:id="55"/>
    </w:p>
    <w:p w14:paraId="74D2FCAA"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1BAD657D" wp14:editId="661B1F0F">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14:paraId="5D33FBC5" w14:textId="77777777" w:rsidR="001D3659" w:rsidRDefault="005F2F57" w:rsidP="001A67E5">
      <w:pPr>
        <w:autoSpaceDE w:val="0"/>
        <w:autoSpaceDN w:val="0"/>
        <w:adjustRightInd w:val="0"/>
        <w:spacing w:after="0" w:line="240" w:lineRule="auto"/>
        <w:ind w:left="289"/>
        <w:jc w:val="both"/>
        <w:rPr>
          <w:sz w:val="20"/>
        </w:rPr>
        <w:pPrChange w:id="56" w:author="JORGE TODOE MATSUSHIMA" w:date="2018-12-01T12:37:00Z">
          <w:pPr>
            <w:autoSpaceDE w:val="0"/>
            <w:autoSpaceDN w:val="0"/>
            <w:adjustRightInd w:val="0"/>
            <w:spacing w:line="360" w:lineRule="auto"/>
            <w:jc w:val="both"/>
          </w:pPr>
        </w:pPrChange>
      </w:pPr>
      <w:r>
        <w:rPr>
          <w:sz w:val="20"/>
        </w:rPr>
        <w:t xml:space="preserve">Fonte: Adaptado de Panorama logístico CEL/COOPEAD – Gestão do transporte rodoviário de carga nas empresas – </w:t>
      </w:r>
      <w:del w:id="57" w:author="JORGE TODOE MATSUSHIMA" w:date="2018-12-01T14:01:00Z">
        <w:r w:rsidDel="00D927B9">
          <w:rPr>
            <w:sz w:val="20"/>
          </w:rPr>
          <w:delText>Praticas</w:delText>
        </w:r>
      </w:del>
      <w:ins w:id="58" w:author="JORGE TODOE MATSUSHIMA" w:date="2018-12-01T14:01:00Z">
        <w:r w:rsidR="00D927B9">
          <w:rPr>
            <w:sz w:val="20"/>
          </w:rPr>
          <w:t>Práticas</w:t>
        </w:r>
      </w:ins>
      <w:r>
        <w:rPr>
          <w:sz w:val="20"/>
        </w:rPr>
        <w:t xml:space="preserve"> e Tendências, (2007).</w:t>
      </w:r>
    </w:p>
    <w:p w14:paraId="2E4E91B4" w14:textId="77777777" w:rsidR="001D3659" w:rsidRDefault="001D3659">
      <w:pPr>
        <w:autoSpaceDE w:val="0"/>
        <w:autoSpaceDN w:val="0"/>
        <w:adjustRightInd w:val="0"/>
        <w:spacing w:line="360" w:lineRule="auto"/>
        <w:ind w:firstLine="709"/>
        <w:jc w:val="both"/>
      </w:pPr>
    </w:p>
    <w:p w14:paraId="173877C4" w14:textId="77777777" w:rsidR="001D3659" w:rsidRDefault="005F2F57" w:rsidP="00D927B9">
      <w:pPr>
        <w:autoSpaceDE w:val="0"/>
        <w:autoSpaceDN w:val="0"/>
        <w:adjustRightInd w:val="0"/>
        <w:spacing w:after="0" w:line="360" w:lineRule="auto"/>
        <w:ind w:left="289" w:firstLine="709"/>
        <w:jc w:val="both"/>
      </w:pPr>
      <w:r>
        <w:lastRenderedPageBreak/>
        <w:t>Em estudo realizado por Matos Júnior (2013), a roteirização foi capaz de reduzir as devoluções em média 1,57%, o que consequentemente reduz gastos operacionais dos veículos. Aumentou a taxa de ocupação em cerca de 7%, reduzindo o custo por quilo e na entrega conforme apresentado na Tabela 1.</w:t>
      </w:r>
    </w:p>
    <w:p w14:paraId="6C5757B8" w14:textId="77777777" w:rsidR="001D3659" w:rsidRDefault="005F2F57">
      <w:pPr>
        <w:autoSpaceDE w:val="0"/>
        <w:autoSpaceDN w:val="0"/>
        <w:adjustRightInd w:val="0"/>
        <w:spacing w:before="120" w:after="120" w:line="240" w:lineRule="auto"/>
        <w:ind w:leftChars="50" w:left="120"/>
        <w:jc w:val="center"/>
        <w:rPr>
          <w:b/>
          <w:bCs/>
        </w:rPr>
      </w:pPr>
      <w:r>
        <w:rPr>
          <w:b/>
          <w:bCs/>
        </w:rPr>
        <w:t xml:space="preserve">Tabela </w:t>
      </w:r>
      <w:r>
        <w:rPr>
          <w:b/>
          <w:bCs/>
        </w:rPr>
        <w:fldChar w:fldCharType="begin"/>
      </w:r>
      <w:r>
        <w:rPr>
          <w:b/>
          <w:bCs/>
        </w:rPr>
        <w:instrText xml:space="preserve"> SEQ Tabela \* ARABIC </w:instrText>
      </w:r>
      <w:r>
        <w:rPr>
          <w:b/>
          <w:bCs/>
        </w:rPr>
        <w:fldChar w:fldCharType="separate"/>
      </w:r>
      <w:r>
        <w:rPr>
          <w:b/>
          <w:bCs/>
        </w:rPr>
        <w:t>1</w:t>
      </w:r>
      <w:r>
        <w:rPr>
          <w:b/>
          <w:bCs/>
        </w:rPr>
        <w:fldChar w:fldCharType="end"/>
      </w:r>
      <w:bookmarkStart w:id="59" w:name="_Toc28471"/>
      <w:r>
        <w:rPr>
          <w:b/>
          <w:bCs/>
        </w:rPr>
        <w:t>. Comparativo de produtividade dos veículos com e sem a roteirização.</w:t>
      </w:r>
      <w:bookmarkEnd w:id="59"/>
    </w:p>
    <w:tbl>
      <w:tblPr>
        <w:tblW w:w="8379" w:type="dxa"/>
        <w:tblInd w:w="761" w:type="dxa"/>
        <w:tblLayout w:type="fixed"/>
        <w:tblCellMar>
          <w:left w:w="70" w:type="dxa"/>
          <w:right w:w="70" w:type="dxa"/>
        </w:tblCellMar>
        <w:tblLook w:val="04A0" w:firstRow="1" w:lastRow="0" w:firstColumn="1" w:lastColumn="0" w:noHBand="0" w:noVBand="1"/>
      </w:tblPr>
      <w:tblGrid>
        <w:gridCol w:w="1649"/>
        <w:gridCol w:w="1468"/>
        <w:gridCol w:w="1470"/>
        <w:gridCol w:w="2114"/>
        <w:gridCol w:w="1678"/>
      </w:tblGrid>
      <w:tr w:rsidR="001D3659" w14:paraId="114C4D08" w14:textId="77777777">
        <w:trPr>
          <w:trHeight w:val="302"/>
        </w:trPr>
        <w:tc>
          <w:tcPr>
            <w:tcW w:w="1649" w:type="dxa"/>
            <w:tcBorders>
              <w:top w:val="single" w:sz="8" w:space="0" w:color="4F81BD"/>
              <w:left w:val="single" w:sz="8" w:space="0" w:color="4F81BD"/>
              <w:bottom w:val="single" w:sz="4" w:space="0" w:color="FFFFFF"/>
              <w:right w:val="single" w:sz="8" w:space="0" w:color="4F81BD"/>
            </w:tcBorders>
            <w:shd w:val="clear" w:color="auto" w:fill="4F81BD"/>
            <w:vAlign w:val="bottom"/>
          </w:tcPr>
          <w:p w14:paraId="6DCD0C8D" w14:textId="77777777" w:rsidR="001D3659" w:rsidRDefault="005F2F57">
            <w:pPr>
              <w:ind w:left="0"/>
              <w:rPr>
                <w:b/>
                <w:bCs/>
                <w:color w:val="FFFFFF"/>
              </w:rPr>
            </w:pPr>
            <w:r>
              <w:rPr>
                <w:b/>
                <w:bCs/>
                <w:color w:val="FFFFFF"/>
              </w:rPr>
              <w:t>Id da Rota</w:t>
            </w:r>
          </w:p>
        </w:tc>
        <w:tc>
          <w:tcPr>
            <w:tcW w:w="1468" w:type="dxa"/>
            <w:tcBorders>
              <w:top w:val="single" w:sz="8" w:space="0" w:color="4F81BD"/>
              <w:left w:val="single" w:sz="8" w:space="0" w:color="4F81BD"/>
              <w:bottom w:val="single" w:sz="4" w:space="0" w:color="FFFFFF"/>
              <w:right w:val="single" w:sz="8" w:space="0" w:color="4F81BD"/>
            </w:tcBorders>
            <w:shd w:val="clear" w:color="auto" w:fill="4F81BD"/>
            <w:vAlign w:val="bottom"/>
          </w:tcPr>
          <w:p w14:paraId="6E676DD6" w14:textId="77777777" w:rsidR="001D3659" w:rsidRDefault="005F2F57">
            <w:pPr>
              <w:ind w:left="0"/>
              <w:rPr>
                <w:b/>
                <w:bCs/>
                <w:color w:val="FFFFFF"/>
              </w:rPr>
            </w:pPr>
            <w:r>
              <w:rPr>
                <w:b/>
                <w:bCs/>
                <w:color w:val="FFFFFF"/>
              </w:rPr>
              <w:t>Distância</w:t>
            </w:r>
          </w:p>
        </w:tc>
        <w:tc>
          <w:tcPr>
            <w:tcW w:w="1470" w:type="dxa"/>
            <w:tcBorders>
              <w:top w:val="single" w:sz="8" w:space="0" w:color="4F81BD"/>
              <w:left w:val="single" w:sz="8" w:space="0" w:color="4F81BD"/>
              <w:bottom w:val="single" w:sz="4" w:space="0" w:color="FFFFFF"/>
              <w:right w:val="single" w:sz="8" w:space="0" w:color="4F81BD"/>
            </w:tcBorders>
            <w:shd w:val="clear" w:color="auto" w:fill="4F81BD"/>
            <w:vAlign w:val="bottom"/>
          </w:tcPr>
          <w:p w14:paraId="10EDAB3F" w14:textId="77777777" w:rsidR="001D3659" w:rsidRDefault="005F2F57">
            <w:pPr>
              <w:ind w:left="0"/>
              <w:rPr>
                <w:b/>
                <w:bCs/>
                <w:color w:val="FFFFFF"/>
              </w:rPr>
            </w:pPr>
            <w:r>
              <w:rPr>
                <w:b/>
                <w:bCs/>
                <w:color w:val="FFFFFF"/>
              </w:rPr>
              <w:t>Custo Quilo</w:t>
            </w:r>
          </w:p>
        </w:tc>
        <w:tc>
          <w:tcPr>
            <w:tcW w:w="2114" w:type="dxa"/>
            <w:tcBorders>
              <w:top w:val="single" w:sz="8" w:space="0" w:color="4F81BD"/>
              <w:left w:val="single" w:sz="8" w:space="0" w:color="4F81BD"/>
              <w:bottom w:val="single" w:sz="4" w:space="0" w:color="FFFFFF"/>
              <w:right w:val="single" w:sz="8" w:space="0" w:color="4F81BD"/>
            </w:tcBorders>
            <w:shd w:val="clear" w:color="auto" w:fill="4F81BD"/>
            <w:vAlign w:val="bottom"/>
          </w:tcPr>
          <w:p w14:paraId="08CF5726" w14:textId="77777777" w:rsidR="001D3659" w:rsidRDefault="005F2F57">
            <w:pPr>
              <w:ind w:left="0"/>
              <w:rPr>
                <w:b/>
                <w:bCs/>
                <w:color w:val="FFFFFF"/>
              </w:rPr>
            </w:pPr>
            <w:r>
              <w:rPr>
                <w:b/>
                <w:bCs/>
                <w:color w:val="FFFFFF"/>
              </w:rPr>
              <w:t>Custo por Parada</w:t>
            </w:r>
          </w:p>
        </w:tc>
        <w:tc>
          <w:tcPr>
            <w:tcW w:w="1678" w:type="dxa"/>
            <w:tcBorders>
              <w:top w:val="single" w:sz="8" w:space="0" w:color="4F81BD"/>
              <w:left w:val="single" w:sz="8" w:space="0" w:color="4F81BD"/>
              <w:bottom w:val="single" w:sz="4" w:space="0" w:color="FFFFFF"/>
              <w:right w:val="single" w:sz="8" w:space="0" w:color="4F81BD"/>
            </w:tcBorders>
            <w:shd w:val="clear" w:color="auto" w:fill="4F81BD"/>
            <w:vAlign w:val="bottom"/>
          </w:tcPr>
          <w:p w14:paraId="154EF651" w14:textId="77777777" w:rsidR="001D3659" w:rsidRDefault="005F2F57">
            <w:pPr>
              <w:ind w:left="0"/>
              <w:rPr>
                <w:b/>
                <w:bCs/>
                <w:color w:val="FFFFFF"/>
              </w:rPr>
            </w:pPr>
            <w:r>
              <w:rPr>
                <w:b/>
                <w:bCs/>
                <w:color w:val="FFFFFF"/>
              </w:rPr>
              <w:t>Custo Total</w:t>
            </w:r>
          </w:p>
        </w:tc>
      </w:tr>
      <w:tr w:rsidR="001D3659" w14:paraId="275C948B" w14:textId="77777777">
        <w:trPr>
          <w:trHeight w:val="302"/>
        </w:trPr>
        <w:tc>
          <w:tcPr>
            <w:tcW w:w="1649" w:type="dxa"/>
            <w:tcBorders>
              <w:top w:val="single" w:sz="0" w:space="0" w:color="FFFFFF"/>
              <w:left w:val="single" w:sz="8" w:space="0" w:color="4F81BD"/>
              <w:bottom w:val="single" w:sz="8" w:space="0" w:color="4F81BD"/>
              <w:right w:val="single" w:sz="8" w:space="0" w:color="4F81BD"/>
            </w:tcBorders>
            <w:shd w:val="clear" w:color="auto" w:fill="FFFFFF"/>
            <w:vAlign w:val="bottom"/>
          </w:tcPr>
          <w:p w14:paraId="3733E9F3" w14:textId="77777777" w:rsidR="001D3659" w:rsidRDefault="005F2F57">
            <w:pPr>
              <w:ind w:left="0"/>
              <w:rPr>
                <w:color w:val="000000"/>
              </w:rPr>
            </w:pPr>
            <w:r>
              <w:rPr>
                <w:color w:val="000000"/>
              </w:rPr>
              <w:t>MYC - 8306</w:t>
            </w:r>
          </w:p>
        </w:tc>
        <w:tc>
          <w:tcPr>
            <w:tcW w:w="1468" w:type="dxa"/>
            <w:tcBorders>
              <w:top w:val="single" w:sz="0" w:space="0" w:color="FFFFFF"/>
              <w:left w:val="single" w:sz="8" w:space="0" w:color="4F81BD"/>
              <w:bottom w:val="single" w:sz="8" w:space="0" w:color="4F81BD"/>
              <w:right w:val="single" w:sz="8" w:space="0" w:color="4F81BD"/>
            </w:tcBorders>
            <w:shd w:val="clear" w:color="auto" w:fill="FFFFFF"/>
            <w:vAlign w:val="bottom"/>
          </w:tcPr>
          <w:p w14:paraId="5DA2D209" w14:textId="77777777" w:rsidR="001D3659" w:rsidRDefault="005F2F57">
            <w:pPr>
              <w:ind w:left="0"/>
              <w:jc w:val="right"/>
              <w:rPr>
                <w:color w:val="000000"/>
              </w:rPr>
            </w:pPr>
            <w:r>
              <w:rPr>
                <w:color w:val="000000"/>
              </w:rPr>
              <w:t>40,8</w:t>
            </w:r>
          </w:p>
        </w:tc>
        <w:tc>
          <w:tcPr>
            <w:tcW w:w="1470" w:type="dxa"/>
            <w:tcBorders>
              <w:top w:val="single" w:sz="0" w:space="0" w:color="FFFFFF"/>
              <w:left w:val="single" w:sz="8" w:space="0" w:color="4F81BD"/>
              <w:bottom w:val="single" w:sz="8" w:space="0" w:color="4F81BD"/>
              <w:right w:val="single" w:sz="8" w:space="0" w:color="4F81BD"/>
            </w:tcBorders>
            <w:shd w:val="clear" w:color="auto" w:fill="FFFFFF"/>
            <w:vAlign w:val="bottom"/>
          </w:tcPr>
          <w:p w14:paraId="4A609D67" w14:textId="77777777" w:rsidR="001D3659" w:rsidRDefault="005F2F57">
            <w:pPr>
              <w:ind w:left="0"/>
              <w:jc w:val="right"/>
              <w:rPr>
                <w:color w:val="000000"/>
              </w:rPr>
            </w:pPr>
            <w:r>
              <w:rPr>
                <w:color w:val="000000"/>
              </w:rPr>
              <w:t>R$ 0,14</w:t>
            </w:r>
          </w:p>
        </w:tc>
        <w:tc>
          <w:tcPr>
            <w:tcW w:w="2114" w:type="dxa"/>
            <w:tcBorders>
              <w:top w:val="single" w:sz="0" w:space="0" w:color="FFFFFF"/>
              <w:left w:val="single" w:sz="8" w:space="0" w:color="4F81BD"/>
              <w:bottom w:val="single" w:sz="8" w:space="0" w:color="4F81BD"/>
              <w:right w:val="single" w:sz="8" w:space="0" w:color="4F81BD"/>
            </w:tcBorders>
            <w:shd w:val="clear" w:color="auto" w:fill="FFFFFF"/>
            <w:vAlign w:val="bottom"/>
          </w:tcPr>
          <w:p w14:paraId="7783551A" w14:textId="77777777" w:rsidR="001D3659" w:rsidRDefault="005F2F57">
            <w:pPr>
              <w:ind w:left="0"/>
              <w:jc w:val="right"/>
              <w:rPr>
                <w:color w:val="000000"/>
              </w:rPr>
            </w:pPr>
            <w:r>
              <w:rPr>
                <w:color w:val="000000"/>
              </w:rPr>
              <w:t>R$ 23,88</w:t>
            </w:r>
          </w:p>
        </w:tc>
        <w:tc>
          <w:tcPr>
            <w:tcW w:w="1678" w:type="dxa"/>
            <w:tcBorders>
              <w:top w:val="single" w:sz="0" w:space="0" w:color="FFFFFF"/>
              <w:left w:val="single" w:sz="8" w:space="0" w:color="4F81BD"/>
              <w:bottom w:val="single" w:sz="8" w:space="0" w:color="4F81BD"/>
              <w:right w:val="single" w:sz="8" w:space="0" w:color="4F81BD"/>
            </w:tcBorders>
            <w:shd w:val="clear" w:color="auto" w:fill="FFFFFF"/>
            <w:vAlign w:val="bottom"/>
          </w:tcPr>
          <w:p w14:paraId="0464BABD" w14:textId="77777777" w:rsidR="001D3659" w:rsidRDefault="005F2F57">
            <w:pPr>
              <w:ind w:left="0"/>
              <w:jc w:val="right"/>
              <w:rPr>
                <w:color w:val="000000"/>
              </w:rPr>
            </w:pPr>
            <w:r>
              <w:rPr>
                <w:color w:val="000000"/>
              </w:rPr>
              <w:t>R$ 191,00</w:t>
            </w:r>
          </w:p>
        </w:tc>
      </w:tr>
      <w:tr w:rsidR="001D3659" w14:paraId="19C54C41" w14:textId="77777777">
        <w:trPr>
          <w:trHeight w:val="302"/>
        </w:trPr>
        <w:tc>
          <w:tcPr>
            <w:tcW w:w="164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5BB4E99" w14:textId="77777777" w:rsidR="001D3659" w:rsidRDefault="005F2F57">
            <w:pPr>
              <w:ind w:left="0"/>
              <w:rPr>
                <w:color w:val="000000"/>
              </w:rPr>
            </w:pPr>
            <w:r>
              <w:rPr>
                <w:color w:val="000000"/>
              </w:rPr>
              <w:t>MYC - 8306</w:t>
            </w:r>
          </w:p>
        </w:tc>
        <w:tc>
          <w:tcPr>
            <w:tcW w:w="146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DC2FC9B" w14:textId="77777777" w:rsidR="001D3659" w:rsidRDefault="005F2F57">
            <w:pPr>
              <w:ind w:left="0"/>
              <w:jc w:val="right"/>
              <w:rPr>
                <w:color w:val="000000"/>
              </w:rPr>
            </w:pPr>
            <w:r>
              <w:rPr>
                <w:color w:val="000000"/>
              </w:rPr>
              <w:t>72,7</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C61828D" w14:textId="77777777" w:rsidR="001D3659" w:rsidRDefault="005F2F57">
            <w:pPr>
              <w:ind w:left="0"/>
              <w:jc w:val="right"/>
              <w:rPr>
                <w:color w:val="000000"/>
              </w:rPr>
            </w:pPr>
            <w:r>
              <w:rPr>
                <w:color w:val="000000"/>
              </w:rPr>
              <w:t>R$ 0,16</w:t>
            </w:r>
          </w:p>
        </w:tc>
        <w:tc>
          <w:tcPr>
            <w:tcW w:w="2114"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3DA3690" w14:textId="77777777" w:rsidR="001D3659" w:rsidRDefault="005F2F57">
            <w:pPr>
              <w:ind w:left="0"/>
              <w:jc w:val="right"/>
              <w:rPr>
                <w:color w:val="000000"/>
              </w:rPr>
            </w:pPr>
            <w:r>
              <w:rPr>
                <w:color w:val="000000"/>
              </w:rPr>
              <w:t>R$ 27,38</w:t>
            </w:r>
          </w:p>
        </w:tc>
        <w:tc>
          <w:tcPr>
            <w:tcW w:w="167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56BF5E7" w14:textId="77777777" w:rsidR="001D3659" w:rsidRDefault="005F2F57">
            <w:pPr>
              <w:ind w:left="0"/>
              <w:jc w:val="right"/>
              <w:rPr>
                <w:color w:val="000000"/>
              </w:rPr>
            </w:pPr>
            <w:r>
              <w:rPr>
                <w:color w:val="000000"/>
              </w:rPr>
              <w:t>R$ 219,00</w:t>
            </w:r>
          </w:p>
        </w:tc>
      </w:tr>
      <w:tr w:rsidR="001D3659" w14:paraId="60DD9771" w14:textId="77777777">
        <w:trPr>
          <w:trHeight w:val="302"/>
        </w:trPr>
        <w:tc>
          <w:tcPr>
            <w:tcW w:w="164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10B08F8" w14:textId="77777777" w:rsidR="001D3659" w:rsidRDefault="005F2F57">
            <w:pPr>
              <w:ind w:left="0"/>
              <w:rPr>
                <w:b/>
                <w:bCs/>
                <w:color w:val="000000"/>
              </w:rPr>
            </w:pPr>
            <w:r>
              <w:rPr>
                <w:b/>
                <w:bCs/>
                <w:color w:val="000000"/>
              </w:rPr>
              <w:t>Redução</w:t>
            </w:r>
          </w:p>
        </w:tc>
        <w:tc>
          <w:tcPr>
            <w:tcW w:w="146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F63E423" w14:textId="77777777" w:rsidR="001D3659" w:rsidRDefault="005F2F57">
            <w:pPr>
              <w:ind w:left="0"/>
              <w:jc w:val="right"/>
              <w:rPr>
                <w:b/>
                <w:bCs/>
                <w:color w:val="000000"/>
              </w:rPr>
            </w:pPr>
            <w:r>
              <w:rPr>
                <w:b/>
                <w:bCs/>
                <w:color w:val="000000"/>
              </w:rPr>
              <w:t>43.88%</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6340EF3" w14:textId="77777777" w:rsidR="001D3659" w:rsidRDefault="005F2F57">
            <w:pPr>
              <w:ind w:left="0"/>
              <w:jc w:val="right"/>
              <w:rPr>
                <w:b/>
                <w:bCs/>
                <w:color w:val="000000"/>
              </w:rPr>
            </w:pPr>
            <w:r>
              <w:rPr>
                <w:b/>
                <w:bCs/>
                <w:color w:val="000000"/>
              </w:rPr>
              <w:t>12,50%</w:t>
            </w:r>
          </w:p>
        </w:tc>
        <w:tc>
          <w:tcPr>
            <w:tcW w:w="2114"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62E39E5" w14:textId="77777777" w:rsidR="001D3659" w:rsidRDefault="005F2F57">
            <w:pPr>
              <w:ind w:left="0"/>
              <w:jc w:val="right"/>
              <w:rPr>
                <w:b/>
                <w:bCs/>
                <w:color w:val="000000"/>
              </w:rPr>
            </w:pPr>
            <w:r>
              <w:rPr>
                <w:b/>
                <w:bCs/>
                <w:color w:val="000000"/>
              </w:rPr>
              <w:t>12,78%</w:t>
            </w:r>
          </w:p>
        </w:tc>
        <w:tc>
          <w:tcPr>
            <w:tcW w:w="167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66FFA2F" w14:textId="77777777" w:rsidR="001D3659" w:rsidRDefault="005F2F57">
            <w:pPr>
              <w:ind w:left="0"/>
              <w:jc w:val="right"/>
              <w:rPr>
                <w:b/>
                <w:bCs/>
                <w:color w:val="000000"/>
              </w:rPr>
            </w:pPr>
            <w:r>
              <w:rPr>
                <w:b/>
                <w:bCs/>
                <w:color w:val="000000"/>
              </w:rPr>
              <w:t>12.79%</w:t>
            </w:r>
          </w:p>
        </w:tc>
      </w:tr>
      <w:tr w:rsidR="001D3659" w14:paraId="579EC439" w14:textId="77777777">
        <w:trPr>
          <w:trHeight w:val="302"/>
        </w:trPr>
        <w:tc>
          <w:tcPr>
            <w:tcW w:w="164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007B6FF" w14:textId="77777777" w:rsidR="001D3659" w:rsidRDefault="005F2F57">
            <w:pPr>
              <w:ind w:left="0"/>
              <w:rPr>
                <w:color w:val="000000"/>
              </w:rPr>
            </w:pPr>
            <w:r>
              <w:rPr>
                <w:color w:val="000000"/>
              </w:rPr>
              <w:t>MYC - 8356</w:t>
            </w:r>
          </w:p>
        </w:tc>
        <w:tc>
          <w:tcPr>
            <w:tcW w:w="146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3043286" w14:textId="77777777" w:rsidR="001D3659" w:rsidRDefault="005F2F57">
            <w:pPr>
              <w:ind w:left="0"/>
              <w:jc w:val="right"/>
              <w:rPr>
                <w:color w:val="000000"/>
              </w:rPr>
            </w:pPr>
            <w:r>
              <w:rPr>
                <w:color w:val="000000"/>
              </w:rPr>
              <w:t>83,4</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3130902" w14:textId="77777777" w:rsidR="001D3659" w:rsidRDefault="005F2F57">
            <w:pPr>
              <w:ind w:left="0"/>
              <w:jc w:val="right"/>
              <w:rPr>
                <w:color w:val="000000"/>
              </w:rPr>
            </w:pPr>
            <w:r>
              <w:rPr>
                <w:color w:val="000000"/>
              </w:rPr>
              <w:t>R$ 0,15</w:t>
            </w:r>
          </w:p>
        </w:tc>
        <w:tc>
          <w:tcPr>
            <w:tcW w:w="2114"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C4D72C2" w14:textId="77777777" w:rsidR="001D3659" w:rsidRDefault="005F2F57">
            <w:pPr>
              <w:ind w:left="0"/>
              <w:jc w:val="right"/>
              <w:rPr>
                <w:color w:val="000000"/>
              </w:rPr>
            </w:pPr>
            <w:r>
              <w:rPr>
                <w:color w:val="000000"/>
              </w:rPr>
              <w:t>R$ 26,63</w:t>
            </w:r>
          </w:p>
        </w:tc>
        <w:tc>
          <w:tcPr>
            <w:tcW w:w="167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2385EEE" w14:textId="77777777" w:rsidR="001D3659" w:rsidRDefault="005F2F57">
            <w:pPr>
              <w:ind w:left="0"/>
              <w:jc w:val="right"/>
              <w:rPr>
                <w:color w:val="000000"/>
              </w:rPr>
            </w:pPr>
            <w:r>
              <w:rPr>
                <w:color w:val="000000"/>
              </w:rPr>
              <w:t>R$ 229,00</w:t>
            </w:r>
          </w:p>
        </w:tc>
      </w:tr>
      <w:tr w:rsidR="001D3659" w14:paraId="3CD7F838" w14:textId="77777777">
        <w:trPr>
          <w:trHeight w:val="302"/>
        </w:trPr>
        <w:tc>
          <w:tcPr>
            <w:tcW w:w="164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0DAB0E7" w14:textId="77777777" w:rsidR="001D3659" w:rsidRDefault="005F2F57">
            <w:pPr>
              <w:ind w:left="0"/>
              <w:rPr>
                <w:color w:val="000000"/>
              </w:rPr>
            </w:pPr>
            <w:r>
              <w:rPr>
                <w:color w:val="000000"/>
              </w:rPr>
              <w:t>MYC - 8356</w:t>
            </w:r>
          </w:p>
        </w:tc>
        <w:tc>
          <w:tcPr>
            <w:tcW w:w="146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0C13A80" w14:textId="77777777" w:rsidR="001D3659" w:rsidRDefault="005F2F57">
            <w:pPr>
              <w:ind w:left="0"/>
              <w:jc w:val="right"/>
              <w:rPr>
                <w:color w:val="000000"/>
              </w:rPr>
            </w:pPr>
            <w:r>
              <w:rPr>
                <w:color w:val="000000"/>
              </w:rPr>
              <w:t>100,3</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FEE1D43" w14:textId="77777777" w:rsidR="001D3659" w:rsidRDefault="005F2F57">
            <w:pPr>
              <w:ind w:left="0"/>
              <w:jc w:val="right"/>
              <w:rPr>
                <w:color w:val="000000"/>
              </w:rPr>
            </w:pPr>
            <w:r>
              <w:rPr>
                <w:color w:val="000000"/>
              </w:rPr>
              <w:t>R$ 0,16</w:t>
            </w:r>
          </w:p>
        </w:tc>
        <w:tc>
          <w:tcPr>
            <w:tcW w:w="2114"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CE573B3" w14:textId="77777777" w:rsidR="001D3659" w:rsidRDefault="005F2F57">
            <w:pPr>
              <w:ind w:left="0"/>
              <w:jc w:val="right"/>
              <w:rPr>
                <w:color w:val="000000"/>
              </w:rPr>
            </w:pPr>
            <w:r>
              <w:rPr>
                <w:color w:val="000000"/>
              </w:rPr>
              <w:t>R$ 30,50</w:t>
            </w:r>
          </w:p>
        </w:tc>
        <w:tc>
          <w:tcPr>
            <w:tcW w:w="167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9946448" w14:textId="77777777" w:rsidR="001D3659" w:rsidRDefault="005F2F57">
            <w:pPr>
              <w:ind w:left="0"/>
              <w:jc w:val="right"/>
              <w:rPr>
                <w:color w:val="000000"/>
              </w:rPr>
            </w:pPr>
            <w:r>
              <w:rPr>
                <w:color w:val="000000"/>
              </w:rPr>
              <w:t>R$ 244,00</w:t>
            </w:r>
          </w:p>
        </w:tc>
      </w:tr>
      <w:tr w:rsidR="001D3659" w14:paraId="1322B09D" w14:textId="77777777">
        <w:trPr>
          <w:trHeight w:val="302"/>
        </w:trPr>
        <w:tc>
          <w:tcPr>
            <w:tcW w:w="164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45A62EC" w14:textId="77777777" w:rsidR="001D3659" w:rsidRDefault="005F2F57">
            <w:pPr>
              <w:ind w:left="0"/>
              <w:rPr>
                <w:b/>
                <w:bCs/>
                <w:color w:val="000000"/>
              </w:rPr>
            </w:pPr>
            <w:r>
              <w:rPr>
                <w:b/>
                <w:bCs/>
                <w:color w:val="000000"/>
              </w:rPr>
              <w:t>Redução</w:t>
            </w:r>
          </w:p>
        </w:tc>
        <w:tc>
          <w:tcPr>
            <w:tcW w:w="146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A91C4C2" w14:textId="77777777" w:rsidR="001D3659" w:rsidRDefault="005F2F57">
            <w:pPr>
              <w:ind w:left="0"/>
              <w:jc w:val="right"/>
              <w:rPr>
                <w:b/>
                <w:bCs/>
                <w:color w:val="000000"/>
              </w:rPr>
            </w:pPr>
            <w:r>
              <w:rPr>
                <w:b/>
                <w:bCs/>
                <w:color w:val="000000"/>
              </w:rPr>
              <w:t>16,85%</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5363C31" w14:textId="77777777" w:rsidR="001D3659" w:rsidRDefault="005F2F57">
            <w:pPr>
              <w:ind w:left="0"/>
              <w:jc w:val="right"/>
              <w:rPr>
                <w:b/>
                <w:bCs/>
                <w:color w:val="000000"/>
              </w:rPr>
            </w:pPr>
            <w:r>
              <w:rPr>
                <w:b/>
                <w:bCs/>
                <w:color w:val="000000"/>
              </w:rPr>
              <w:t>6,25%</w:t>
            </w:r>
          </w:p>
        </w:tc>
        <w:tc>
          <w:tcPr>
            <w:tcW w:w="2114"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CAFE4FD" w14:textId="77777777" w:rsidR="001D3659" w:rsidRDefault="005F2F57">
            <w:pPr>
              <w:ind w:left="0"/>
              <w:jc w:val="right"/>
              <w:rPr>
                <w:b/>
                <w:bCs/>
                <w:color w:val="000000"/>
              </w:rPr>
            </w:pPr>
            <w:r>
              <w:rPr>
                <w:b/>
                <w:bCs/>
                <w:color w:val="000000"/>
              </w:rPr>
              <w:t>12,69%</w:t>
            </w:r>
          </w:p>
        </w:tc>
        <w:tc>
          <w:tcPr>
            <w:tcW w:w="167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2F098CC" w14:textId="77777777" w:rsidR="001D3659" w:rsidRDefault="005F2F57">
            <w:pPr>
              <w:ind w:left="0"/>
              <w:jc w:val="right"/>
              <w:rPr>
                <w:b/>
                <w:bCs/>
                <w:color w:val="000000"/>
              </w:rPr>
            </w:pPr>
            <w:r>
              <w:rPr>
                <w:b/>
                <w:bCs/>
                <w:color w:val="000000"/>
              </w:rPr>
              <w:t>6,15%</w:t>
            </w:r>
          </w:p>
        </w:tc>
      </w:tr>
    </w:tbl>
    <w:p w14:paraId="34DE3D18" w14:textId="77777777" w:rsidR="001D3659" w:rsidRDefault="005F2F57" w:rsidP="001A67E5">
      <w:pPr>
        <w:autoSpaceDE w:val="0"/>
        <w:autoSpaceDN w:val="0"/>
        <w:adjustRightInd w:val="0"/>
        <w:spacing w:after="0" w:line="240" w:lineRule="auto"/>
        <w:ind w:left="289"/>
        <w:jc w:val="both"/>
        <w:pPrChange w:id="60" w:author="JORGE TODOE MATSUSHIMA" w:date="2018-12-01T12:37:00Z">
          <w:pPr>
            <w:autoSpaceDE w:val="0"/>
            <w:autoSpaceDN w:val="0"/>
            <w:adjustRightInd w:val="0"/>
            <w:spacing w:line="360" w:lineRule="auto"/>
            <w:jc w:val="both"/>
          </w:pPr>
        </w:pPrChange>
      </w:pPr>
      <w:r>
        <w:rPr>
          <w:sz w:val="20"/>
        </w:rPr>
        <w:t xml:space="preserve">Fonte: Adaptado de Dados cedidos pela indústria cearense </w:t>
      </w:r>
      <w:del w:id="61" w:author="JORGE TODOE MATSUSHIMA" w:date="2018-12-01T14:01:00Z">
        <w:r w:rsidDel="00D927B9">
          <w:rPr>
            <w:sz w:val="20"/>
          </w:rPr>
          <w:delText xml:space="preserve"> </w:delText>
        </w:r>
      </w:del>
      <w:r>
        <w:rPr>
          <w:sz w:val="20"/>
        </w:rPr>
        <w:t>(2013).</w:t>
      </w:r>
    </w:p>
    <w:p w14:paraId="4CDA9530" w14:textId="77777777" w:rsidR="001D3659" w:rsidRDefault="001D3659" w:rsidP="005B79FA">
      <w:pPr>
        <w:autoSpaceDE w:val="0"/>
        <w:autoSpaceDN w:val="0"/>
        <w:adjustRightInd w:val="0"/>
        <w:spacing w:after="0" w:line="360" w:lineRule="auto"/>
        <w:ind w:left="289" w:firstLine="709"/>
        <w:jc w:val="both"/>
        <w:pPrChange w:id="62" w:author="JORGE TODOE MATSUSHIMA" w:date="2018-12-01T11:12:00Z">
          <w:pPr>
            <w:autoSpaceDE w:val="0"/>
            <w:autoSpaceDN w:val="0"/>
            <w:adjustRightInd w:val="0"/>
            <w:spacing w:line="360" w:lineRule="auto"/>
            <w:ind w:firstLine="709"/>
            <w:jc w:val="both"/>
          </w:pPr>
        </w:pPrChange>
      </w:pPr>
    </w:p>
    <w:p w14:paraId="789A399C" w14:textId="77777777" w:rsidR="001D3659" w:rsidRDefault="005F2F57" w:rsidP="005B79FA">
      <w:pPr>
        <w:autoSpaceDE w:val="0"/>
        <w:autoSpaceDN w:val="0"/>
        <w:adjustRightInd w:val="0"/>
        <w:spacing w:after="0" w:line="360" w:lineRule="auto"/>
        <w:ind w:left="289" w:firstLine="709"/>
        <w:jc w:val="both"/>
        <w:pPrChange w:id="63" w:author="JORGE TODOE MATSUSHIMA" w:date="2018-12-01T11:13:00Z">
          <w:pPr>
            <w:autoSpaceDE w:val="0"/>
            <w:autoSpaceDN w:val="0"/>
            <w:adjustRightInd w:val="0"/>
            <w:spacing w:line="360" w:lineRule="auto"/>
            <w:ind w:firstLine="709"/>
            <w:jc w:val="both"/>
          </w:pPr>
        </w:pPrChange>
      </w:pPr>
      <w:r>
        <w:t>No mesmo estudo de Matos Junior (2013)</w:t>
      </w:r>
      <w:r>
        <w:rPr>
          <w:rStyle w:val="Refdecomentrio"/>
        </w:rPr>
        <w:t xml:space="preserve">, </w:t>
      </w:r>
      <w:r>
        <w:rPr>
          <w:rStyle w:val="Refdecomentrio"/>
          <w:sz w:val="24"/>
          <w:szCs w:val="24"/>
        </w:rPr>
        <w:t>f</w:t>
      </w:r>
      <w:r>
        <w:t xml:space="preserve">oi evidenciado um aumento médio de 7.32% nas entregas realizadas com sucesso, gerando uma melhoria no desempenho operacional, conforme mostrado na Tabela 2. </w:t>
      </w:r>
    </w:p>
    <w:p w14:paraId="4FA11A72" w14:textId="77777777" w:rsidR="001D3659" w:rsidRDefault="005F2F57">
      <w:pPr>
        <w:autoSpaceDE w:val="0"/>
        <w:autoSpaceDN w:val="0"/>
        <w:adjustRightInd w:val="0"/>
        <w:spacing w:line="360" w:lineRule="auto"/>
        <w:ind w:firstLine="709"/>
        <w:jc w:val="both"/>
      </w:pPr>
      <w:r>
        <w:br w:type="page"/>
      </w:r>
    </w:p>
    <w:p w14:paraId="72805C28" w14:textId="77777777" w:rsidR="001D3659" w:rsidRDefault="001D3659" w:rsidP="005B79FA">
      <w:pPr>
        <w:autoSpaceDE w:val="0"/>
        <w:autoSpaceDN w:val="0"/>
        <w:adjustRightInd w:val="0"/>
        <w:spacing w:after="0" w:line="360" w:lineRule="auto"/>
        <w:ind w:left="289" w:firstLine="709"/>
        <w:jc w:val="both"/>
        <w:rPr>
          <w:b/>
          <w:bCs/>
        </w:rPr>
        <w:pPrChange w:id="64" w:author="JORGE TODOE MATSUSHIMA" w:date="2018-12-01T11:13:00Z">
          <w:pPr>
            <w:autoSpaceDE w:val="0"/>
            <w:autoSpaceDN w:val="0"/>
            <w:adjustRightInd w:val="0"/>
            <w:spacing w:before="120" w:after="120" w:line="240" w:lineRule="auto"/>
            <w:ind w:leftChars="50" w:left="120"/>
            <w:jc w:val="center"/>
          </w:pPr>
        </w:pPrChange>
      </w:pPr>
    </w:p>
    <w:p w14:paraId="415C5514" w14:textId="77777777" w:rsidR="001D3659" w:rsidRDefault="005F2F57">
      <w:pPr>
        <w:autoSpaceDE w:val="0"/>
        <w:autoSpaceDN w:val="0"/>
        <w:adjustRightInd w:val="0"/>
        <w:spacing w:before="120" w:after="120" w:line="240" w:lineRule="auto"/>
        <w:ind w:leftChars="50" w:left="120"/>
        <w:jc w:val="center"/>
        <w:rPr>
          <w:b/>
          <w:bCs/>
        </w:rPr>
      </w:pPr>
      <w:r>
        <w:rPr>
          <w:b/>
          <w:bCs/>
        </w:rPr>
        <w:t xml:space="preserve">Tabela </w:t>
      </w:r>
      <w:r>
        <w:rPr>
          <w:b/>
          <w:bCs/>
        </w:rPr>
        <w:fldChar w:fldCharType="begin"/>
      </w:r>
      <w:r>
        <w:rPr>
          <w:b/>
          <w:bCs/>
        </w:rPr>
        <w:instrText xml:space="preserve"> SEQ Tabela \* ARABIC </w:instrText>
      </w:r>
      <w:r>
        <w:rPr>
          <w:b/>
          <w:bCs/>
        </w:rPr>
        <w:fldChar w:fldCharType="separate"/>
      </w:r>
      <w:r>
        <w:rPr>
          <w:b/>
          <w:bCs/>
        </w:rPr>
        <w:t>2</w:t>
      </w:r>
      <w:r>
        <w:rPr>
          <w:b/>
          <w:bCs/>
        </w:rPr>
        <w:fldChar w:fldCharType="end"/>
      </w:r>
      <w:bookmarkStart w:id="65" w:name="_Toc12074"/>
      <w:r>
        <w:rPr>
          <w:b/>
          <w:bCs/>
        </w:rPr>
        <w:t>. Atendimentos no Prazo de um Determinado Período Com e Sem a Roteirização.</w:t>
      </w:r>
      <w:bookmarkEnd w:id="65"/>
    </w:p>
    <w:tbl>
      <w:tblPr>
        <w:tblpPr w:leftFromText="180" w:rightFromText="180" w:vertAnchor="text" w:horzAnchor="page" w:tblpX="2059" w:tblpY="76"/>
        <w:tblOverlap w:val="never"/>
        <w:tblW w:w="8851" w:type="dxa"/>
        <w:tblLayout w:type="fixed"/>
        <w:tblCellMar>
          <w:left w:w="70" w:type="dxa"/>
          <w:right w:w="70" w:type="dxa"/>
        </w:tblCellMar>
        <w:tblLook w:val="04A0" w:firstRow="1" w:lastRow="0" w:firstColumn="1" w:lastColumn="0" w:noHBand="0" w:noVBand="1"/>
      </w:tblPr>
      <w:tblGrid>
        <w:gridCol w:w="1030"/>
        <w:gridCol w:w="693"/>
        <w:gridCol w:w="705"/>
        <w:gridCol w:w="725"/>
        <w:gridCol w:w="699"/>
        <w:gridCol w:w="661"/>
        <w:gridCol w:w="648"/>
        <w:gridCol w:w="636"/>
        <w:gridCol w:w="661"/>
        <w:gridCol w:w="635"/>
        <w:gridCol w:w="560"/>
        <w:gridCol w:w="643"/>
        <w:gridCol w:w="555"/>
      </w:tblGrid>
      <w:tr w:rsidR="001D3659" w14:paraId="57E4FBD4" w14:textId="77777777">
        <w:trPr>
          <w:trHeight w:val="408"/>
        </w:trPr>
        <w:tc>
          <w:tcPr>
            <w:tcW w:w="1030" w:type="dxa"/>
            <w:vMerge w:val="restart"/>
            <w:tcBorders>
              <w:top w:val="single" w:sz="8" w:space="0" w:color="4F81BD"/>
              <w:left w:val="single" w:sz="8" w:space="0" w:color="4F81BD"/>
              <w:bottom w:val="single" w:sz="4" w:space="0" w:color="FFFFFF"/>
              <w:right w:val="single" w:sz="8" w:space="0" w:color="4F81BD"/>
            </w:tcBorders>
            <w:shd w:val="clear" w:color="auto" w:fill="4F81BD"/>
            <w:vAlign w:val="center"/>
          </w:tcPr>
          <w:p w14:paraId="0E38C57F" w14:textId="77777777" w:rsidR="001D3659" w:rsidRDefault="005F2F57">
            <w:pPr>
              <w:ind w:left="0"/>
              <w:jc w:val="center"/>
              <w:rPr>
                <w:color w:val="FFFFFF"/>
                <w:sz w:val="20"/>
                <w:szCs w:val="20"/>
              </w:rPr>
            </w:pPr>
            <w:r>
              <w:rPr>
                <w:color w:val="FFFFFF"/>
                <w:sz w:val="20"/>
                <w:szCs w:val="20"/>
              </w:rPr>
              <w:t>Unidade</w:t>
            </w:r>
          </w:p>
        </w:tc>
        <w:tc>
          <w:tcPr>
            <w:tcW w:w="2822" w:type="dxa"/>
            <w:gridSpan w:val="4"/>
            <w:vMerge w:val="restart"/>
            <w:tcBorders>
              <w:top w:val="single" w:sz="8" w:space="0" w:color="4F81BD"/>
              <w:left w:val="single" w:sz="8" w:space="0" w:color="4F81BD"/>
              <w:bottom w:val="single" w:sz="4" w:space="0" w:color="FFFFFF"/>
              <w:right w:val="single" w:sz="8" w:space="0" w:color="4F81BD"/>
            </w:tcBorders>
            <w:shd w:val="clear" w:color="auto" w:fill="4F81BD"/>
            <w:vAlign w:val="bottom"/>
          </w:tcPr>
          <w:p w14:paraId="32FD5BD3" w14:textId="77777777" w:rsidR="001D3659" w:rsidRDefault="005F2F57">
            <w:pPr>
              <w:ind w:left="0"/>
              <w:jc w:val="center"/>
              <w:rPr>
                <w:color w:val="FFFFFF"/>
                <w:sz w:val="20"/>
                <w:szCs w:val="20"/>
              </w:rPr>
            </w:pPr>
            <w:r>
              <w:rPr>
                <w:color w:val="FFFFFF"/>
                <w:sz w:val="20"/>
                <w:szCs w:val="20"/>
              </w:rPr>
              <w:t>Atendimentos no Prazo com roteirização em %</w:t>
            </w:r>
          </w:p>
        </w:tc>
        <w:tc>
          <w:tcPr>
            <w:tcW w:w="2606" w:type="dxa"/>
            <w:gridSpan w:val="4"/>
            <w:vMerge w:val="restart"/>
            <w:tcBorders>
              <w:top w:val="single" w:sz="8" w:space="0" w:color="4F81BD"/>
              <w:left w:val="single" w:sz="8" w:space="0" w:color="4F81BD"/>
              <w:bottom w:val="single" w:sz="4" w:space="0" w:color="FFFFFF"/>
              <w:right w:val="single" w:sz="8" w:space="0" w:color="4F81BD"/>
            </w:tcBorders>
            <w:shd w:val="clear" w:color="auto" w:fill="4F81BD"/>
            <w:vAlign w:val="bottom"/>
          </w:tcPr>
          <w:p w14:paraId="3CB87A74" w14:textId="77777777" w:rsidR="001D3659" w:rsidRDefault="005F2F57">
            <w:pPr>
              <w:ind w:left="0"/>
              <w:jc w:val="center"/>
              <w:rPr>
                <w:color w:val="FFFFFF"/>
                <w:sz w:val="20"/>
                <w:szCs w:val="20"/>
              </w:rPr>
            </w:pPr>
            <w:r>
              <w:rPr>
                <w:color w:val="FFFFFF"/>
                <w:sz w:val="20"/>
                <w:szCs w:val="20"/>
              </w:rPr>
              <w:t>Atendimentos no Prazo sem roteirização em %</w:t>
            </w:r>
          </w:p>
        </w:tc>
        <w:tc>
          <w:tcPr>
            <w:tcW w:w="2393" w:type="dxa"/>
            <w:gridSpan w:val="4"/>
            <w:vMerge w:val="restart"/>
            <w:tcBorders>
              <w:top w:val="single" w:sz="8" w:space="0" w:color="4F81BD"/>
              <w:left w:val="single" w:sz="8" w:space="0" w:color="4F81BD"/>
              <w:bottom w:val="single" w:sz="4" w:space="0" w:color="FFFFFF"/>
              <w:right w:val="single" w:sz="8" w:space="0" w:color="4F81BD"/>
            </w:tcBorders>
            <w:shd w:val="clear" w:color="auto" w:fill="4F81BD"/>
            <w:vAlign w:val="center"/>
          </w:tcPr>
          <w:p w14:paraId="0C3E94F4" w14:textId="77777777" w:rsidR="001D3659" w:rsidRDefault="005F2F57">
            <w:pPr>
              <w:ind w:left="0"/>
              <w:jc w:val="center"/>
              <w:rPr>
                <w:color w:val="FFFFFF"/>
                <w:sz w:val="20"/>
                <w:szCs w:val="20"/>
              </w:rPr>
            </w:pPr>
            <w:r>
              <w:rPr>
                <w:color w:val="FFFFFF"/>
                <w:sz w:val="20"/>
                <w:szCs w:val="20"/>
              </w:rPr>
              <w:t>Diferença em %</w:t>
            </w:r>
          </w:p>
        </w:tc>
      </w:tr>
      <w:tr w:rsidR="001D3659" w14:paraId="2F3BA433" w14:textId="77777777">
        <w:trPr>
          <w:trHeight w:val="408"/>
        </w:trPr>
        <w:tc>
          <w:tcPr>
            <w:tcW w:w="1030" w:type="dxa"/>
            <w:vMerge/>
            <w:tcBorders>
              <w:top w:val="single" w:sz="4" w:space="0" w:color="FFFFFF"/>
              <w:left w:val="single" w:sz="8" w:space="0" w:color="4F81BD"/>
              <w:bottom w:val="single" w:sz="8" w:space="0" w:color="4F81BD"/>
              <w:right w:val="single" w:sz="8" w:space="0" w:color="4F81BD"/>
            </w:tcBorders>
            <w:shd w:val="clear" w:color="auto" w:fill="FFFFFF"/>
            <w:vAlign w:val="center"/>
          </w:tcPr>
          <w:p w14:paraId="069DCDC9" w14:textId="77777777" w:rsidR="001D3659" w:rsidRDefault="001D3659">
            <w:pPr>
              <w:ind w:left="0"/>
              <w:rPr>
                <w:color w:val="000000"/>
                <w:sz w:val="20"/>
                <w:szCs w:val="20"/>
              </w:rPr>
            </w:pPr>
          </w:p>
        </w:tc>
        <w:tc>
          <w:tcPr>
            <w:tcW w:w="2822" w:type="dxa"/>
            <w:gridSpan w:val="4"/>
            <w:vMerge/>
            <w:tcBorders>
              <w:top w:val="single" w:sz="4" w:space="0" w:color="FFFFFF"/>
              <w:left w:val="single" w:sz="8" w:space="0" w:color="4F81BD"/>
              <w:bottom w:val="single" w:sz="8" w:space="0" w:color="4F81BD"/>
              <w:right w:val="single" w:sz="8" w:space="0" w:color="4F81BD"/>
            </w:tcBorders>
            <w:shd w:val="clear" w:color="auto" w:fill="FFFFFF"/>
            <w:vAlign w:val="center"/>
          </w:tcPr>
          <w:p w14:paraId="6EEC3C5B" w14:textId="77777777" w:rsidR="001D3659" w:rsidRDefault="001D3659">
            <w:pPr>
              <w:ind w:left="0"/>
              <w:rPr>
                <w:color w:val="000000"/>
                <w:sz w:val="20"/>
                <w:szCs w:val="20"/>
              </w:rPr>
            </w:pPr>
          </w:p>
        </w:tc>
        <w:tc>
          <w:tcPr>
            <w:tcW w:w="2606" w:type="dxa"/>
            <w:gridSpan w:val="4"/>
            <w:vMerge/>
            <w:tcBorders>
              <w:top w:val="single" w:sz="4" w:space="0" w:color="FFFFFF"/>
              <w:left w:val="single" w:sz="8" w:space="0" w:color="4F81BD"/>
              <w:bottom w:val="single" w:sz="8" w:space="0" w:color="4F81BD"/>
              <w:right w:val="single" w:sz="8" w:space="0" w:color="4F81BD"/>
            </w:tcBorders>
            <w:shd w:val="clear" w:color="auto" w:fill="FFFFFF"/>
            <w:vAlign w:val="center"/>
          </w:tcPr>
          <w:p w14:paraId="77D472EE" w14:textId="77777777" w:rsidR="001D3659" w:rsidRDefault="001D3659">
            <w:pPr>
              <w:ind w:left="0"/>
              <w:rPr>
                <w:color w:val="000000"/>
                <w:sz w:val="20"/>
                <w:szCs w:val="20"/>
              </w:rPr>
            </w:pPr>
          </w:p>
        </w:tc>
        <w:tc>
          <w:tcPr>
            <w:tcW w:w="2393" w:type="dxa"/>
            <w:gridSpan w:val="4"/>
            <w:vMerge/>
            <w:tcBorders>
              <w:top w:val="single" w:sz="4" w:space="0" w:color="FFFFFF"/>
              <w:left w:val="single" w:sz="8" w:space="0" w:color="4F81BD"/>
              <w:bottom w:val="single" w:sz="8" w:space="0" w:color="4F81BD"/>
              <w:right w:val="single" w:sz="8" w:space="0" w:color="4F81BD"/>
            </w:tcBorders>
            <w:shd w:val="clear" w:color="auto" w:fill="FFFFFF"/>
            <w:vAlign w:val="center"/>
          </w:tcPr>
          <w:p w14:paraId="2C4A08AD" w14:textId="77777777" w:rsidR="001D3659" w:rsidRDefault="001D3659">
            <w:pPr>
              <w:ind w:left="0"/>
              <w:rPr>
                <w:color w:val="000000"/>
                <w:sz w:val="20"/>
                <w:szCs w:val="20"/>
              </w:rPr>
            </w:pPr>
          </w:p>
        </w:tc>
      </w:tr>
      <w:tr w:rsidR="001D3659" w14:paraId="56BF64AF" w14:textId="77777777">
        <w:trPr>
          <w:trHeight w:val="300"/>
        </w:trPr>
        <w:tc>
          <w:tcPr>
            <w:tcW w:w="1030"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14:paraId="1E16F9B8" w14:textId="77777777" w:rsidR="001D3659" w:rsidRDefault="001D3659">
            <w:pPr>
              <w:ind w:left="0"/>
              <w:rPr>
                <w:color w:val="000000"/>
                <w:sz w:val="20"/>
                <w:szCs w:val="20"/>
              </w:rPr>
            </w:pP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276BC5E" w14:textId="77777777" w:rsidR="001D3659" w:rsidRDefault="005F2F57">
            <w:pPr>
              <w:ind w:left="0"/>
              <w:rPr>
                <w:color w:val="000000"/>
                <w:sz w:val="20"/>
                <w:szCs w:val="20"/>
              </w:rPr>
            </w:pPr>
            <w:r>
              <w:rPr>
                <w:color w:val="000000"/>
                <w:sz w:val="20"/>
                <w:szCs w:val="20"/>
              </w:rPr>
              <w:t>JAN</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02548A6" w14:textId="77777777" w:rsidR="001D3659" w:rsidRDefault="005F2F57">
            <w:pPr>
              <w:ind w:left="0"/>
              <w:rPr>
                <w:color w:val="000000"/>
                <w:sz w:val="20"/>
                <w:szCs w:val="20"/>
              </w:rPr>
            </w:pPr>
            <w:r>
              <w:rPr>
                <w:color w:val="000000"/>
                <w:sz w:val="20"/>
                <w:szCs w:val="20"/>
              </w:rPr>
              <w:t>FEV</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160F4BA" w14:textId="77777777" w:rsidR="001D3659" w:rsidRDefault="005F2F57">
            <w:pPr>
              <w:ind w:left="0"/>
              <w:rPr>
                <w:color w:val="000000"/>
                <w:sz w:val="20"/>
                <w:szCs w:val="20"/>
              </w:rPr>
            </w:pPr>
            <w:r>
              <w:rPr>
                <w:color w:val="000000"/>
                <w:sz w:val="20"/>
                <w:szCs w:val="20"/>
              </w:rPr>
              <w:t>MAR</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F99570A" w14:textId="77777777" w:rsidR="001D3659" w:rsidRDefault="005F2F57">
            <w:pPr>
              <w:ind w:left="0"/>
              <w:rPr>
                <w:color w:val="000000"/>
                <w:sz w:val="20"/>
                <w:szCs w:val="20"/>
              </w:rPr>
            </w:pPr>
            <w:r>
              <w:rPr>
                <w:color w:val="000000"/>
                <w:sz w:val="20"/>
                <w:szCs w:val="20"/>
              </w:rPr>
              <w:t>ABR</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8AD01CE" w14:textId="77777777" w:rsidR="001D3659" w:rsidRDefault="005F2F57">
            <w:pPr>
              <w:ind w:left="0"/>
              <w:rPr>
                <w:color w:val="000000"/>
                <w:sz w:val="20"/>
                <w:szCs w:val="20"/>
              </w:rPr>
            </w:pPr>
            <w:r>
              <w:rPr>
                <w:color w:val="000000"/>
                <w:sz w:val="20"/>
                <w:szCs w:val="20"/>
              </w:rPr>
              <w:t>JAN</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02B409C" w14:textId="77777777" w:rsidR="001D3659" w:rsidRDefault="005F2F57">
            <w:pPr>
              <w:ind w:left="0"/>
              <w:rPr>
                <w:color w:val="000000"/>
                <w:sz w:val="20"/>
                <w:szCs w:val="20"/>
              </w:rPr>
            </w:pPr>
            <w:r>
              <w:rPr>
                <w:color w:val="000000"/>
                <w:sz w:val="20"/>
                <w:szCs w:val="20"/>
              </w:rPr>
              <w:t>FEV</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65A756B" w14:textId="77777777" w:rsidR="001D3659" w:rsidRDefault="005F2F57">
            <w:pPr>
              <w:ind w:left="0"/>
              <w:rPr>
                <w:color w:val="000000"/>
                <w:sz w:val="20"/>
                <w:szCs w:val="20"/>
              </w:rPr>
            </w:pPr>
            <w:r>
              <w:rPr>
                <w:color w:val="000000"/>
                <w:sz w:val="20"/>
                <w:szCs w:val="20"/>
              </w:rPr>
              <w:t>MAR</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7574E0E" w14:textId="77777777" w:rsidR="001D3659" w:rsidRDefault="005F2F57">
            <w:pPr>
              <w:ind w:left="0"/>
              <w:rPr>
                <w:color w:val="000000"/>
                <w:sz w:val="20"/>
                <w:szCs w:val="20"/>
              </w:rPr>
            </w:pPr>
            <w:r>
              <w:rPr>
                <w:color w:val="000000"/>
                <w:sz w:val="20"/>
                <w:szCs w:val="20"/>
              </w:rPr>
              <w:t>ABR</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B5A5429" w14:textId="77777777" w:rsidR="001D3659" w:rsidRDefault="005F2F57">
            <w:pPr>
              <w:ind w:left="0"/>
              <w:rPr>
                <w:color w:val="000000"/>
                <w:sz w:val="20"/>
                <w:szCs w:val="20"/>
              </w:rPr>
            </w:pPr>
            <w:r>
              <w:rPr>
                <w:color w:val="000000"/>
                <w:sz w:val="20"/>
                <w:szCs w:val="20"/>
              </w:rPr>
              <w:t>JAN</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35BAA5F" w14:textId="77777777" w:rsidR="001D3659" w:rsidRDefault="005F2F57">
            <w:pPr>
              <w:ind w:left="0"/>
              <w:rPr>
                <w:color w:val="000000"/>
                <w:sz w:val="20"/>
                <w:szCs w:val="20"/>
              </w:rPr>
            </w:pPr>
            <w:r>
              <w:rPr>
                <w:color w:val="000000"/>
                <w:sz w:val="20"/>
                <w:szCs w:val="20"/>
              </w:rPr>
              <w:t>FEV</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EA3D38D" w14:textId="77777777" w:rsidR="001D3659" w:rsidRDefault="005F2F57">
            <w:pPr>
              <w:ind w:left="0"/>
              <w:rPr>
                <w:color w:val="000000"/>
                <w:sz w:val="20"/>
                <w:szCs w:val="20"/>
              </w:rPr>
            </w:pPr>
            <w:r>
              <w:rPr>
                <w:color w:val="000000"/>
                <w:sz w:val="20"/>
                <w:szCs w:val="20"/>
              </w:rPr>
              <w:t>MAR</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DF7CEA4" w14:textId="77777777" w:rsidR="001D3659" w:rsidRDefault="005F2F57">
            <w:pPr>
              <w:ind w:left="0"/>
              <w:rPr>
                <w:color w:val="000000"/>
                <w:sz w:val="20"/>
                <w:szCs w:val="20"/>
              </w:rPr>
            </w:pPr>
            <w:r>
              <w:rPr>
                <w:color w:val="000000"/>
                <w:sz w:val="20"/>
                <w:szCs w:val="20"/>
              </w:rPr>
              <w:t>ABR</w:t>
            </w:r>
          </w:p>
        </w:tc>
      </w:tr>
      <w:tr w:rsidR="001D3659" w14:paraId="3A91060E" w14:textId="77777777">
        <w:trPr>
          <w:trHeight w:val="300"/>
        </w:trPr>
        <w:tc>
          <w:tcPr>
            <w:tcW w:w="103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7867833" w14:textId="77777777" w:rsidR="001D3659" w:rsidRDefault="005F2F57">
            <w:pPr>
              <w:ind w:left="0"/>
              <w:rPr>
                <w:color w:val="000000"/>
                <w:sz w:val="20"/>
                <w:szCs w:val="20"/>
              </w:rPr>
            </w:pPr>
            <w:r>
              <w:rPr>
                <w:color w:val="000000"/>
                <w:sz w:val="20"/>
                <w:szCs w:val="20"/>
              </w:rPr>
              <w:t>EUSÉBIO</w:t>
            </w: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CBE0236" w14:textId="77777777" w:rsidR="001D3659" w:rsidRDefault="005F2F57">
            <w:pPr>
              <w:ind w:left="0"/>
              <w:jc w:val="right"/>
              <w:rPr>
                <w:color w:val="000000"/>
                <w:sz w:val="16"/>
                <w:szCs w:val="16"/>
              </w:rPr>
            </w:pPr>
            <w:r>
              <w:rPr>
                <w:color w:val="000000"/>
                <w:sz w:val="16"/>
                <w:szCs w:val="16"/>
              </w:rPr>
              <w:t>92,20%</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067A89C" w14:textId="77777777" w:rsidR="001D3659" w:rsidRDefault="005F2F57">
            <w:pPr>
              <w:ind w:left="0"/>
              <w:jc w:val="right"/>
              <w:rPr>
                <w:color w:val="000000"/>
                <w:sz w:val="16"/>
                <w:szCs w:val="16"/>
              </w:rPr>
            </w:pPr>
            <w:r>
              <w:rPr>
                <w:color w:val="000000"/>
                <w:sz w:val="16"/>
                <w:szCs w:val="16"/>
              </w:rPr>
              <w:t>95,93%</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3BC3E18" w14:textId="77777777" w:rsidR="001D3659" w:rsidRDefault="005F2F57">
            <w:pPr>
              <w:ind w:left="0"/>
              <w:jc w:val="right"/>
              <w:rPr>
                <w:color w:val="000000"/>
                <w:sz w:val="16"/>
                <w:szCs w:val="16"/>
              </w:rPr>
            </w:pPr>
            <w:r>
              <w:rPr>
                <w:color w:val="000000"/>
                <w:sz w:val="16"/>
                <w:szCs w:val="16"/>
              </w:rPr>
              <w:t>94,36%</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7A6D4E5" w14:textId="77777777" w:rsidR="001D3659" w:rsidRDefault="005F2F57">
            <w:pPr>
              <w:ind w:left="0"/>
              <w:jc w:val="right"/>
              <w:rPr>
                <w:color w:val="000000"/>
                <w:sz w:val="16"/>
                <w:szCs w:val="16"/>
              </w:rPr>
            </w:pPr>
            <w:r>
              <w:rPr>
                <w:color w:val="000000"/>
                <w:sz w:val="16"/>
                <w:szCs w:val="16"/>
              </w:rPr>
              <w:t>98,57%</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642152F" w14:textId="77777777" w:rsidR="001D3659" w:rsidRDefault="005F2F57">
            <w:pPr>
              <w:ind w:left="0"/>
              <w:jc w:val="right"/>
              <w:rPr>
                <w:color w:val="000000"/>
                <w:sz w:val="16"/>
                <w:szCs w:val="16"/>
              </w:rPr>
            </w:pPr>
            <w:r>
              <w:rPr>
                <w:color w:val="000000"/>
                <w:sz w:val="16"/>
                <w:szCs w:val="16"/>
              </w:rPr>
              <w:t>86,40%</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0336433" w14:textId="77777777" w:rsidR="001D3659" w:rsidRDefault="005F2F57">
            <w:pPr>
              <w:ind w:left="0"/>
              <w:jc w:val="right"/>
              <w:rPr>
                <w:color w:val="000000"/>
                <w:sz w:val="16"/>
                <w:szCs w:val="16"/>
              </w:rPr>
            </w:pPr>
            <w:r>
              <w:rPr>
                <w:color w:val="000000"/>
                <w:sz w:val="16"/>
                <w:szCs w:val="16"/>
              </w:rPr>
              <w:t>88,60%</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E97ADE0" w14:textId="77777777" w:rsidR="001D3659" w:rsidRDefault="005F2F57">
            <w:pPr>
              <w:ind w:left="0"/>
              <w:jc w:val="right"/>
              <w:rPr>
                <w:color w:val="000000"/>
                <w:sz w:val="16"/>
                <w:szCs w:val="16"/>
              </w:rPr>
            </w:pPr>
            <w:r>
              <w:rPr>
                <w:color w:val="000000"/>
                <w:sz w:val="16"/>
                <w:szCs w:val="16"/>
              </w:rPr>
              <w:t>87,60%</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BF650CE" w14:textId="77777777" w:rsidR="001D3659" w:rsidRDefault="005F2F57">
            <w:pPr>
              <w:ind w:left="0"/>
              <w:jc w:val="right"/>
              <w:rPr>
                <w:color w:val="000000"/>
                <w:sz w:val="16"/>
                <w:szCs w:val="16"/>
              </w:rPr>
            </w:pPr>
            <w:r>
              <w:rPr>
                <w:color w:val="000000"/>
                <w:sz w:val="16"/>
                <w:szCs w:val="16"/>
              </w:rPr>
              <w:t>91,60%</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386BC50" w14:textId="77777777" w:rsidR="001D3659" w:rsidRDefault="005F2F57">
            <w:pPr>
              <w:ind w:left="0"/>
              <w:jc w:val="right"/>
              <w:rPr>
                <w:color w:val="000000"/>
                <w:sz w:val="16"/>
                <w:szCs w:val="16"/>
              </w:rPr>
            </w:pPr>
            <w:r>
              <w:rPr>
                <w:color w:val="000000"/>
                <w:sz w:val="16"/>
                <w:szCs w:val="16"/>
              </w:rPr>
              <w:t>5,80%</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2F31BDD" w14:textId="77777777" w:rsidR="001D3659" w:rsidRDefault="005F2F57">
            <w:pPr>
              <w:ind w:left="0"/>
              <w:jc w:val="right"/>
              <w:rPr>
                <w:color w:val="000000"/>
                <w:sz w:val="16"/>
                <w:szCs w:val="16"/>
              </w:rPr>
            </w:pPr>
            <w:r>
              <w:rPr>
                <w:color w:val="000000"/>
                <w:sz w:val="16"/>
                <w:szCs w:val="16"/>
              </w:rPr>
              <w:t>7,33%</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38095BF" w14:textId="77777777" w:rsidR="001D3659" w:rsidRDefault="005F2F57">
            <w:pPr>
              <w:ind w:left="0"/>
              <w:jc w:val="right"/>
              <w:rPr>
                <w:color w:val="000000"/>
                <w:sz w:val="16"/>
                <w:szCs w:val="16"/>
              </w:rPr>
            </w:pPr>
            <w:r>
              <w:rPr>
                <w:color w:val="000000"/>
                <w:sz w:val="16"/>
                <w:szCs w:val="16"/>
              </w:rPr>
              <w:t>6,76%</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6FD9D87" w14:textId="77777777" w:rsidR="001D3659" w:rsidRDefault="005F2F57">
            <w:pPr>
              <w:ind w:left="0"/>
              <w:jc w:val="right"/>
              <w:rPr>
                <w:color w:val="000000"/>
                <w:sz w:val="16"/>
                <w:szCs w:val="16"/>
              </w:rPr>
            </w:pPr>
            <w:r>
              <w:rPr>
                <w:color w:val="000000"/>
                <w:sz w:val="16"/>
                <w:szCs w:val="16"/>
              </w:rPr>
              <w:t>6,97%</w:t>
            </w:r>
          </w:p>
        </w:tc>
      </w:tr>
      <w:tr w:rsidR="001D3659" w14:paraId="5F37DFBE" w14:textId="77777777">
        <w:trPr>
          <w:trHeight w:val="300"/>
        </w:trPr>
        <w:tc>
          <w:tcPr>
            <w:tcW w:w="103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8A221E6" w14:textId="77777777" w:rsidR="001D3659" w:rsidRDefault="005F2F57">
            <w:pPr>
              <w:ind w:left="0"/>
              <w:rPr>
                <w:color w:val="000000"/>
                <w:sz w:val="20"/>
                <w:szCs w:val="20"/>
              </w:rPr>
            </w:pPr>
            <w:r>
              <w:rPr>
                <w:color w:val="000000"/>
                <w:sz w:val="20"/>
                <w:szCs w:val="20"/>
              </w:rPr>
              <w:t>BHO</w:t>
            </w: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EFB5417" w14:textId="77777777" w:rsidR="001D3659" w:rsidRDefault="005F2F57">
            <w:pPr>
              <w:ind w:left="0"/>
              <w:jc w:val="right"/>
              <w:rPr>
                <w:color w:val="000000"/>
                <w:sz w:val="16"/>
                <w:szCs w:val="16"/>
              </w:rPr>
            </w:pPr>
            <w:r>
              <w:rPr>
                <w:color w:val="000000"/>
                <w:sz w:val="16"/>
                <w:szCs w:val="16"/>
              </w:rPr>
              <w:t>98,65%</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AD5C088" w14:textId="77777777" w:rsidR="001D3659" w:rsidRDefault="005F2F57">
            <w:pPr>
              <w:ind w:left="0"/>
              <w:jc w:val="right"/>
              <w:rPr>
                <w:color w:val="000000"/>
                <w:sz w:val="16"/>
                <w:szCs w:val="16"/>
              </w:rPr>
            </w:pPr>
            <w:r>
              <w:rPr>
                <w:color w:val="000000"/>
                <w:sz w:val="16"/>
                <w:szCs w:val="16"/>
              </w:rPr>
              <w:t>98,80%</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5481ADD" w14:textId="77777777" w:rsidR="001D3659" w:rsidRDefault="005F2F57">
            <w:pPr>
              <w:ind w:left="0"/>
              <w:jc w:val="right"/>
              <w:rPr>
                <w:color w:val="000000"/>
                <w:sz w:val="16"/>
                <w:szCs w:val="16"/>
              </w:rPr>
            </w:pPr>
            <w:r>
              <w:rPr>
                <w:color w:val="000000"/>
                <w:sz w:val="16"/>
                <w:szCs w:val="16"/>
              </w:rPr>
              <w:t>98,46%</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A3B7B0E" w14:textId="77777777" w:rsidR="001D3659" w:rsidRDefault="005F2F57">
            <w:pPr>
              <w:ind w:left="0"/>
              <w:jc w:val="right"/>
              <w:rPr>
                <w:color w:val="000000"/>
                <w:sz w:val="16"/>
                <w:szCs w:val="16"/>
              </w:rPr>
            </w:pPr>
            <w:r>
              <w:rPr>
                <w:color w:val="000000"/>
                <w:sz w:val="16"/>
                <w:szCs w:val="16"/>
              </w:rPr>
              <w:t>93,83%</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6ECC226" w14:textId="77777777" w:rsidR="001D3659" w:rsidRDefault="005F2F57">
            <w:pPr>
              <w:ind w:left="0"/>
              <w:jc w:val="right"/>
              <w:rPr>
                <w:color w:val="000000"/>
                <w:sz w:val="16"/>
                <w:szCs w:val="16"/>
              </w:rPr>
            </w:pPr>
            <w:r>
              <w:rPr>
                <w:color w:val="000000"/>
                <w:sz w:val="16"/>
                <w:szCs w:val="16"/>
              </w:rPr>
              <w:t>91,08%</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3E0DB29" w14:textId="77777777" w:rsidR="001D3659" w:rsidRDefault="005F2F57">
            <w:pPr>
              <w:ind w:left="0"/>
              <w:jc w:val="right"/>
              <w:rPr>
                <w:color w:val="000000"/>
                <w:sz w:val="16"/>
                <w:szCs w:val="16"/>
              </w:rPr>
            </w:pPr>
            <w:r>
              <w:rPr>
                <w:color w:val="000000"/>
                <w:sz w:val="16"/>
                <w:szCs w:val="16"/>
              </w:rPr>
              <w:t>90,35%</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44485F1" w14:textId="77777777" w:rsidR="001D3659" w:rsidRDefault="005F2F57">
            <w:pPr>
              <w:ind w:left="0"/>
              <w:jc w:val="right"/>
              <w:rPr>
                <w:color w:val="000000"/>
                <w:sz w:val="16"/>
                <w:szCs w:val="16"/>
              </w:rPr>
            </w:pPr>
            <w:r>
              <w:rPr>
                <w:color w:val="000000"/>
                <w:sz w:val="16"/>
                <w:szCs w:val="16"/>
              </w:rPr>
              <w:t>92,41%</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3D3446A" w14:textId="77777777" w:rsidR="001D3659" w:rsidRDefault="005F2F57">
            <w:pPr>
              <w:ind w:left="0"/>
              <w:jc w:val="right"/>
              <w:rPr>
                <w:color w:val="000000"/>
                <w:sz w:val="16"/>
                <w:szCs w:val="16"/>
              </w:rPr>
            </w:pPr>
            <w:r>
              <w:rPr>
                <w:color w:val="000000"/>
                <w:sz w:val="16"/>
                <w:szCs w:val="16"/>
              </w:rPr>
              <w:t>85,40%</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AF49CDC" w14:textId="77777777" w:rsidR="001D3659" w:rsidRDefault="005F2F57">
            <w:pPr>
              <w:ind w:left="0"/>
              <w:jc w:val="right"/>
              <w:rPr>
                <w:color w:val="000000"/>
                <w:sz w:val="16"/>
                <w:szCs w:val="16"/>
              </w:rPr>
            </w:pPr>
            <w:r>
              <w:rPr>
                <w:color w:val="000000"/>
                <w:sz w:val="16"/>
                <w:szCs w:val="16"/>
              </w:rPr>
              <w:t>7,57%</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5324B42" w14:textId="77777777" w:rsidR="001D3659" w:rsidRDefault="005F2F57">
            <w:pPr>
              <w:ind w:left="0"/>
              <w:jc w:val="right"/>
              <w:rPr>
                <w:color w:val="000000"/>
                <w:sz w:val="16"/>
                <w:szCs w:val="16"/>
              </w:rPr>
            </w:pPr>
            <w:r>
              <w:rPr>
                <w:color w:val="000000"/>
                <w:sz w:val="16"/>
                <w:szCs w:val="16"/>
              </w:rPr>
              <w:t>8,45%</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57E0AAD" w14:textId="77777777" w:rsidR="001D3659" w:rsidRDefault="005F2F57">
            <w:pPr>
              <w:ind w:left="0"/>
              <w:jc w:val="right"/>
              <w:rPr>
                <w:color w:val="000000"/>
                <w:sz w:val="16"/>
                <w:szCs w:val="16"/>
              </w:rPr>
            </w:pPr>
            <w:r>
              <w:rPr>
                <w:color w:val="000000"/>
                <w:sz w:val="16"/>
                <w:szCs w:val="16"/>
              </w:rPr>
              <w:t>6,05%</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F6C77AC" w14:textId="77777777" w:rsidR="001D3659" w:rsidRDefault="005F2F57">
            <w:pPr>
              <w:ind w:left="0"/>
              <w:jc w:val="right"/>
              <w:rPr>
                <w:color w:val="000000"/>
                <w:sz w:val="16"/>
                <w:szCs w:val="16"/>
              </w:rPr>
            </w:pPr>
            <w:r>
              <w:rPr>
                <w:color w:val="000000"/>
                <w:sz w:val="16"/>
                <w:szCs w:val="16"/>
              </w:rPr>
              <w:t>8,43%</w:t>
            </w:r>
          </w:p>
        </w:tc>
      </w:tr>
      <w:tr w:rsidR="001D3659" w14:paraId="10656265" w14:textId="77777777">
        <w:trPr>
          <w:trHeight w:val="300"/>
        </w:trPr>
        <w:tc>
          <w:tcPr>
            <w:tcW w:w="103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D8F6931" w14:textId="77777777" w:rsidR="001D3659" w:rsidRDefault="005F2F57">
            <w:pPr>
              <w:ind w:left="0"/>
              <w:rPr>
                <w:color w:val="000000"/>
                <w:sz w:val="20"/>
                <w:szCs w:val="20"/>
              </w:rPr>
            </w:pPr>
            <w:r>
              <w:rPr>
                <w:color w:val="000000"/>
                <w:sz w:val="20"/>
                <w:szCs w:val="20"/>
              </w:rPr>
              <w:t>RECIFE</w:t>
            </w: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1C36F98" w14:textId="77777777" w:rsidR="001D3659" w:rsidRDefault="005F2F57">
            <w:pPr>
              <w:ind w:left="0"/>
              <w:jc w:val="right"/>
              <w:rPr>
                <w:color w:val="000000"/>
                <w:sz w:val="16"/>
                <w:szCs w:val="16"/>
              </w:rPr>
            </w:pPr>
            <w:r>
              <w:rPr>
                <w:color w:val="000000"/>
                <w:sz w:val="16"/>
                <w:szCs w:val="16"/>
              </w:rPr>
              <w:t>99,21%</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19CD82F" w14:textId="77777777" w:rsidR="001D3659" w:rsidRDefault="005F2F57">
            <w:pPr>
              <w:ind w:left="0"/>
              <w:jc w:val="right"/>
              <w:rPr>
                <w:color w:val="000000"/>
                <w:sz w:val="16"/>
                <w:szCs w:val="16"/>
              </w:rPr>
            </w:pPr>
            <w:r>
              <w:rPr>
                <w:color w:val="000000"/>
                <w:sz w:val="16"/>
                <w:szCs w:val="16"/>
              </w:rPr>
              <w:t>96,31%</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91E653C" w14:textId="77777777" w:rsidR="001D3659" w:rsidRDefault="005F2F57">
            <w:pPr>
              <w:ind w:left="0"/>
              <w:jc w:val="right"/>
              <w:rPr>
                <w:color w:val="000000"/>
                <w:sz w:val="16"/>
                <w:szCs w:val="16"/>
              </w:rPr>
            </w:pPr>
            <w:r>
              <w:rPr>
                <w:color w:val="000000"/>
                <w:sz w:val="16"/>
                <w:szCs w:val="16"/>
              </w:rPr>
              <w:t>93,48%</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E1E7753" w14:textId="77777777" w:rsidR="001D3659" w:rsidRDefault="005F2F57">
            <w:pPr>
              <w:ind w:left="0"/>
              <w:jc w:val="right"/>
              <w:rPr>
                <w:color w:val="000000"/>
                <w:sz w:val="16"/>
                <w:szCs w:val="16"/>
              </w:rPr>
            </w:pPr>
            <w:r>
              <w:rPr>
                <w:color w:val="000000"/>
                <w:sz w:val="16"/>
                <w:szCs w:val="16"/>
              </w:rPr>
              <w:t>90,84%</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1D4A4C3" w14:textId="77777777" w:rsidR="001D3659" w:rsidRDefault="005F2F57">
            <w:pPr>
              <w:ind w:left="0"/>
              <w:jc w:val="right"/>
              <w:rPr>
                <w:color w:val="000000"/>
                <w:sz w:val="16"/>
                <w:szCs w:val="16"/>
              </w:rPr>
            </w:pPr>
            <w:r>
              <w:rPr>
                <w:color w:val="000000"/>
                <w:sz w:val="16"/>
                <w:szCs w:val="16"/>
              </w:rPr>
              <w:t>92,60%</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5C19F1C" w14:textId="77777777" w:rsidR="001D3659" w:rsidRDefault="005F2F57">
            <w:pPr>
              <w:ind w:left="0"/>
              <w:jc w:val="right"/>
              <w:rPr>
                <w:color w:val="000000"/>
                <w:sz w:val="16"/>
                <w:szCs w:val="16"/>
              </w:rPr>
            </w:pPr>
            <w:r>
              <w:rPr>
                <w:color w:val="000000"/>
                <w:sz w:val="16"/>
                <w:szCs w:val="16"/>
              </w:rPr>
              <w:t>88,48%</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001DFF2" w14:textId="77777777" w:rsidR="001D3659" w:rsidRDefault="005F2F57">
            <w:pPr>
              <w:ind w:left="0"/>
              <w:jc w:val="right"/>
              <w:rPr>
                <w:color w:val="000000"/>
                <w:sz w:val="16"/>
                <w:szCs w:val="16"/>
              </w:rPr>
            </w:pPr>
            <w:r>
              <w:rPr>
                <w:color w:val="000000"/>
                <w:sz w:val="16"/>
                <w:szCs w:val="16"/>
              </w:rPr>
              <w:t>86,60%</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2F91A88" w14:textId="77777777" w:rsidR="001D3659" w:rsidRDefault="005F2F57">
            <w:pPr>
              <w:ind w:left="0"/>
              <w:jc w:val="right"/>
              <w:rPr>
                <w:color w:val="000000"/>
                <w:sz w:val="16"/>
                <w:szCs w:val="16"/>
              </w:rPr>
            </w:pPr>
            <w:r>
              <w:rPr>
                <w:color w:val="000000"/>
                <w:sz w:val="16"/>
                <w:szCs w:val="16"/>
              </w:rPr>
              <w:t>83,58%</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97BC885" w14:textId="77777777" w:rsidR="001D3659" w:rsidRDefault="005F2F57">
            <w:pPr>
              <w:ind w:left="0"/>
              <w:jc w:val="right"/>
              <w:rPr>
                <w:color w:val="000000"/>
                <w:sz w:val="16"/>
                <w:szCs w:val="16"/>
              </w:rPr>
            </w:pPr>
            <w:r>
              <w:rPr>
                <w:color w:val="000000"/>
                <w:sz w:val="16"/>
                <w:szCs w:val="16"/>
              </w:rPr>
              <w:t>6,61%</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CC86C8E" w14:textId="77777777" w:rsidR="001D3659" w:rsidRDefault="005F2F57">
            <w:pPr>
              <w:ind w:left="0"/>
              <w:jc w:val="right"/>
              <w:rPr>
                <w:color w:val="000000"/>
                <w:sz w:val="16"/>
                <w:szCs w:val="16"/>
              </w:rPr>
            </w:pPr>
            <w:r>
              <w:rPr>
                <w:color w:val="000000"/>
                <w:sz w:val="16"/>
                <w:szCs w:val="16"/>
              </w:rPr>
              <w:t>7,83%</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FF98669" w14:textId="77777777" w:rsidR="001D3659" w:rsidRDefault="005F2F57">
            <w:pPr>
              <w:ind w:left="0"/>
              <w:jc w:val="right"/>
              <w:rPr>
                <w:color w:val="000000"/>
                <w:sz w:val="16"/>
                <w:szCs w:val="16"/>
              </w:rPr>
            </w:pPr>
            <w:r>
              <w:rPr>
                <w:color w:val="000000"/>
                <w:sz w:val="16"/>
                <w:szCs w:val="16"/>
              </w:rPr>
              <w:t>6,88%</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2A649AE" w14:textId="77777777" w:rsidR="001D3659" w:rsidRDefault="005F2F57">
            <w:pPr>
              <w:ind w:left="0"/>
              <w:jc w:val="right"/>
              <w:rPr>
                <w:color w:val="000000"/>
                <w:sz w:val="16"/>
                <w:szCs w:val="16"/>
              </w:rPr>
            </w:pPr>
            <w:r>
              <w:rPr>
                <w:color w:val="000000"/>
                <w:sz w:val="16"/>
                <w:szCs w:val="16"/>
              </w:rPr>
              <w:t>7,26%</w:t>
            </w:r>
          </w:p>
        </w:tc>
      </w:tr>
      <w:tr w:rsidR="001D3659" w14:paraId="2F49EA77" w14:textId="77777777">
        <w:trPr>
          <w:trHeight w:val="300"/>
        </w:trPr>
        <w:tc>
          <w:tcPr>
            <w:tcW w:w="103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C7C696D" w14:textId="77777777" w:rsidR="001D3659" w:rsidRDefault="005F2F57">
            <w:pPr>
              <w:ind w:left="0"/>
              <w:rPr>
                <w:color w:val="000000"/>
                <w:sz w:val="20"/>
                <w:szCs w:val="20"/>
              </w:rPr>
            </w:pPr>
            <w:r>
              <w:rPr>
                <w:color w:val="000000"/>
                <w:sz w:val="16"/>
                <w:szCs w:val="16"/>
              </w:rPr>
              <w:t>TERESINA</w:t>
            </w: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BE53EEE" w14:textId="77777777" w:rsidR="001D3659" w:rsidRDefault="005F2F57">
            <w:pPr>
              <w:ind w:left="0"/>
              <w:jc w:val="right"/>
              <w:rPr>
                <w:color w:val="000000"/>
                <w:sz w:val="16"/>
                <w:szCs w:val="16"/>
              </w:rPr>
            </w:pPr>
            <w:r>
              <w:rPr>
                <w:color w:val="000000"/>
                <w:sz w:val="16"/>
                <w:szCs w:val="16"/>
              </w:rPr>
              <w:t>91,47%</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4AC237A" w14:textId="77777777" w:rsidR="001D3659" w:rsidRDefault="005F2F57">
            <w:pPr>
              <w:ind w:left="0"/>
              <w:jc w:val="right"/>
              <w:rPr>
                <w:color w:val="000000"/>
                <w:sz w:val="16"/>
                <w:szCs w:val="16"/>
              </w:rPr>
            </w:pPr>
            <w:r>
              <w:rPr>
                <w:color w:val="000000"/>
                <w:sz w:val="16"/>
                <w:szCs w:val="16"/>
              </w:rPr>
              <w:t>95,55%</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AD9D243" w14:textId="77777777" w:rsidR="001D3659" w:rsidRDefault="005F2F57">
            <w:pPr>
              <w:ind w:left="0"/>
              <w:jc w:val="right"/>
              <w:rPr>
                <w:color w:val="000000"/>
                <w:sz w:val="16"/>
                <w:szCs w:val="16"/>
              </w:rPr>
            </w:pPr>
            <w:r>
              <w:rPr>
                <w:color w:val="000000"/>
                <w:sz w:val="16"/>
                <w:szCs w:val="16"/>
              </w:rPr>
              <w:t>95,11%</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1645777" w14:textId="77777777" w:rsidR="001D3659" w:rsidRDefault="005F2F57">
            <w:pPr>
              <w:ind w:left="0"/>
              <w:jc w:val="right"/>
              <w:rPr>
                <w:color w:val="000000"/>
                <w:sz w:val="16"/>
                <w:szCs w:val="16"/>
              </w:rPr>
            </w:pPr>
            <w:r>
              <w:rPr>
                <w:color w:val="000000"/>
                <w:sz w:val="16"/>
                <w:szCs w:val="16"/>
              </w:rPr>
              <w:t>86,67%</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17C4546" w14:textId="77777777" w:rsidR="001D3659" w:rsidRDefault="005F2F57">
            <w:pPr>
              <w:ind w:left="0"/>
              <w:jc w:val="right"/>
              <w:rPr>
                <w:color w:val="000000"/>
                <w:sz w:val="16"/>
                <w:szCs w:val="16"/>
              </w:rPr>
            </w:pPr>
            <w:r>
              <w:rPr>
                <w:color w:val="000000"/>
                <w:sz w:val="16"/>
                <w:szCs w:val="16"/>
              </w:rPr>
              <w:t>78,90%</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77A6E7D" w14:textId="77777777" w:rsidR="001D3659" w:rsidRDefault="005F2F57">
            <w:pPr>
              <w:ind w:left="0"/>
              <w:jc w:val="right"/>
              <w:rPr>
                <w:color w:val="000000"/>
                <w:sz w:val="16"/>
                <w:szCs w:val="16"/>
              </w:rPr>
            </w:pPr>
            <w:r>
              <w:rPr>
                <w:color w:val="000000"/>
                <w:sz w:val="16"/>
                <w:szCs w:val="16"/>
              </w:rPr>
              <w:t>87,50%</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EED8602" w14:textId="77777777" w:rsidR="001D3659" w:rsidRDefault="005F2F57">
            <w:pPr>
              <w:ind w:left="0"/>
              <w:jc w:val="right"/>
              <w:rPr>
                <w:color w:val="000000"/>
                <w:sz w:val="16"/>
                <w:szCs w:val="16"/>
              </w:rPr>
            </w:pPr>
            <w:r>
              <w:rPr>
                <w:color w:val="000000"/>
                <w:sz w:val="16"/>
                <w:szCs w:val="16"/>
              </w:rPr>
              <w:t>88,64%</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93AB0F9" w14:textId="77777777" w:rsidR="001D3659" w:rsidRDefault="005F2F57">
            <w:pPr>
              <w:ind w:left="0"/>
              <w:jc w:val="right"/>
              <w:rPr>
                <w:color w:val="000000"/>
                <w:sz w:val="16"/>
                <w:szCs w:val="16"/>
              </w:rPr>
            </w:pPr>
            <w:r>
              <w:rPr>
                <w:color w:val="000000"/>
                <w:sz w:val="16"/>
                <w:szCs w:val="16"/>
              </w:rPr>
              <w:t>79,64%</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BA42DC6" w14:textId="77777777" w:rsidR="001D3659" w:rsidRDefault="005F2F57">
            <w:pPr>
              <w:ind w:left="0"/>
              <w:jc w:val="right"/>
              <w:rPr>
                <w:color w:val="000000"/>
                <w:sz w:val="16"/>
                <w:szCs w:val="16"/>
              </w:rPr>
            </w:pPr>
            <w:r>
              <w:rPr>
                <w:color w:val="000000"/>
                <w:sz w:val="16"/>
                <w:szCs w:val="16"/>
              </w:rPr>
              <w:t>12,57%</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47D05A9" w14:textId="77777777" w:rsidR="001D3659" w:rsidRDefault="005F2F57">
            <w:pPr>
              <w:ind w:left="0"/>
              <w:jc w:val="right"/>
              <w:rPr>
                <w:color w:val="000000"/>
                <w:sz w:val="16"/>
                <w:szCs w:val="16"/>
              </w:rPr>
            </w:pPr>
            <w:r>
              <w:rPr>
                <w:color w:val="000000"/>
                <w:sz w:val="16"/>
                <w:szCs w:val="16"/>
              </w:rPr>
              <w:t>8,05%</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B4EDA45" w14:textId="77777777" w:rsidR="001D3659" w:rsidRDefault="005F2F57">
            <w:pPr>
              <w:ind w:left="0"/>
              <w:jc w:val="right"/>
              <w:rPr>
                <w:color w:val="000000"/>
                <w:sz w:val="16"/>
                <w:szCs w:val="16"/>
              </w:rPr>
            </w:pPr>
            <w:r>
              <w:rPr>
                <w:color w:val="000000"/>
                <w:sz w:val="16"/>
                <w:szCs w:val="16"/>
              </w:rPr>
              <w:t>6,47%</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B18538C" w14:textId="77777777" w:rsidR="001D3659" w:rsidRDefault="005F2F57">
            <w:pPr>
              <w:ind w:left="0"/>
              <w:jc w:val="right"/>
              <w:rPr>
                <w:color w:val="000000"/>
                <w:sz w:val="16"/>
                <w:szCs w:val="16"/>
              </w:rPr>
            </w:pPr>
            <w:r>
              <w:rPr>
                <w:color w:val="000000"/>
                <w:sz w:val="16"/>
                <w:szCs w:val="16"/>
              </w:rPr>
              <w:t>7,03%</w:t>
            </w:r>
          </w:p>
        </w:tc>
      </w:tr>
      <w:tr w:rsidR="001D3659" w14:paraId="6FEABAA4" w14:textId="77777777">
        <w:trPr>
          <w:trHeight w:val="300"/>
        </w:trPr>
        <w:tc>
          <w:tcPr>
            <w:tcW w:w="103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1B4B172" w14:textId="77777777" w:rsidR="001D3659" w:rsidRDefault="005F2F57">
            <w:pPr>
              <w:ind w:left="0"/>
              <w:rPr>
                <w:color w:val="000000"/>
                <w:sz w:val="20"/>
                <w:szCs w:val="20"/>
              </w:rPr>
            </w:pPr>
            <w:r>
              <w:rPr>
                <w:color w:val="000000"/>
                <w:sz w:val="20"/>
                <w:szCs w:val="20"/>
              </w:rPr>
              <w:t>RIO</w:t>
            </w: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C083090" w14:textId="77777777" w:rsidR="001D3659" w:rsidRDefault="005F2F57">
            <w:pPr>
              <w:ind w:left="0"/>
              <w:jc w:val="right"/>
              <w:rPr>
                <w:color w:val="000000"/>
                <w:sz w:val="16"/>
                <w:szCs w:val="16"/>
              </w:rPr>
            </w:pPr>
            <w:r>
              <w:rPr>
                <w:color w:val="000000"/>
                <w:sz w:val="16"/>
                <w:szCs w:val="16"/>
              </w:rPr>
              <w:t>95,27%</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13BEF75" w14:textId="77777777" w:rsidR="001D3659" w:rsidRDefault="005F2F57">
            <w:pPr>
              <w:ind w:left="0"/>
              <w:jc w:val="right"/>
              <w:rPr>
                <w:color w:val="000000"/>
                <w:sz w:val="16"/>
                <w:szCs w:val="16"/>
              </w:rPr>
            </w:pPr>
            <w:r>
              <w:rPr>
                <w:color w:val="000000"/>
                <w:sz w:val="16"/>
                <w:szCs w:val="16"/>
              </w:rPr>
              <w:t>89,35%</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35E51F8" w14:textId="77777777" w:rsidR="001D3659" w:rsidRDefault="005F2F57">
            <w:pPr>
              <w:ind w:left="0"/>
              <w:jc w:val="right"/>
              <w:rPr>
                <w:color w:val="000000"/>
                <w:sz w:val="16"/>
                <w:szCs w:val="16"/>
              </w:rPr>
            </w:pPr>
            <w:r>
              <w:rPr>
                <w:color w:val="000000"/>
                <w:sz w:val="16"/>
                <w:szCs w:val="16"/>
              </w:rPr>
              <w:t>86,12%</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47B514F" w14:textId="77777777" w:rsidR="001D3659" w:rsidRDefault="005F2F57">
            <w:pPr>
              <w:ind w:left="0"/>
              <w:jc w:val="right"/>
              <w:rPr>
                <w:color w:val="000000"/>
                <w:sz w:val="16"/>
                <w:szCs w:val="16"/>
              </w:rPr>
            </w:pPr>
            <w:r>
              <w:rPr>
                <w:color w:val="000000"/>
                <w:sz w:val="16"/>
                <w:szCs w:val="16"/>
              </w:rPr>
              <w:t>89,96%</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39EB4913" w14:textId="77777777" w:rsidR="001D3659" w:rsidRDefault="005F2F57">
            <w:pPr>
              <w:ind w:left="0"/>
              <w:jc w:val="right"/>
              <w:rPr>
                <w:color w:val="000000"/>
                <w:sz w:val="16"/>
                <w:szCs w:val="16"/>
              </w:rPr>
            </w:pPr>
            <w:r>
              <w:rPr>
                <w:color w:val="000000"/>
                <w:sz w:val="16"/>
                <w:szCs w:val="16"/>
              </w:rPr>
              <w:t>87,25%</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25F1DAB" w14:textId="77777777" w:rsidR="001D3659" w:rsidRDefault="005F2F57">
            <w:pPr>
              <w:ind w:left="0"/>
              <w:jc w:val="right"/>
              <w:rPr>
                <w:color w:val="000000"/>
                <w:sz w:val="16"/>
                <w:szCs w:val="16"/>
              </w:rPr>
            </w:pPr>
            <w:r>
              <w:rPr>
                <w:color w:val="000000"/>
                <w:sz w:val="16"/>
                <w:szCs w:val="16"/>
              </w:rPr>
              <w:t>83,58%</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601F2B3" w14:textId="77777777" w:rsidR="001D3659" w:rsidRDefault="005F2F57">
            <w:pPr>
              <w:ind w:left="0"/>
              <w:jc w:val="right"/>
              <w:rPr>
                <w:color w:val="000000"/>
                <w:sz w:val="16"/>
                <w:szCs w:val="16"/>
              </w:rPr>
            </w:pPr>
            <w:r>
              <w:rPr>
                <w:color w:val="000000"/>
                <w:sz w:val="16"/>
                <w:szCs w:val="16"/>
              </w:rPr>
              <w:t>79,61%</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3C8A51A" w14:textId="77777777" w:rsidR="001D3659" w:rsidRDefault="005F2F57">
            <w:pPr>
              <w:ind w:left="0"/>
              <w:jc w:val="right"/>
              <w:rPr>
                <w:color w:val="000000"/>
                <w:sz w:val="16"/>
                <w:szCs w:val="16"/>
              </w:rPr>
            </w:pPr>
            <w:r>
              <w:rPr>
                <w:color w:val="000000"/>
                <w:sz w:val="16"/>
                <w:szCs w:val="16"/>
              </w:rPr>
              <w:t>82,50%</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372BBBF" w14:textId="77777777" w:rsidR="001D3659" w:rsidRDefault="005F2F57">
            <w:pPr>
              <w:ind w:left="0"/>
              <w:jc w:val="right"/>
              <w:rPr>
                <w:color w:val="000000"/>
                <w:sz w:val="16"/>
                <w:szCs w:val="16"/>
              </w:rPr>
            </w:pPr>
            <w:r>
              <w:rPr>
                <w:color w:val="000000"/>
                <w:sz w:val="16"/>
                <w:szCs w:val="16"/>
              </w:rPr>
              <w:t>8,02%</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3997E68" w14:textId="77777777" w:rsidR="001D3659" w:rsidRDefault="005F2F57">
            <w:pPr>
              <w:ind w:left="0"/>
              <w:jc w:val="right"/>
              <w:rPr>
                <w:color w:val="000000"/>
                <w:sz w:val="16"/>
                <w:szCs w:val="16"/>
              </w:rPr>
            </w:pPr>
            <w:r>
              <w:rPr>
                <w:color w:val="000000"/>
                <w:sz w:val="16"/>
                <w:szCs w:val="16"/>
              </w:rPr>
              <w:t>5,77%</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0293248A" w14:textId="77777777" w:rsidR="001D3659" w:rsidRDefault="005F2F57">
            <w:pPr>
              <w:ind w:left="0"/>
              <w:jc w:val="right"/>
              <w:rPr>
                <w:color w:val="000000"/>
                <w:sz w:val="16"/>
                <w:szCs w:val="16"/>
              </w:rPr>
            </w:pPr>
            <w:r>
              <w:rPr>
                <w:color w:val="000000"/>
                <w:sz w:val="16"/>
                <w:szCs w:val="16"/>
              </w:rPr>
              <w:t>6,51%</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1ED83EB" w14:textId="77777777" w:rsidR="001D3659" w:rsidRDefault="005F2F57">
            <w:pPr>
              <w:ind w:left="0"/>
              <w:jc w:val="right"/>
              <w:rPr>
                <w:color w:val="000000"/>
                <w:sz w:val="16"/>
                <w:szCs w:val="16"/>
              </w:rPr>
            </w:pPr>
            <w:r>
              <w:rPr>
                <w:color w:val="000000"/>
                <w:sz w:val="16"/>
                <w:szCs w:val="16"/>
              </w:rPr>
              <w:t>7,46%</w:t>
            </w:r>
          </w:p>
        </w:tc>
      </w:tr>
      <w:tr w:rsidR="001D3659" w14:paraId="5F8D4149" w14:textId="77777777">
        <w:trPr>
          <w:trHeight w:val="300"/>
        </w:trPr>
        <w:tc>
          <w:tcPr>
            <w:tcW w:w="103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B07287B" w14:textId="77777777" w:rsidR="001D3659" w:rsidRDefault="005F2F57">
            <w:pPr>
              <w:ind w:left="0"/>
              <w:rPr>
                <w:color w:val="000000"/>
                <w:sz w:val="20"/>
                <w:szCs w:val="20"/>
              </w:rPr>
            </w:pPr>
            <w:r>
              <w:rPr>
                <w:color w:val="000000"/>
                <w:sz w:val="20"/>
                <w:szCs w:val="20"/>
              </w:rPr>
              <w:t>TIMOM</w:t>
            </w:r>
          </w:p>
        </w:tc>
        <w:tc>
          <w:tcPr>
            <w:tcW w:w="69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CA8B6BE" w14:textId="77777777" w:rsidR="001D3659" w:rsidRDefault="005F2F57">
            <w:pPr>
              <w:ind w:left="0"/>
              <w:jc w:val="right"/>
              <w:rPr>
                <w:color w:val="000000"/>
                <w:sz w:val="15"/>
                <w:szCs w:val="15"/>
              </w:rPr>
            </w:pPr>
            <w:r>
              <w:rPr>
                <w:color w:val="000000"/>
                <w:sz w:val="15"/>
                <w:szCs w:val="15"/>
              </w:rPr>
              <w:t>100,00%</w:t>
            </w:r>
          </w:p>
        </w:tc>
        <w:tc>
          <w:tcPr>
            <w:tcW w:w="70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F77A2D6" w14:textId="77777777" w:rsidR="001D3659" w:rsidRDefault="005F2F57">
            <w:pPr>
              <w:ind w:left="0"/>
              <w:jc w:val="right"/>
              <w:rPr>
                <w:color w:val="000000"/>
                <w:sz w:val="15"/>
                <w:szCs w:val="15"/>
              </w:rPr>
            </w:pPr>
            <w:r>
              <w:rPr>
                <w:color w:val="000000"/>
                <w:sz w:val="15"/>
                <w:szCs w:val="15"/>
              </w:rPr>
              <w:t>100,00%</w:t>
            </w:r>
          </w:p>
        </w:tc>
        <w:tc>
          <w:tcPr>
            <w:tcW w:w="72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BAEE9D8" w14:textId="77777777" w:rsidR="001D3659" w:rsidRDefault="005F2F57">
            <w:pPr>
              <w:ind w:left="0"/>
              <w:jc w:val="right"/>
              <w:rPr>
                <w:color w:val="000000"/>
                <w:sz w:val="15"/>
                <w:szCs w:val="15"/>
              </w:rPr>
            </w:pPr>
            <w:r>
              <w:rPr>
                <w:color w:val="000000"/>
                <w:sz w:val="15"/>
                <w:szCs w:val="15"/>
              </w:rPr>
              <w:t>100,00%</w:t>
            </w:r>
          </w:p>
        </w:tc>
        <w:tc>
          <w:tcPr>
            <w:tcW w:w="699"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604DF848" w14:textId="77777777" w:rsidR="001D3659" w:rsidRDefault="005F2F57">
            <w:pPr>
              <w:ind w:left="0"/>
              <w:jc w:val="right"/>
              <w:rPr>
                <w:color w:val="000000"/>
                <w:sz w:val="16"/>
                <w:szCs w:val="16"/>
              </w:rPr>
            </w:pPr>
            <w:r>
              <w:rPr>
                <w:color w:val="000000"/>
                <w:sz w:val="16"/>
                <w:szCs w:val="16"/>
              </w:rPr>
              <w:t>87,59%</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A3AC2D1" w14:textId="77777777" w:rsidR="001D3659" w:rsidRDefault="005F2F57">
            <w:pPr>
              <w:ind w:left="0"/>
              <w:jc w:val="right"/>
              <w:rPr>
                <w:color w:val="000000"/>
                <w:sz w:val="16"/>
                <w:szCs w:val="16"/>
              </w:rPr>
            </w:pPr>
            <w:r>
              <w:rPr>
                <w:color w:val="000000"/>
                <w:sz w:val="16"/>
                <w:szCs w:val="16"/>
              </w:rPr>
              <w:t>95,00%</w:t>
            </w:r>
          </w:p>
        </w:tc>
        <w:tc>
          <w:tcPr>
            <w:tcW w:w="648"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B508B8B" w14:textId="77777777" w:rsidR="001D3659" w:rsidRDefault="005F2F57">
            <w:pPr>
              <w:ind w:left="0"/>
              <w:jc w:val="right"/>
              <w:rPr>
                <w:color w:val="000000"/>
                <w:sz w:val="16"/>
                <w:szCs w:val="16"/>
              </w:rPr>
            </w:pPr>
            <w:r>
              <w:rPr>
                <w:color w:val="000000"/>
                <w:sz w:val="16"/>
                <w:szCs w:val="16"/>
              </w:rPr>
              <w:t>93,68%</w:t>
            </w:r>
          </w:p>
        </w:tc>
        <w:tc>
          <w:tcPr>
            <w:tcW w:w="636"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4C060F23" w14:textId="77777777" w:rsidR="001D3659" w:rsidRDefault="005F2F57">
            <w:pPr>
              <w:ind w:left="0"/>
              <w:jc w:val="right"/>
              <w:rPr>
                <w:color w:val="000000"/>
                <w:sz w:val="16"/>
                <w:szCs w:val="16"/>
              </w:rPr>
            </w:pPr>
            <w:r>
              <w:rPr>
                <w:color w:val="000000"/>
                <w:sz w:val="16"/>
                <w:szCs w:val="16"/>
              </w:rPr>
              <w:t>91,80%</w:t>
            </w:r>
          </w:p>
        </w:tc>
        <w:tc>
          <w:tcPr>
            <w:tcW w:w="661"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1F7FA209" w14:textId="77777777" w:rsidR="001D3659" w:rsidRDefault="005F2F57">
            <w:pPr>
              <w:ind w:left="0"/>
              <w:jc w:val="right"/>
              <w:rPr>
                <w:color w:val="000000"/>
                <w:sz w:val="16"/>
                <w:szCs w:val="16"/>
              </w:rPr>
            </w:pPr>
            <w:r>
              <w:rPr>
                <w:color w:val="000000"/>
                <w:sz w:val="16"/>
                <w:szCs w:val="16"/>
              </w:rPr>
              <w:t>79,50%</w:t>
            </w:r>
          </w:p>
        </w:tc>
        <w:tc>
          <w:tcPr>
            <w:tcW w:w="63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E77F175" w14:textId="77777777" w:rsidR="001D3659" w:rsidRDefault="005F2F57">
            <w:pPr>
              <w:ind w:left="0"/>
              <w:jc w:val="right"/>
              <w:rPr>
                <w:color w:val="000000"/>
                <w:sz w:val="16"/>
                <w:szCs w:val="16"/>
              </w:rPr>
            </w:pPr>
            <w:r>
              <w:rPr>
                <w:color w:val="000000"/>
                <w:sz w:val="16"/>
                <w:szCs w:val="16"/>
              </w:rPr>
              <w:t>5,00%</w:t>
            </w:r>
          </w:p>
        </w:tc>
        <w:tc>
          <w:tcPr>
            <w:tcW w:w="560"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5A770C90" w14:textId="77777777" w:rsidR="001D3659" w:rsidRDefault="005F2F57">
            <w:pPr>
              <w:ind w:left="0"/>
              <w:jc w:val="right"/>
              <w:rPr>
                <w:color w:val="000000"/>
                <w:sz w:val="16"/>
                <w:szCs w:val="16"/>
              </w:rPr>
            </w:pPr>
            <w:r>
              <w:rPr>
                <w:color w:val="000000"/>
                <w:sz w:val="16"/>
                <w:szCs w:val="16"/>
              </w:rPr>
              <w:t>6,32%</w:t>
            </w:r>
          </w:p>
        </w:tc>
        <w:tc>
          <w:tcPr>
            <w:tcW w:w="643"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2429E248" w14:textId="77777777" w:rsidR="001D3659" w:rsidRDefault="005F2F57">
            <w:pPr>
              <w:ind w:left="0"/>
              <w:jc w:val="right"/>
              <w:rPr>
                <w:color w:val="000000"/>
                <w:sz w:val="16"/>
                <w:szCs w:val="16"/>
              </w:rPr>
            </w:pPr>
            <w:r>
              <w:rPr>
                <w:color w:val="000000"/>
                <w:sz w:val="16"/>
                <w:szCs w:val="16"/>
              </w:rPr>
              <w:t>8,40%</w:t>
            </w:r>
          </w:p>
        </w:tc>
        <w:tc>
          <w:tcPr>
            <w:tcW w:w="555" w:type="dxa"/>
            <w:tcBorders>
              <w:top w:val="single" w:sz="8" w:space="0" w:color="4F81BD"/>
              <w:left w:val="single" w:sz="8" w:space="0" w:color="4F81BD"/>
              <w:bottom w:val="single" w:sz="8" w:space="0" w:color="4F81BD"/>
              <w:right w:val="single" w:sz="8" w:space="0" w:color="4F81BD"/>
            </w:tcBorders>
            <w:shd w:val="clear" w:color="auto" w:fill="FFFFFF"/>
            <w:vAlign w:val="bottom"/>
          </w:tcPr>
          <w:p w14:paraId="75DAA232" w14:textId="77777777" w:rsidR="001D3659" w:rsidRDefault="005F2F57">
            <w:pPr>
              <w:ind w:left="0"/>
              <w:jc w:val="right"/>
              <w:rPr>
                <w:color w:val="000000"/>
                <w:sz w:val="16"/>
                <w:szCs w:val="16"/>
              </w:rPr>
            </w:pPr>
            <w:r>
              <w:rPr>
                <w:color w:val="000000"/>
                <w:sz w:val="16"/>
                <w:szCs w:val="16"/>
              </w:rPr>
              <w:t>8,09%</w:t>
            </w:r>
          </w:p>
        </w:tc>
      </w:tr>
    </w:tbl>
    <w:p w14:paraId="490E87BA" w14:textId="77777777" w:rsidR="001D3659" w:rsidRDefault="005F2F57" w:rsidP="001A67E5">
      <w:pPr>
        <w:autoSpaceDE w:val="0"/>
        <w:autoSpaceDN w:val="0"/>
        <w:adjustRightInd w:val="0"/>
        <w:spacing w:after="0" w:line="240" w:lineRule="auto"/>
        <w:ind w:left="289"/>
        <w:jc w:val="both"/>
        <w:rPr>
          <w:sz w:val="20"/>
        </w:rPr>
        <w:pPrChange w:id="66" w:author="JORGE TODOE MATSUSHIMA" w:date="2018-12-01T12:37:00Z">
          <w:pPr>
            <w:ind w:left="0" w:firstLineChars="150" w:firstLine="300"/>
          </w:pPr>
        </w:pPrChange>
      </w:pPr>
      <w:r>
        <w:rPr>
          <w:sz w:val="20"/>
        </w:rPr>
        <w:t xml:space="preserve">Fonte: </w:t>
      </w:r>
      <w:commentRangeStart w:id="67"/>
      <w:r w:rsidRPr="00D927B9">
        <w:rPr>
          <w:sz w:val="20"/>
          <w:highlight w:val="yellow"/>
          <w:rPrChange w:id="68" w:author="JORGE TODOE MATSUSHIMA" w:date="2018-12-01T14:06:00Z">
            <w:rPr>
              <w:sz w:val="20"/>
            </w:rPr>
          </w:rPrChange>
        </w:rPr>
        <w:t>Adaptado de</w:t>
      </w:r>
      <w:r w:rsidRPr="00D927B9">
        <w:rPr>
          <w:highlight w:val="yellow"/>
          <w:rPrChange w:id="69" w:author="JORGE TODOE MATSUSHIMA" w:date="2018-12-01T14:06:00Z">
            <w:rPr/>
          </w:rPrChange>
        </w:rPr>
        <w:t xml:space="preserve"> </w:t>
      </w:r>
      <w:r w:rsidRPr="00D927B9">
        <w:rPr>
          <w:sz w:val="20"/>
          <w:highlight w:val="yellow"/>
          <w:rPrChange w:id="70" w:author="JORGE TODOE MATSUSHIMA" w:date="2018-12-01T14:06:00Z">
            <w:rPr>
              <w:sz w:val="20"/>
            </w:rPr>
          </w:rPrChange>
        </w:rPr>
        <w:t>Dados cedidos pela indústria cearense (2013)</w:t>
      </w:r>
      <w:commentRangeEnd w:id="67"/>
      <w:r w:rsidR="00D927B9">
        <w:rPr>
          <w:rStyle w:val="Refdecomentrio"/>
        </w:rPr>
        <w:commentReference w:id="67"/>
      </w:r>
    </w:p>
    <w:p w14:paraId="4D79CE39" w14:textId="77777777" w:rsidR="001D3659" w:rsidRDefault="001D3659" w:rsidP="00D927B9">
      <w:pPr>
        <w:autoSpaceDE w:val="0"/>
        <w:autoSpaceDN w:val="0"/>
        <w:adjustRightInd w:val="0"/>
        <w:spacing w:after="0" w:line="360" w:lineRule="auto"/>
        <w:ind w:left="289" w:firstLine="709"/>
        <w:jc w:val="both"/>
        <w:pPrChange w:id="71" w:author="JORGE TODOE MATSUSHIMA" w:date="2018-12-01T14:04:00Z">
          <w:pPr>
            <w:ind w:left="0"/>
          </w:pPr>
        </w:pPrChange>
      </w:pPr>
    </w:p>
    <w:p w14:paraId="54E950E0" w14:textId="77777777" w:rsidR="001D3659" w:rsidRDefault="005F2F57" w:rsidP="00D927B9">
      <w:pPr>
        <w:autoSpaceDE w:val="0"/>
        <w:autoSpaceDN w:val="0"/>
        <w:adjustRightInd w:val="0"/>
        <w:spacing w:after="0" w:line="360" w:lineRule="auto"/>
        <w:ind w:left="289" w:firstLine="709"/>
        <w:jc w:val="both"/>
        <w:rPr>
          <w:ins w:id="72" w:author="JORGE TODOE MATSUSHIMA" w:date="2018-12-01T14:07:00Z"/>
        </w:rPr>
      </w:pPr>
      <w:del w:id="73" w:author="JORGE TODOE MATSUSHIMA" w:date="2018-12-01T11:13:00Z">
        <w:r w:rsidDel="005B79FA">
          <w:tab/>
        </w:r>
      </w:del>
      <w:r>
        <w:t>Após a apresentação desses dados, percebe-se que uma roteirização bem preparada gera economia para as empresas, melhorando o serviço de transporte entregue aos seus clientes.</w:t>
      </w:r>
    </w:p>
    <w:p w14:paraId="15D077FF" w14:textId="77777777" w:rsidR="00D927B9" w:rsidRDefault="00D927B9" w:rsidP="00D927B9">
      <w:pPr>
        <w:autoSpaceDE w:val="0"/>
        <w:autoSpaceDN w:val="0"/>
        <w:adjustRightInd w:val="0"/>
        <w:spacing w:after="0" w:line="360" w:lineRule="auto"/>
        <w:ind w:left="289" w:firstLine="709"/>
        <w:jc w:val="both"/>
      </w:pPr>
    </w:p>
    <w:p w14:paraId="79982436" w14:textId="77777777" w:rsidR="001D3659" w:rsidRDefault="005F2F57">
      <w:pPr>
        <w:pStyle w:val="Ttulo2"/>
        <w:numPr>
          <w:ilvl w:val="1"/>
          <w:numId w:val="3"/>
        </w:numPr>
        <w:spacing w:before="0" w:after="0" w:line="360" w:lineRule="auto"/>
      </w:pPr>
      <w:bookmarkStart w:id="74" w:name="_Toc4606"/>
      <w:bookmarkStart w:id="75" w:name="_Toc118654379"/>
      <w:r>
        <w:t>Problema em estudo</w:t>
      </w:r>
      <w:bookmarkEnd w:id="74"/>
    </w:p>
    <w:p w14:paraId="5CB21CC2" w14:textId="77777777" w:rsidR="001D3659" w:rsidRDefault="005F2F57" w:rsidP="005B79FA">
      <w:pPr>
        <w:autoSpaceDE w:val="0"/>
        <w:autoSpaceDN w:val="0"/>
        <w:adjustRightInd w:val="0"/>
        <w:spacing w:after="0" w:line="360" w:lineRule="auto"/>
        <w:ind w:left="289" w:firstLine="709"/>
        <w:jc w:val="both"/>
        <w:pPrChange w:id="76" w:author="JORGE TODOE MATSUSHIMA" w:date="2018-12-01T11:14:00Z">
          <w:pPr>
            <w:autoSpaceDE w:val="0"/>
            <w:autoSpaceDN w:val="0"/>
            <w:adjustRightInd w:val="0"/>
            <w:spacing w:line="360" w:lineRule="auto"/>
            <w:ind w:firstLine="709"/>
            <w:jc w:val="both"/>
          </w:pPr>
        </w:pPrChange>
      </w:pPr>
      <w:r>
        <w:t xml:space="preserve">Em estudo realizado pela Empresa ILOS entre os anos de 2009 e 2011, cerca 54 % dos custos logísticos das empresas estudadas, são derivados do transporte. Já o Panorama </w:t>
      </w:r>
      <w:proofErr w:type="gramStart"/>
      <w:r>
        <w:t>Logístico(</w:t>
      </w:r>
      <w:proofErr w:type="gramEnd"/>
      <w:r>
        <w:t>CEL/COOPEAD) mostra que 92% das empresas classificam a redução de custos com transporte com prioridade alta. Ao analisar esses dois fatores, faz-se necessário uma ferramenta que proporcione a redução de custos logísticos com transporte.</w:t>
      </w:r>
    </w:p>
    <w:p w14:paraId="3806231B" w14:textId="77777777" w:rsidR="001D3659" w:rsidRDefault="001D3659" w:rsidP="005B79FA">
      <w:pPr>
        <w:spacing w:after="0" w:line="360" w:lineRule="auto"/>
        <w:ind w:left="289" w:firstLine="709"/>
        <w:pPrChange w:id="77" w:author="JORGE TODOE MATSUSHIMA" w:date="2018-12-01T11:14:00Z">
          <w:pPr>
            <w:ind w:firstLine="697"/>
          </w:pPr>
        </w:pPrChange>
      </w:pPr>
    </w:p>
    <w:p w14:paraId="5E7D9A79" w14:textId="77777777" w:rsidR="001D3659" w:rsidRDefault="005F2F57">
      <w:pPr>
        <w:pStyle w:val="Ttulo2"/>
        <w:numPr>
          <w:ilvl w:val="1"/>
          <w:numId w:val="3"/>
        </w:numPr>
        <w:spacing w:before="0" w:after="0" w:line="360" w:lineRule="auto"/>
      </w:pPr>
      <w:bookmarkStart w:id="78" w:name="_Toc8153"/>
      <w:r>
        <w:t>Relevância do Trabalho</w:t>
      </w:r>
      <w:bookmarkEnd w:id="78"/>
    </w:p>
    <w:p w14:paraId="139C01BB" w14:textId="77777777" w:rsidR="001D3659" w:rsidRDefault="005F2F57" w:rsidP="005B79FA">
      <w:pPr>
        <w:autoSpaceDE w:val="0"/>
        <w:autoSpaceDN w:val="0"/>
        <w:adjustRightInd w:val="0"/>
        <w:spacing w:after="0" w:line="360" w:lineRule="auto"/>
        <w:ind w:left="289" w:firstLine="709"/>
        <w:jc w:val="both"/>
        <w:pPrChange w:id="79" w:author="JORGE TODOE MATSUSHIMA" w:date="2018-12-01T11:14:00Z">
          <w:pPr>
            <w:autoSpaceDE w:val="0"/>
            <w:autoSpaceDN w:val="0"/>
            <w:adjustRightInd w:val="0"/>
            <w:spacing w:line="360" w:lineRule="auto"/>
            <w:ind w:firstLine="709"/>
            <w:jc w:val="both"/>
          </w:pPr>
        </w:pPrChange>
      </w:pPr>
      <w:r>
        <w:t>Uma plataforma de roteirização é importante pois, como apresentado pelo estudo de Matos Junior, uma roteirização adequada, reduz até 43% nas distâncias percorridas, além diminuir o custo por quilo em 7,3%.</w:t>
      </w:r>
    </w:p>
    <w:p w14:paraId="62FB1A61" w14:textId="77777777" w:rsidR="001D3659" w:rsidRDefault="005F2F57" w:rsidP="005B79FA">
      <w:pPr>
        <w:autoSpaceDE w:val="0"/>
        <w:autoSpaceDN w:val="0"/>
        <w:adjustRightInd w:val="0"/>
        <w:spacing w:after="0" w:line="360" w:lineRule="auto"/>
        <w:ind w:left="289" w:firstLine="709"/>
        <w:jc w:val="both"/>
        <w:pPrChange w:id="80" w:author="JORGE TODOE MATSUSHIMA" w:date="2018-12-01T11:14:00Z">
          <w:pPr>
            <w:autoSpaceDE w:val="0"/>
            <w:autoSpaceDN w:val="0"/>
            <w:adjustRightInd w:val="0"/>
            <w:spacing w:line="360" w:lineRule="auto"/>
            <w:ind w:firstLine="697"/>
            <w:jc w:val="both"/>
          </w:pPr>
        </w:pPrChange>
      </w:pPr>
      <w:r>
        <w:t>Existem, atualmente, no mercado empresas que comercializam softwares para roteirização, entretanto, grande parte delas faz necessária a utilização de uma plataforma muito mais ampla, incluindo mais módulos não dedicados à roteirização.</w:t>
      </w:r>
    </w:p>
    <w:p w14:paraId="562FE4F6" w14:textId="77777777" w:rsidR="001D3659" w:rsidRDefault="005F2F57" w:rsidP="005B79FA">
      <w:pPr>
        <w:autoSpaceDE w:val="0"/>
        <w:autoSpaceDN w:val="0"/>
        <w:adjustRightInd w:val="0"/>
        <w:spacing w:after="0" w:line="360" w:lineRule="auto"/>
        <w:ind w:left="289" w:firstLine="709"/>
        <w:jc w:val="both"/>
        <w:pPrChange w:id="81" w:author="JORGE TODOE MATSUSHIMA" w:date="2018-12-01T11:14:00Z">
          <w:pPr>
            <w:autoSpaceDE w:val="0"/>
            <w:autoSpaceDN w:val="0"/>
            <w:adjustRightInd w:val="0"/>
            <w:spacing w:line="360" w:lineRule="auto"/>
            <w:ind w:firstLine="697"/>
            <w:jc w:val="both"/>
          </w:pPr>
        </w:pPrChange>
      </w:pPr>
      <w:r>
        <w:lastRenderedPageBreak/>
        <w:t xml:space="preserve">O desenvolvimento de um </w:t>
      </w:r>
      <w:r>
        <w:rPr>
          <w:i/>
          <w:iCs/>
        </w:rPr>
        <w:t xml:space="preserve">software </w:t>
      </w:r>
      <w:r>
        <w:t xml:space="preserve">de roteirização independente, auxiliará empresas de transporte proporcionando uma rota de entregas otimizada, não sendo necessário que as empresas tenham que adquirir uma nova plataforma de gestão completa. </w:t>
      </w:r>
    </w:p>
    <w:p w14:paraId="066F9686" w14:textId="77777777" w:rsidR="001D3659" w:rsidRDefault="001D3659" w:rsidP="005B79FA">
      <w:pPr>
        <w:autoSpaceDE w:val="0"/>
        <w:autoSpaceDN w:val="0"/>
        <w:adjustRightInd w:val="0"/>
        <w:spacing w:after="0" w:line="360" w:lineRule="auto"/>
        <w:ind w:left="289" w:firstLine="709"/>
        <w:jc w:val="both"/>
        <w:pPrChange w:id="82" w:author="JORGE TODOE MATSUSHIMA" w:date="2018-12-01T11:14:00Z">
          <w:pPr>
            <w:ind w:firstLine="697"/>
          </w:pPr>
        </w:pPrChange>
      </w:pPr>
    </w:p>
    <w:p w14:paraId="01EE4E67" w14:textId="77777777" w:rsidR="001D3659" w:rsidRDefault="005F2F57">
      <w:pPr>
        <w:pStyle w:val="Ttulo2"/>
        <w:numPr>
          <w:ilvl w:val="1"/>
          <w:numId w:val="3"/>
        </w:numPr>
        <w:spacing w:before="0" w:after="0" w:line="360" w:lineRule="auto"/>
      </w:pPr>
      <w:bookmarkStart w:id="83" w:name="_Toc118654378"/>
      <w:bookmarkStart w:id="84" w:name="_Toc483916829"/>
      <w:bookmarkStart w:id="85" w:name="_Toc483916784"/>
      <w:bookmarkStart w:id="86" w:name="_Toc4131"/>
      <w:r>
        <w:t xml:space="preserve">Objetivo do </w:t>
      </w:r>
      <w:bookmarkEnd w:id="83"/>
      <w:r>
        <w:t>Geral</w:t>
      </w:r>
      <w:bookmarkEnd w:id="84"/>
      <w:bookmarkEnd w:id="85"/>
      <w:bookmarkEnd w:id="86"/>
    </w:p>
    <w:bookmarkEnd w:id="75"/>
    <w:p w14:paraId="2E426FFB" w14:textId="77777777" w:rsidR="001D3659" w:rsidRDefault="005F2F57" w:rsidP="005B79FA">
      <w:pPr>
        <w:autoSpaceDE w:val="0"/>
        <w:autoSpaceDN w:val="0"/>
        <w:adjustRightInd w:val="0"/>
        <w:spacing w:after="0" w:line="360" w:lineRule="auto"/>
        <w:ind w:left="289" w:firstLine="709"/>
        <w:jc w:val="both"/>
        <w:pPrChange w:id="87" w:author="JORGE TODOE MATSUSHIMA" w:date="2018-12-01T11:14:00Z">
          <w:pPr>
            <w:pStyle w:val="Corpodetexto"/>
            <w:spacing w:line="360" w:lineRule="auto"/>
            <w:ind w:firstLine="708"/>
          </w:pPr>
        </w:pPrChange>
      </w:pPr>
      <w:r>
        <w:t>O objetivo geral deste trabalho é desenvolver um Software, dedicado a criação de rotas de entrega utilizando otimização por meio de um algoritmo de roteirização.</w:t>
      </w:r>
      <w:bookmarkStart w:id="88" w:name="_Toc483916830"/>
      <w:bookmarkStart w:id="89" w:name="_Toc483916785"/>
    </w:p>
    <w:p w14:paraId="45CEAA41" w14:textId="77777777" w:rsidR="001D3659" w:rsidRDefault="001D3659" w:rsidP="005B79FA">
      <w:pPr>
        <w:autoSpaceDE w:val="0"/>
        <w:autoSpaceDN w:val="0"/>
        <w:adjustRightInd w:val="0"/>
        <w:spacing w:after="0" w:line="360" w:lineRule="auto"/>
        <w:ind w:left="289" w:firstLine="709"/>
        <w:jc w:val="both"/>
        <w:pPrChange w:id="90" w:author="JORGE TODOE MATSUSHIMA" w:date="2018-12-01T11:14:00Z">
          <w:pPr>
            <w:pStyle w:val="Corpodetexto"/>
            <w:spacing w:line="360" w:lineRule="auto"/>
            <w:ind w:firstLine="708"/>
          </w:pPr>
        </w:pPrChange>
      </w:pPr>
    </w:p>
    <w:p w14:paraId="246667B1" w14:textId="77777777" w:rsidR="001D3659" w:rsidRDefault="005F2F57">
      <w:pPr>
        <w:pStyle w:val="Ttulo2"/>
        <w:numPr>
          <w:ilvl w:val="1"/>
          <w:numId w:val="3"/>
        </w:numPr>
        <w:spacing w:before="0" w:after="0" w:line="360" w:lineRule="auto"/>
      </w:pPr>
      <w:bookmarkStart w:id="91" w:name="_Toc4960"/>
      <w:bookmarkStart w:id="92" w:name="_Toc118654380"/>
      <w:bookmarkEnd w:id="88"/>
      <w:bookmarkEnd w:id="89"/>
      <w:r>
        <w:t>Objetivos Específicos.</w:t>
      </w:r>
      <w:bookmarkEnd w:id="91"/>
    </w:p>
    <w:p w14:paraId="07A4B03F" w14:textId="77777777" w:rsidR="001D3659" w:rsidRDefault="005F2F57" w:rsidP="005B79FA">
      <w:pPr>
        <w:autoSpaceDE w:val="0"/>
        <w:autoSpaceDN w:val="0"/>
        <w:adjustRightInd w:val="0"/>
        <w:spacing w:after="0" w:line="360" w:lineRule="auto"/>
        <w:ind w:left="289" w:firstLine="709"/>
        <w:jc w:val="both"/>
        <w:pPrChange w:id="93" w:author="JORGE TODOE MATSUSHIMA" w:date="2018-12-01T11:15:00Z">
          <w:pPr>
            <w:pStyle w:val="Corpodetexto"/>
            <w:spacing w:line="360" w:lineRule="auto"/>
            <w:ind w:firstLine="708"/>
          </w:pPr>
        </w:pPrChange>
      </w:pPr>
      <w:r>
        <w:t>Este trabalho tem como objetivos específicos:</w:t>
      </w:r>
    </w:p>
    <w:p w14:paraId="540A042D" w14:textId="77777777" w:rsidR="001D3659" w:rsidRDefault="005F2F57" w:rsidP="00D927B9">
      <w:pPr>
        <w:pStyle w:val="Corpodetexto"/>
        <w:numPr>
          <w:ilvl w:val="0"/>
          <w:numId w:val="4"/>
        </w:numPr>
        <w:spacing w:after="0" w:line="360" w:lineRule="auto"/>
        <w:ind w:left="1712" w:hanging="357"/>
        <w:pPrChange w:id="94" w:author="JORGE TODOE MATSUSHIMA" w:date="2018-12-01T14:08:00Z">
          <w:pPr>
            <w:pStyle w:val="Corpodetexto"/>
            <w:numPr>
              <w:numId w:val="4"/>
            </w:numPr>
            <w:spacing w:line="360" w:lineRule="auto"/>
            <w:ind w:left="1716" w:hanging="360"/>
          </w:pPr>
        </w:pPrChange>
      </w:pPr>
      <w:r>
        <w:t>Desenvolver um algoritmo para roteirização.</w:t>
      </w:r>
    </w:p>
    <w:p w14:paraId="1F4F2165" w14:textId="77777777" w:rsidR="001D3659" w:rsidRDefault="005F2F57" w:rsidP="00D927B9">
      <w:pPr>
        <w:pStyle w:val="Corpodetexto"/>
        <w:numPr>
          <w:ilvl w:val="0"/>
          <w:numId w:val="4"/>
        </w:numPr>
        <w:spacing w:after="0" w:line="360" w:lineRule="auto"/>
        <w:ind w:left="1712" w:hanging="357"/>
        <w:pPrChange w:id="95" w:author="JORGE TODOE MATSUSHIMA" w:date="2018-12-01T14:08:00Z">
          <w:pPr>
            <w:pStyle w:val="Corpodetexto"/>
            <w:numPr>
              <w:numId w:val="4"/>
            </w:numPr>
            <w:spacing w:line="360" w:lineRule="auto"/>
            <w:ind w:left="1716" w:hanging="360"/>
          </w:pPr>
        </w:pPrChange>
      </w:pPr>
      <w:r>
        <w:t>Desenvolver um software para criação de rotas de entrega baseada em endereços passados e na área de atuação da empresa</w:t>
      </w:r>
    </w:p>
    <w:p w14:paraId="39C0DA83" w14:textId="77777777" w:rsidR="001D3659" w:rsidRDefault="005F2F57" w:rsidP="00D927B9">
      <w:pPr>
        <w:pStyle w:val="Corpodetexto"/>
        <w:numPr>
          <w:ilvl w:val="0"/>
          <w:numId w:val="4"/>
        </w:numPr>
        <w:spacing w:after="0" w:line="360" w:lineRule="auto"/>
        <w:ind w:left="1712" w:hanging="357"/>
        <w:pPrChange w:id="96" w:author="JORGE TODOE MATSUSHIMA" w:date="2018-12-01T14:08:00Z">
          <w:pPr>
            <w:pStyle w:val="Corpodetexto"/>
            <w:numPr>
              <w:numId w:val="4"/>
            </w:numPr>
            <w:spacing w:line="360" w:lineRule="auto"/>
            <w:ind w:left="1716" w:hanging="360"/>
          </w:pPr>
        </w:pPrChange>
      </w:pPr>
      <w:r>
        <w:t>Realizar um estudo comparativo entre aplicar uma roteirização manual, por ordem de inserção dos pontos de entrega, e realizar a roteirização utilizando algoritmo desenvolvido.</w:t>
      </w:r>
    </w:p>
    <w:p w14:paraId="368B9D9F" w14:textId="77777777" w:rsidR="001D3659" w:rsidRDefault="001D3659" w:rsidP="00D927B9">
      <w:pPr>
        <w:autoSpaceDE w:val="0"/>
        <w:autoSpaceDN w:val="0"/>
        <w:adjustRightInd w:val="0"/>
        <w:spacing w:after="0" w:line="360" w:lineRule="auto"/>
        <w:ind w:left="289" w:firstLine="709"/>
        <w:jc w:val="both"/>
        <w:pPrChange w:id="97" w:author="JORGE TODOE MATSUSHIMA" w:date="2018-12-01T14:08:00Z">
          <w:pPr>
            <w:pStyle w:val="Corpodetexto"/>
            <w:spacing w:line="360" w:lineRule="auto"/>
            <w:ind w:left="1356"/>
          </w:pPr>
        </w:pPrChange>
      </w:pPr>
    </w:p>
    <w:p w14:paraId="252AA1EC" w14:textId="77777777" w:rsidR="001D3659" w:rsidRDefault="005F2F57" w:rsidP="00670B52">
      <w:pPr>
        <w:pStyle w:val="Ttulo2"/>
        <w:numPr>
          <w:ilvl w:val="1"/>
          <w:numId w:val="3"/>
        </w:numPr>
        <w:spacing w:before="0" w:after="0" w:line="360" w:lineRule="auto"/>
      </w:pPr>
      <w:bookmarkStart w:id="98" w:name="_Toc26701"/>
      <w:bookmarkStart w:id="99" w:name="_Toc118654384"/>
      <w:bookmarkEnd w:id="92"/>
      <w:r>
        <w:t>Proposta Metodológica</w:t>
      </w:r>
      <w:bookmarkEnd w:id="98"/>
    </w:p>
    <w:p w14:paraId="6F92A74F" w14:textId="77777777" w:rsidR="001D3659" w:rsidRDefault="005F2F57" w:rsidP="005B79FA">
      <w:pPr>
        <w:autoSpaceDE w:val="0"/>
        <w:autoSpaceDN w:val="0"/>
        <w:adjustRightInd w:val="0"/>
        <w:spacing w:after="0" w:line="360" w:lineRule="auto"/>
        <w:ind w:left="289" w:firstLine="709"/>
        <w:jc w:val="both"/>
        <w:pPrChange w:id="100" w:author="JORGE TODOE MATSUSHIMA" w:date="2018-12-01T11:15:00Z">
          <w:pPr>
            <w:pStyle w:val="Corpodetexto"/>
            <w:widowControl w:val="0"/>
            <w:spacing w:line="360" w:lineRule="auto"/>
            <w:ind w:firstLine="709"/>
          </w:pPr>
        </w:pPrChange>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14:paraId="682973F6" w14:textId="77777777" w:rsidR="001D3659" w:rsidRDefault="005F2F57" w:rsidP="005B79FA">
      <w:pPr>
        <w:autoSpaceDE w:val="0"/>
        <w:autoSpaceDN w:val="0"/>
        <w:adjustRightInd w:val="0"/>
        <w:spacing w:after="0" w:line="360" w:lineRule="auto"/>
        <w:ind w:left="289" w:firstLine="709"/>
        <w:jc w:val="both"/>
        <w:pPrChange w:id="101" w:author="JORGE TODOE MATSUSHIMA" w:date="2018-12-01T11:15:00Z">
          <w:pPr>
            <w:pStyle w:val="Corpodetexto"/>
            <w:widowControl w:val="0"/>
            <w:spacing w:line="360" w:lineRule="auto"/>
            <w:ind w:firstLine="709"/>
          </w:pPr>
        </w:pPrChange>
      </w:pPr>
      <w:r>
        <w:t xml:space="preserve">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w:t>
      </w:r>
      <w:r>
        <w:rPr>
          <w:sz w:val="21"/>
          <w:szCs w:val="22"/>
        </w:rPr>
        <w:t>CEL/COOPEAD</w:t>
      </w:r>
      <w:r>
        <w:t>.</w:t>
      </w:r>
    </w:p>
    <w:p w14:paraId="1952A4B9" w14:textId="77777777" w:rsidR="001D3659" w:rsidRDefault="005F2F57" w:rsidP="005B79FA">
      <w:pPr>
        <w:autoSpaceDE w:val="0"/>
        <w:autoSpaceDN w:val="0"/>
        <w:adjustRightInd w:val="0"/>
        <w:spacing w:after="0" w:line="360" w:lineRule="auto"/>
        <w:ind w:left="289" w:firstLine="709"/>
        <w:jc w:val="both"/>
        <w:pPrChange w:id="102" w:author="JORGE TODOE MATSUSHIMA" w:date="2018-12-01T11:15:00Z">
          <w:pPr>
            <w:pStyle w:val="Corpodetexto"/>
            <w:widowControl w:val="0"/>
            <w:spacing w:line="360" w:lineRule="auto"/>
            <w:ind w:firstLine="709"/>
          </w:pPr>
        </w:pPrChange>
      </w:pPr>
      <w:r>
        <w:t xml:space="preserve">No que compreende ao levantamento de requisitos, utilizar-se-á de </w:t>
      </w:r>
      <w:r>
        <w:rPr>
          <w:i/>
          <w:iCs/>
        </w:rPr>
        <w:t>User Stories</w:t>
      </w:r>
      <w:r>
        <w:t xml:space="preserve">, pois seu formato auxilia </w:t>
      </w:r>
      <w:proofErr w:type="gramStart"/>
      <w:r>
        <w:t>o codificação</w:t>
      </w:r>
      <w:proofErr w:type="gramEnd"/>
      <w:r>
        <w:t xml:space="preserve">, proporcionando de maneira simples e direta a funcionalidade a ser desenvolvida. </w:t>
      </w:r>
    </w:p>
    <w:p w14:paraId="12860675" w14:textId="77777777" w:rsidR="001D3659" w:rsidRDefault="005F2F57" w:rsidP="005B79FA">
      <w:pPr>
        <w:autoSpaceDE w:val="0"/>
        <w:autoSpaceDN w:val="0"/>
        <w:adjustRightInd w:val="0"/>
        <w:spacing w:after="0" w:line="360" w:lineRule="auto"/>
        <w:ind w:left="289" w:firstLine="709"/>
        <w:jc w:val="both"/>
        <w:pPrChange w:id="103" w:author="JORGE TODOE MATSUSHIMA" w:date="2018-12-01T11:15:00Z">
          <w:pPr>
            <w:pStyle w:val="Corpodetexto"/>
            <w:widowControl w:val="0"/>
            <w:spacing w:line="360" w:lineRule="auto"/>
            <w:ind w:firstLine="709"/>
          </w:pPr>
        </w:pPrChange>
      </w:pPr>
      <w:r>
        <w:lastRenderedPageBreak/>
        <w:t xml:space="preserve">Como metodologia de desenvolvimento, utilizar-se-á de Kanban. Essa metodologia pode ser aplicada ao desenvolvimento de Softwares e combina muito bem com as </w:t>
      </w:r>
      <w:r>
        <w:rPr>
          <w:i/>
          <w:iCs/>
        </w:rPr>
        <w:t>User Stories</w:t>
      </w:r>
      <w:r>
        <w:t>. O Kanban proporciona uma visão geral do projeto e viabiliza a classificação das tarefas, organizando o andamento do projeto. O Trello foi escolhido como ferramenta de Kanban para o Projeto.</w:t>
      </w:r>
    </w:p>
    <w:p w14:paraId="3AB2614A" w14:textId="77777777" w:rsidR="001D3659" w:rsidRDefault="005F2F57" w:rsidP="005B79FA">
      <w:pPr>
        <w:autoSpaceDE w:val="0"/>
        <w:autoSpaceDN w:val="0"/>
        <w:adjustRightInd w:val="0"/>
        <w:spacing w:after="0" w:line="360" w:lineRule="auto"/>
        <w:ind w:left="289" w:firstLine="709"/>
        <w:jc w:val="both"/>
        <w:pPrChange w:id="104" w:author="JORGE TODOE MATSUSHIMA" w:date="2018-12-01T11:15:00Z">
          <w:pPr>
            <w:pStyle w:val="Corpodetexto"/>
            <w:widowControl w:val="0"/>
            <w:spacing w:line="360" w:lineRule="auto"/>
            <w:ind w:firstLine="709"/>
          </w:pPr>
        </w:pPrChange>
      </w:pPr>
      <w:r>
        <w:t xml:space="preserve">O desenvolvimento realizar-se-á por meio de duas etapas. Na primeira, desenvolver-se-á o </w:t>
      </w:r>
      <w:r>
        <w:rPr>
          <w:i/>
          <w:iCs/>
        </w:rPr>
        <w:t xml:space="preserve">BackEnd </w:t>
      </w:r>
      <w:r>
        <w:t xml:space="preserve">do projeto, que compreende toda a camada que disponibiliza os serviços para gestão dos cadastros, criação de rotas e consulta de ceps. A segunda etapa responsabilizar-se-á pelo desenvolvimento do </w:t>
      </w:r>
      <w:r>
        <w:rPr>
          <w:i/>
          <w:iCs/>
        </w:rPr>
        <w:t xml:space="preserve">FrontEnd </w:t>
      </w:r>
      <w:r>
        <w:t>do projeto, que é a</w:t>
      </w:r>
      <w:r>
        <w:rPr>
          <w:i/>
          <w:iCs/>
        </w:rPr>
        <w:t xml:space="preserve"> Interface Web</w:t>
      </w:r>
      <w:r>
        <w:t xml:space="preserve"> e também </w:t>
      </w:r>
      <w:r>
        <w:rPr>
          <w:i/>
          <w:iCs/>
        </w:rPr>
        <w:t>Mobile</w:t>
      </w:r>
      <w:r>
        <w:t>, na qual o usuário utilizará a aplicação.</w:t>
      </w:r>
    </w:p>
    <w:p w14:paraId="684B22DB" w14:textId="77777777" w:rsidR="001D3659" w:rsidRDefault="005F2F57" w:rsidP="005B79FA">
      <w:pPr>
        <w:autoSpaceDE w:val="0"/>
        <w:autoSpaceDN w:val="0"/>
        <w:adjustRightInd w:val="0"/>
        <w:spacing w:after="0" w:line="360" w:lineRule="auto"/>
        <w:ind w:left="289" w:firstLine="709"/>
        <w:jc w:val="both"/>
        <w:rPr>
          <w:ins w:id="105" w:author="JORGE TODOE MATSUSHIMA" w:date="2018-12-01T14:09:00Z"/>
        </w:rPr>
      </w:pPr>
      <w:r>
        <w:t>Os resultados serão mensurados de maneira quantitativa analisando o tempo que uma empresa economizará utilizando o aplicativo para definir uma rota de entregas em relação a montar uma roteirização sem nenhum tipo de planejamento.</w:t>
      </w:r>
    </w:p>
    <w:p w14:paraId="258516A2" w14:textId="77777777" w:rsidR="00D927B9" w:rsidRDefault="00D927B9" w:rsidP="005B79FA">
      <w:pPr>
        <w:autoSpaceDE w:val="0"/>
        <w:autoSpaceDN w:val="0"/>
        <w:adjustRightInd w:val="0"/>
        <w:spacing w:after="0" w:line="360" w:lineRule="auto"/>
        <w:ind w:left="289" w:firstLine="709"/>
        <w:jc w:val="both"/>
        <w:pPrChange w:id="106" w:author="JORGE TODOE MATSUSHIMA" w:date="2018-12-01T11:15:00Z">
          <w:pPr>
            <w:spacing w:line="360" w:lineRule="auto"/>
            <w:ind w:left="289" w:firstLine="709"/>
            <w:jc w:val="both"/>
          </w:pPr>
        </w:pPrChange>
      </w:pPr>
    </w:p>
    <w:p w14:paraId="7DC20DFA" w14:textId="77777777" w:rsidR="001D3659" w:rsidRDefault="005F2F57">
      <w:pPr>
        <w:pStyle w:val="Ttulo2"/>
        <w:numPr>
          <w:ilvl w:val="1"/>
          <w:numId w:val="3"/>
        </w:numPr>
        <w:spacing w:before="0" w:after="0" w:line="360" w:lineRule="auto"/>
      </w:pPr>
      <w:bookmarkStart w:id="107" w:name="_Toc31951"/>
      <w:bookmarkEnd w:id="99"/>
      <w:r>
        <w:t>Conteúdo do Trabalho</w:t>
      </w:r>
      <w:bookmarkEnd w:id="107"/>
    </w:p>
    <w:p w14:paraId="189F3AD1" w14:textId="77777777" w:rsidR="001D3659" w:rsidRDefault="005F2F57" w:rsidP="001A67E5">
      <w:pPr>
        <w:autoSpaceDE w:val="0"/>
        <w:autoSpaceDN w:val="0"/>
        <w:adjustRightInd w:val="0"/>
        <w:spacing w:after="0" w:line="360" w:lineRule="auto"/>
        <w:ind w:left="289" w:firstLine="709"/>
        <w:jc w:val="both"/>
      </w:pPr>
      <w:r>
        <w:t>O presente trabalho está estruturado em seis Capítulos, cujo conteúdo é sucintamente apresentado a seguir:</w:t>
      </w:r>
    </w:p>
    <w:p w14:paraId="2FA0154E" w14:textId="77777777" w:rsidR="001D3659" w:rsidRDefault="005F2F57" w:rsidP="001A67E5">
      <w:pPr>
        <w:autoSpaceDE w:val="0"/>
        <w:autoSpaceDN w:val="0"/>
        <w:adjustRightInd w:val="0"/>
        <w:spacing w:after="0" w:line="360" w:lineRule="auto"/>
        <w:ind w:left="289" w:firstLine="709"/>
        <w:jc w:val="both"/>
      </w:pPr>
      <w:r>
        <w:t>O Capitulo 1, é o capitulo atual, composto pela Introdução, Objetivos e Metodologia Aplicada.</w:t>
      </w:r>
    </w:p>
    <w:p w14:paraId="2B5E1FB6" w14:textId="77777777" w:rsidR="001D3659" w:rsidRDefault="005F2F57" w:rsidP="001A67E5">
      <w:pPr>
        <w:autoSpaceDE w:val="0"/>
        <w:autoSpaceDN w:val="0"/>
        <w:adjustRightInd w:val="0"/>
        <w:spacing w:after="0" w:line="360" w:lineRule="auto"/>
        <w:ind w:left="289" w:firstLine="709"/>
        <w:jc w:val="both"/>
      </w:pPr>
      <w:r>
        <w:t xml:space="preserve">No Capítulo 2 é apresentada a etapa de engenharia de requisitos, apresentando as </w:t>
      </w:r>
      <w:r>
        <w:rPr>
          <w:i/>
          <w:iCs/>
        </w:rPr>
        <w:t>User Stories</w:t>
      </w:r>
      <w:r>
        <w:t xml:space="preserve"> e seu detalhamento. Neste mesmo capítulo, serão apresentadas as tecnologias utilizadas no desenvolvimento do projeto</w:t>
      </w:r>
      <w:del w:id="108" w:author="JORGE TODOE MATSUSHIMA" w:date="2018-12-01T14:09:00Z">
        <w:r w:rsidDel="00D927B9">
          <w:delText xml:space="preserve"> </w:delText>
        </w:r>
      </w:del>
      <w:r>
        <w:t xml:space="preserve">. </w:t>
      </w:r>
    </w:p>
    <w:p w14:paraId="54F362CE" w14:textId="77777777" w:rsidR="001D3659" w:rsidRDefault="005F2F57" w:rsidP="001A67E5">
      <w:pPr>
        <w:autoSpaceDE w:val="0"/>
        <w:autoSpaceDN w:val="0"/>
        <w:adjustRightInd w:val="0"/>
        <w:spacing w:after="0" w:line="360" w:lineRule="auto"/>
        <w:ind w:left="289" w:firstLine="709"/>
        <w:jc w:val="both"/>
      </w:pPr>
      <w:r>
        <w:t>O Capítulo 3 compreende o Desenvolvimento do Trabalho, sendo composto por: Arquitetura da Solução, Modelagem e Gestão dos Dados, Arquitetura do Software, Segurança e para concluir a apresentação de uma Visão Geral do Sistema.</w:t>
      </w:r>
    </w:p>
    <w:p w14:paraId="182262F0" w14:textId="77777777" w:rsidR="001D3659" w:rsidRDefault="005F2F57" w:rsidP="001A67E5">
      <w:pPr>
        <w:autoSpaceDE w:val="0"/>
        <w:autoSpaceDN w:val="0"/>
        <w:adjustRightInd w:val="0"/>
        <w:spacing w:after="0" w:line="360" w:lineRule="auto"/>
        <w:ind w:left="289" w:firstLine="709"/>
        <w:jc w:val="both"/>
      </w:pPr>
      <w:r>
        <w:t>No Capítulo 4 serão apresentadas as experimentações e a análise dos resultados obtidos.</w:t>
      </w:r>
    </w:p>
    <w:p w14:paraId="7A3A4C74" w14:textId="77777777" w:rsidR="001D3659" w:rsidRDefault="005F2F57" w:rsidP="001A67E5">
      <w:pPr>
        <w:autoSpaceDE w:val="0"/>
        <w:autoSpaceDN w:val="0"/>
        <w:adjustRightInd w:val="0"/>
        <w:spacing w:after="0" w:line="360" w:lineRule="auto"/>
        <w:ind w:left="289" w:firstLine="709"/>
        <w:jc w:val="both"/>
      </w:pPr>
      <w:r>
        <w:t>Finalmente, o Capítulo 5 apresenta a conclusão deste trabalho com base nos resultados obtidos com o software desenvolvido.</w:t>
      </w:r>
    </w:p>
    <w:p w14:paraId="2993F1FB" w14:textId="77777777" w:rsidR="001D3659" w:rsidRDefault="001D3659">
      <w:pPr>
        <w:pStyle w:val="Corpodetexto"/>
        <w:spacing w:line="360" w:lineRule="auto"/>
      </w:pPr>
    </w:p>
    <w:p w14:paraId="2BB6FD21" w14:textId="77777777" w:rsidR="001D3659" w:rsidRDefault="005F2F57" w:rsidP="00670B52">
      <w:pPr>
        <w:pStyle w:val="Ttulo1"/>
        <w:keepNext w:val="0"/>
        <w:pageBreakBefore/>
        <w:numPr>
          <w:ilvl w:val="0"/>
          <w:numId w:val="3"/>
        </w:numPr>
        <w:spacing w:after="120" w:line="360" w:lineRule="auto"/>
        <w:ind w:leftChars="125" w:left="300"/>
        <w:jc w:val="both"/>
        <w:pPrChange w:id="109" w:author="JORGE TODOE MATSUSHIMA" w:date="2018-12-01T12:56:00Z">
          <w:pPr>
            <w:pStyle w:val="Ttulo1"/>
            <w:keepNext w:val="0"/>
            <w:pageBreakBefore/>
            <w:numPr>
              <w:numId w:val="3"/>
            </w:numPr>
            <w:spacing w:after="120" w:line="360" w:lineRule="auto"/>
            <w:ind w:leftChars="125" w:left="300"/>
          </w:pPr>
        </w:pPrChange>
      </w:pPr>
      <w:bookmarkStart w:id="110" w:name="_Toc14299"/>
      <w:r>
        <w:rPr>
          <w:caps w:val="0"/>
          <w:sz w:val="28"/>
          <w:szCs w:val="28"/>
        </w:rPr>
        <w:lastRenderedPageBreak/>
        <w:t>REQUISITOS IDENTIFICADOS E CONTEXTUALIZAÇÃO TECNOLÓGICA</w:t>
      </w:r>
      <w:bookmarkEnd w:id="110"/>
    </w:p>
    <w:p w14:paraId="2619B7C0" w14:textId="77777777" w:rsidR="001D3659" w:rsidRDefault="005F2F57" w:rsidP="001A67E5">
      <w:pPr>
        <w:autoSpaceDE w:val="0"/>
        <w:autoSpaceDN w:val="0"/>
        <w:adjustRightInd w:val="0"/>
        <w:spacing w:after="0" w:line="360" w:lineRule="auto"/>
        <w:ind w:left="289" w:firstLine="709"/>
        <w:jc w:val="both"/>
      </w:pPr>
      <w:r>
        <w:t>O presente capítulo dedica-se a Engenharia de Requisitos, ramo da Engenharia de Software, que segundo Thayer e Dorfman</w:t>
      </w:r>
      <w:ins w:id="111" w:author="JORGE TODOE MATSUSHIMA" w:date="2018-12-01T12:56:00Z">
        <w:r w:rsidR="00670B52">
          <w:t xml:space="preserve"> </w:t>
        </w:r>
      </w:ins>
      <w:r>
        <w:t xml:space="preserve">(2004) é responsável por analisar e documentar requisitos, incluindo analise das necessidades do software </w:t>
      </w:r>
      <w:del w:id="112" w:author="JORGE TODOE MATSUSHIMA" w:date="2018-12-01T14:09:00Z">
        <w:r w:rsidDel="00D927B9">
          <w:delText xml:space="preserve"> </w:delText>
        </w:r>
      </w:del>
      <w:r>
        <w:t>e a especificação dos requisitos.</w:t>
      </w:r>
    </w:p>
    <w:p w14:paraId="43AB15A5" w14:textId="77777777" w:rsidR="001D3659" w:rsidRDefault="001D3659" w:rsidP="00D927B9">
      <w:pPr>
        <w:autoSpaceDE w:val="0"/>
        <w:autoSpaceDN w:val="0"/>
        <w:adjustRightInd w:val="0"/>
        <w:spacing w:after="0" w:line="360" w:lineRule="auto"/>
        <w:ind w:left="289" w:firstLine="709"/>
        <w:jc w:val="both"/>
      </w:pPr>
    </w:p>
    <w:p w14:paraId="156A2D11" w14:textId="77777777" w:rsidR="001D3659" w:rsidRDefault="005F2F57" w:rsidP="00630A7D">
      <w:pPr>
        <w:pStyle w:val="Ttulo2"/>
        <w:numPr>
          <w:ilvl w:val="1"/>
          <w:numId w:val="3"/>
        </w:numPr>
        <w:spacing w:line="360" w:lineRule="auto"/>
        <w:ind w:left="289" w:firstLine="0"/>
        <w:pPrChange w:id="113" w:author="JORGE TODOE MATSUSHIMA" w:date="2018-12-01T12:42:00Z">
          <w:pPr>
            <w:pStyle w:val="Ttulo2"/>
            <w:numPr>
              <w:ilvl w:val="1"/>
              <w:numId w:val="3"/>
            </w:numPr>
            <w:tabs>
              <w:tab w:val="left" w:pos="0"/>
            </w:tabs>
            <w:ind w:left="0" w:firstLine="289"/>
          </w:pPr>
        </w:pPrChange>
      </w:pPr>
      <w:bookmarkStart w:id="114" w:name="_Toc17841"/>
      <w:r>
        <w:t>Especificação de requisitos</w:t>
      </w:r>
      <w:bookmarkEnd w:id="114"/>
      <w:r>
        <w:t xml:space="preserve"> </w:t>
      </w:r>
    </w:p>
    <w:p w14:paraId="254F9BA7" w14:textId="77777777" w:rsidR="001D3659" w:rsidRDefault="005F2F57" w:rsidP="001A67E5">
      <w:pPr>
        <w:autoSpaceDE w:val="0"/>
        <w:autoSpaceDN w:val="0"/>
        <w:adjustRightInd w:val="0"/>
        <w:spacing w:after="0" w:line="360" w:lineRule="auto"/>
        <w:ind w:left="289" w:firstLine="709"/>
        <w:jc w:val="both"/>
      </w:pPr>
      <w: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w:t>
      </w:r>
      <w:ins w:id="115" w:author="JORGE TODOE MATSUSHIMA" w:date="2018-12-01T12:39:00Z">
        <w:r w:rsidR="001A67E5">
          <w:t xml:space="preserve"> </w:t>
        </w:r>
      </w:ins>
      <w:r>
        <w:t>(SOMMERVILLE, 2011). O processo de descoberta e documentação destes requisitos é denominada Levantamento de Requisitos.</w:t>
      </w:r>
    </w:p>
    <w:p w14:paraId="7A130B2A" w14:textId="77777777" w:rsidR="001D3659" w:rsidRDefault="005F2F57" w:rsidP="001A67E5">
      <w:pPr>
        <w:autoSpaceDE w:val="0"/>
        <w:autoSpaceDN w:val="0"/>
        <w:adjustRightInd w:val="0"/>
        <w:spacing w:after="0" w:line="360" w:lineRule="auto"/>
        <w:ind w:left="289" w:firstLine="709"/>
        <w:jc w:val="both"/>
      </w:pPr>
      <w:r>
        <w:t>Os requisitos podem ser classificados em dois tipos:</w:t>
      </w:r>
    </w:p>
    <w:p w14:paraId="47A03E9F" w14:textId="77777777" w:rsidR="001D3659" w:rsidRDefault="005F2F57" w:rsidP="001A67E5">
      <w:pPr>
        <w:numPr>
          <w:ilvl w:val="0"/>
          <w:numId w:val="5"/>
        </w:numPr>
        <w:autoSpaceDE w:val="0"/>
        <w:autoSpaceDN w:val="0"/>
        <w:adjustRightInd w:val="0"/>
        <w:spacing w:after="0" w:line="360" w:lineRule="auto"/>
        <w:ind w:left="289" w:firstLine="709"/>
        <w:jc w:val="both"/>
        <w:pPrChange w:id="116" w:author="JORGE TODOE MATSUSHIMA" w:date="2018-12-01T12:39:00Z">
          <w:pPr>
            <w:numPr>
              <w:numId w:val="5"/>
            </w:numPr>
            <w:tabs>
              <w:tab w:val="left" w:pos="425"/>
            </w:tabs>
            <w:autoSpaceDE w:val="0"/>
            <w:autoSpaceDN w:val="0"/>
            <w:adjustRightInd w:val="0"/>
            <w:spacing w:line="360" w:lineRule="auto"/>
            <w:ind w:left="289" w:firstLine="709"/>
            <w:jc w:val="both"/>
          </w:pPr>
        </w:pPrChange>
      </w:pPr>
      <w:r>
        <w:t>Requisitos Funcionais: Descrevem as funcionalidades do sistema, suas ações, entradas</w:t>
      </w:r>
      <w:del w:id="117" w:author="JORGE TODOE MATSUSHIMA" w:date="2018-12-01T14:10:00Z">
        <w:r w:rsidDel="00D927B9">
          <w:delText xml:space="preserve"> </w:delText>
        </w:r>
      </w:del>
      <w:r>
        <w:t>, saídas e exceções</w:t>
      </w:r>
    </w:p>
    <w:p w14:paraId="698F370C" w14:textId="77777777" w:rsidR="001D3659" w:rsidRDefault="005F2F57" w:rsidP="001A67E5">
      <w:pPr>
        <w:numPr>
          <w:ilvl w:val="0"/>
          <w:numId w:val="5"/>
        </w:numPr>
        <w:autoSpaceDE w:val="0"/>
        <w:autoSpaceDN w:val="0"/>
        <w:adjustRightInd w:val="0"/>
        <w:spacing w:after="0" w:line="360" w:lineRule="auto"/>
        <w:ind w:left="289" w:firstLine="709"/>
        <w:jc w:val="both"/>
        <w:pPrChange w:id="118" w:author="JORGE TODOE MATSUSHIMA" w:date="2018-12-01T12:39:00Z">
          <w:pPr>
            <w:numPr>
              <w:numId w:val="5"/>
            </w:numPr>
            <w:tabs>
              <w:tab w:val="left" w:pos="425"/>
            </w:tabs>
            <w:autoSpaceDE w:val="0"/>
            <w:autoSpaceDN w:val="0"/>
            <w:adjustRightInd w:val="0"/>
            <w:spacing w:line="360" w:lineRule="auto"/>
            <w:ind w:left="289" w:firstLine="709"/>
            <w:jc w:val="both"/>
          </w:pPr>
        </w:pPrChange>
      </w:pPr>
      <w:r>
        <w:t xml:space="preserve">Requisitos Não-Funcionais: São requisitos que não estão diretamente ligados com serviços e/ou funcionalidades específicas oferecidas pelo </w:t>
      </w:r>
      <w:r>
        <w:rPr>
          <w:i/>
          <w:iCs/>
        </w:rPr>
        <w:t>Software</w:t>
      </w:r>
      <w:r>
        <w:t xml:space="preserve">. Eles são frequentemente mais </w:t>
      </w:r>
      <w:del w:id="119" w:author="JORGE TODOE MATSUSHIMA" w:date="2018-12-01T14:10:00Z">
        <w:r w:rsidDel="00D927B9">
          <w:delText>críticas</w:delText>
        </w:r>
      </w:del>
      <w:ins w:id="120" w:author="JORGE TODOE MATSUSHIMA" w:date="2018-12-01T14:10:00Z">
        <w:r w:rsidR="00D927B9">
          <w:t>críticos</w:t>
        </w:r>
      </w:ins>
      <w:r>
        <w:t xml:space="preserve"> como: Definir restrições sobre a implantação do sistema, confiabilidade, tempo de resposta dentro outros aspectos.</w:t>
      </w:r>
    </w:p>
    <w:p w14:paraId="363FA6AB" w14:textId="77777777" w:rsidR="001D3659" w:rsidRDefault="005F2F57">
      <w:pPr>
        <w:autoSpaceDE w:val="0"/>
        <w:autoSpaceDN w:val="0"/>
        <w:adjustRightInd w:val="0"/>
        <w:spacing w:line="360" w:lineRule="auto"/>
        <w:ind w:left="998"/>
        <w:jc w:val="both"/>
      </w:pPr>
      <w:r>
        <w:br w:type="page"/>
      </w:r>
    </w:p>
    <w:p w14:paraId="42E9C9C2" w14:textId="77777777" w:rsidR="001D3659" w:rsidRDefault="005F2F57" w:rsidP="00670B52">
      <w:pPr>
        <w:pStyle w:val="Ttulo2"/>
        <w:numPr>
          <w:ilvl w:val="2"/>
          <w:numId w:val="3"/>
        </w:numPr>
        <w:spacing w:line="360" w:lineRule="auto"/>
        <w:ind w:left="289"/>
        <w:pPrChange w:id="121" w:author="JORGE TODOE MATSUSHIMA" w:date="2018-12-01T12:57:00Z">
          <w:pPr>
            <w:pStyle w:val="Ttulo2"/>
            <w:numPr>
              <w:ilvl w:val="2"/>
              <w:numId w:val="3"/>
            </w:numPr>
            <w:spacing w:before="60" w:after="240" w:line="360" w:lineRule="auto"/>
            <w:ind w:leftChars="125" w:left="300"/>
          </w:pPr>
        </w:pPrChange>
      </w:pPr>
      <w:bookmarkStart w:id="122" w:name="_Toc9524"/>
      <w:r>
        <w:lastRenderedPageBreak/>
        <w:t>Requisitos Funcionais</w:t>
      </w:r>
      <w:del w:id="123" w:author="JORGE TODOE MATSUSHIMA" w:date="2018-12-01T12:56:00Z">
        <w:r w:rsidDel="00670B52">
          <w:delText>:</w:delText>
        </w:r>
      </w:del>
      <w:bookmarkEnd w:id="122"/>
    </w:p>
    <w:p w14:paraId="1DEDF6F0" w14:textId="77777777" w:rsidR="001D3659" w:rsidRDefault="005F2F57" w:rsidP="005B79FA">
      <w:pPr>
        <w:autoSpaceDE w:val="0"/>
        <w:autoSpaceDN w:val="0"/>
        <w:adjustRightInd w:val="0"/>
        <w:spacing w:after="0" w:line="360" w:lineRule="auto"/>
        <w:ind w:left="289" w:firstLine="709"/>
        <w:jc w:val="both"/>
        <w:pPrChange w:id="124" w:author="JORGE TODOE MATSUSHIMA" w:date="2018-12-01T11:19:00Z">
          <w:pPr>
            <w:autoSpaceDE w:val="0"/>
            <w:autoSpaceDN w:val="0"/>
            <w:adjustRightInd w:val="0"/>
            <w:spacing w:line="360" w:lineRule="auto"/>
            <w:ind w:firstLine="709"/>
            <w:jc w:val="both"/>
          </w:pPr>
        </w:pPrChange>
      </w:pPr>
      <w:r>
        <w:t>Os requisitos funcionais do projeto</w:t>
      </w:r>
      <w:del w:id="125" w:author="JORGE TODOE MATSUSHIMA" w:date="2018-12-01T14:10:00Z">
        <w:r w:rsidDel="00C121D0">
          <w:delText>s</w:delText>
        </w:r>
      </w:del>
      <w:r>
        <w:t xml:space="preserve"> foram analisados, elencados e categorizados conforme mostrado</w:t>
      </w:r>
      <w:ins w:id="126" w:author="JORGE TODOE MATSUSHIMA" w:date="2018-12-01T14:10:00Z">
        <w:r w:rsidR="00C121D0">
          <w:t>s</w:t>
        </w:r>
      </w:ins>
      <w:r>
        <w:t xml:space="preserve"> na Tabela 3.</w:t>
      </w:r>
    </w:p>
    <w:p w14:paraId="4D271866" w14:textId="77777777" w:rsidR="001D3659" w:rsidRDefault="005F2F57">
      <w:pPr>
        <w:autoSpaceDE w:val="0"/>
        <w:autoSpaceDN w:val="0"/>
        <w:adjustRightInd w:val="0"/>
        <w:spacing w:before="120" w:after="120" w:line="240" w:lineRule="auto"/>
        <w:ind w:leftChars="50" w:left="120"/>
        <w:jc w:val="center"/>
        <w:rPr>
          <w:b/>
          <w:bCs/>
        </w:rPr>
      </w:pPr>
      <w:r>
        <w:rPr>
          <w:b/>
          <w:bCs/>
        </w:rPr>
        <w:t xml:space="preserve">Tabela </w:t>
      </w:r>
      <w:r>
        <w:rPr>
          <w:b/>
          <w:bCs/>
        </w:rPr>
        <w:fldChar w:fldCharType="begin"/>
      </w:r>
      <w:r>
        <w:rPr>
          <w:b/>
          <w:bCs/>
        </w:rPr>
        <w:instrText xml:space="preserve"> SEQ Tabela \* ARABIC </w:instrText>
      </w:r>
      <w:r>
        <w:rPr>
          <w:b/>
          <w:bCs/>
        </w:rPr>
        <w:fldChar w:fldCharType="separate"/>
      </w:r>
      <w:r>
        <w:rPr>
          <w:b/>
          <w:bCs/>
        </w:rPr>
        <w:t>3</w:t>
      </w:r>
      <w:r>
        <w:rPr>
          <w:b/>
          <w:bCs/>
        </w:rPr>
        <w:fldChar w:fldCharType="end"/>
      </w:r>
      <w:bookmarkStart w:id="127" w:name="_Toc30021"/>
      <w:r>
        <w:rPr>
          <w:b/>
          <w:bCs/>
        </w:rPr>
        <w:t>. Requisitos Funcionais do Projeto.</w:t>
      </w:r>
      <w:bookmarkEnd w:id="127"/>
    </w:p>
    <w:tbl>
      <w:tblPr>
        <w:tblpPr w:leftFromText="180" w:rightFromText="180" w:vertAnchor="text" w:horzAnchor="page" w:tblpX="2125" w:tblpY="284"/>
        <w:tblOverlap w:val="never"/>
        <w:tblW w:w="8278" w:type="dxa"/>
        <w:tblLayout w:type="fixed"/>
        <w:tblCellMar>
          <w:top w:w="15" w:type="dxa"/>
          <w:left w:w="15" w:type="dxa"/>
          <w:bottom w:w="15" w:type="dxa"/>
          <w:right w:w="15" w:type="dxa"/>
        </w:tblCellMar>
        <w:tblLook w:val="04A0" w:firstRow="1" w:lastRow="0" w:firstColumn="1" w:lastColumn="0" w:noHBand="0" w:noVBand="1"/>
      </w:tblPr>
      <w:tblGrid>
        <w:gridCol w:w="4333"/>
        <w:gridCol w:w="2160"/>
        <w:gridCol w:w="1785"/>
      </w:tblGrid>
      <w:tr w:rsidR="001D3659" w14:paraId="7978B963" w14:textId="77777777">
        <w:trPr>
          <w:trHeight w:val="280"/>
        </w:trPr>
        <w:tc>
          <w:tcPr>
            <w:tcW w:w="8278" w:type="dxa"/>
            <w:gridSpan w:val="3"/>
            <w:tcBorders>
              <w:top w:val="single" w:sz="8" w:space="0" w:color="4F81BD"/>
              <w:left w:val="single" w:sz="8" w:space="0" w:color="4F81BD"/>
              <w:bottom w:val="single" w:sz="2" w:space="0" w:color="FFFFFF"/>
              <w:right w:val="single" w:sz="8" w:space="0" w:color="4F81BD"/>
            </w:tcBorders>
            <w:shd w:val="clear" w:color="auto" w:fill="4F81BD"/>
            <w:vAlign w:val="center"/>
          </w:tcPr>
          <w:p w14:paraId="6FDFD845" w14:textId="77777777" w:rsidR="001D3659" w:rsidRDefault="005F2F57">
            <w:pPr>
              <w:jc w:val="center"/>
              <w:textAlignment w:val="center"/>
              <w:rPr>
                <w:b/>
                <w:bCs/>
                <w:color w:val="FFFFFF"/>
              </w:rPr>
            </w:pPr>
            <w:r>
              <w:rPr>
                <w:rFonts w:eastAsia="SimSun"/>
                <w:b/>
                <w:bCs/>
                <w:color w:val="FFFFFF"/>
                <w:lang w:val="en-US" w:eastAsia="zh-CN" w:bidi="ar"/>
              </w:rPr>
              <w:t>Requisitos Funcionais</w:t>
            </w:r>
          </w:p>
        </w:tc>
      </w:tr>
      <w:tr w:rsidR="001D3659" w14:paraId="4C975B60" w14:textId="77777777">
        <w:trPr>
          <w:trHeight w:val="260"/>
        </w:trPr>
        <w:tc>
          <w:tcPr>
            <w:tcW w:w="4333" w:type="dxa"/>
            <w:tcBorders>
              <w:top w:val="single" w:sz="2" w:space="0" w:color="FFFFFF"/>
              <w:left w:val="single" w:sz="8" w:space="0" w:color="4F81BD"/>
              <w:bottom w:val="single" w:sz="8" w:space="0" w:color="4F81BD"/>
              <w:right w:val="single" w:sz="8" w:space="0" w:color="4F81BD"/>
            </w:tcBorders>
            <w:shd w:val="clear" w:color="auto" w:fill="FFFFFF"/>
            <w:vAlign w:val="center"/>
          </w:tcPr>
          <w:p w14:paraId="276D0194" w14:textId="77777777" w:rsidR="001D3659" w:rsidRDefault="005F2F57">
            <w:pPr>
              <w:ind w:left="0"/>
              <w:textAlignment w:val="center"/>
              <w:rPr>
                <w:b/>
                <w:bCs/>
                <w:color w:val="000000"/>
              </w:rPr>
            </w:pPr>
            <w:r>
              <w:rPr>
                <w:rFonts w:eastAsia="SimSun"/>
                <w:b/>
                <w:bCs/>
                <w:color w:val="000000"/>
                <w:lang w:val="en-US" w:eastAsia="zh-CN" w:bidi="ar"/>
              </w:rPr>
              <w:t>Requisito</w:t>
            </w:r>
          </w:p>
        </w:tc>
        <w:tc>
          <w:tcPr>
            <w:tcW w:w="2160" w:type="dxa"/>
            <w:tcBorders>
              <w:top w:val="single" w:sz="2" w:space="0" w:color="FFFFFF"/>
              <w:left w:val="single" w:sz="8" w:space="0" w:color="4F81BD"/>
              <w:bottom w:val="single" w:sz="8" w:space="0" w:color="4F81BD"/>
              <w:right w:val="single" w:sz="8" w:space="0" w:color="4F81BD"/>
            </w:tcBorders>
            <w:shd w:val="clear" w:color="auto" w:fill="FFFFFF"/>
            <w:vAlign w:val="center"/>
          </w:tcPr>
          <w:p w14:paraId="1BE252ED" w14:textId="77777777" w:rsidR="001D3659" w:rsidRDefault="005F2F57">
            <w:pPr>
              <w:ind w:left="0"/>
              <w:textAlignment w:val="center"/>
              <w:rPr>
                <w:b/>
                <w:bCs/>
                <w:color w:val="000000"/>
              </w:rPr>
            </w:pPr>
            <w:r>
              <w:rPr>
                <w:rFonts w:eastAsia="SimSun"/>
                <w:b/>
                <w:bCs/>
                <w:color w:val="000000"/>
                <w:lang w:eastAsia="zh-CN" w:bidi="ar"/>
              </w:rPr>
              <w:t>Nível</w:t>
            </w:r>
            <w:r>
              <w:rPr>
                <w:rFonts w:eastAsia="SimSun"/>
                <w:b/>
                <w:bCs/>
                <w:color w:val="000000"/>
                <w:lang w:val="en-US" w:eastAsia="zh-CN" w:bidi="ar"/>
              </w:rPr>
              <w:t xml:space="preserve"> de Priorização</w:t>
            </w:r>
          </w:p>
        </w:tc>
        <w:tc>
          <w:tcPr>
            <w:tcW w:w="1785" w:type="dxa"/>
            <w:tcBorders>
              <w:top w:val="single" w:sz="2" w:space="0" w:color="FFFFFF"/>
              <w:left w:val="single" w:sz="8" w:space="0" w:color="4F81BD"/>
              <w:bottom w:val="single" w:sz="8" w:space="0" w:color="4F81BD"/>
              <w:right w:val="single" w:sz="8" w:space="0" w:color="4F81BD"/>
            </w:tcBorders>
            <w:shd w:val="clear" w:color="auto" w:fill="FFFFFF"/>
            <w:vAlign w:val="center"/>
          </w:tcPr>
          <w:p w14:paraId="5493FE80" w14:textId="77777777" w:rsidR="001D3659" w:rsidRDefault="005F2F57">
            <w:pPr>
              <w:ind w:left="0"/>
              <w:textAlignment w:val="center"/>
              <w:rPr>
                <w:b/>
                <w:bCs/>
                <w:color w:val="000000"/>
              </w:rPr>
            </w:pPr>
            <w:r>
              <w:rPr>
                <w:rFonts w:eastAsia="SimSun"/>
                <w:b/>
                <w:bCs/>
                <w:color w:val="000000"/>
                <w:lang w:val="en-US" w:eastAsia="zh-CN" w:bidi="ar"/>
              </w:rPr>
              <w:t>Legenda</w:t>
            </w:r>
          </w:p>
        </w:tc>
      </w:tr>
      <w:tr w:rsidR="001D3659" w14:paraId="2812A6EF"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995AC6" w14:textId="77777777" w:rsidR="001D3659" w:rsidRDefault="005F2F57">
            <w:pPr>
              <w:ind w:left="0"/>
              <w:textAlignment w:val="center"/>
              <w:rPr>
                <w:color w:val="000000"/>
              </w:rPr>
            </w:pPr>
            <w:r>
              <w:rPr>
                <w:rFonts w:eastAsia="SimSun"/>
                <w:color w:val="000000"/>
                <w:lang w:val="en-US" w:eastAsia="zh-CN" w:bidi="ar"/>
              </w:rPr>
              <w:t>Consultar CEP</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3C4328" w14:textId="77777777" w:rsidR="001D3659" w:rsidRDefault="005F2F57">
            <w:pPr>
              <w:ind w:left="0"/>
              <w:textAlignment w:val="center"/>
              <w:rPr>
                <w:color w:val="000000"/>
              </w:rPr>
            </w:pPr>
            <w:r>
              <w:rPr>
                <w:rFonts w:eastAsia="SimSun"/>
                <w:color w:val="000000"/>
                <w:lang w:val="en-US" w:eastAsia="zh-CN" w:bidi="ar"/>
              </w:rPr>
              <w:t>10</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E93E94" w14:textId="77777777" w:rsidR="001D3659" w:rsidRDefault="005F2F57">
            <w:pPr>
              <w:ind w:left="0"/>
              <w:textAlignment w:val="center"/>
              <w:rPr>
                <w:color w:val="000000"/>
              </w:rPr>
            </w:pPr>
            <w:r>
              <w:rPr>
                <w:rFonts w:eastAsia="SimSun"/>
                <w:color w:val="000000"/>
                <w:lang w:val="en-US" w:eastAsia="zh-CN" w:bidi="ar"/>
              </w:rPr>
              <w:t>Imprescindível</w:t>
            </w:r>
          </w:p>
        </w:tc>
      </w:tr>
      <w:tr w:rsidR="001D3659" w14:paraId="1AFBF22B"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E9AD957" w14:textId="77777777" w:rsidR="001D3659" w:rsidRDefault="005F2F57">
            <w:pPr>
              <w:ind w:left="0"/>
              <w:textAlignment w:val="center"/>
              <w:rPr>
                <w:color w:val="000000"/>
              </w:rPr>
            </w:pPr>
            <w:r>
              <w:rPr>
                <w:rFonts w:eastAsia="SimSun"/>
                <w:color w:val="000000"/>
                <w:lang w:val="en-US" w:eastAsia="zh-CN" w:bidi="ar"/>
              </w:rPr>
              <w:t>Gerar Rota a Partir de Lista de CEPs</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90D97D" w14:textId="77777777" w:rsidR="001D3659" w:rsidRDefault="005F2F57">
            <w:pPr>
              <w:ind w:left="0"/>
              <w:textAlignment w:val="center"/>
              <w:rPr>
                <w:color w:val="000000"/>
              </w:rPr>
            </w:pPr>
            <w:r>
              <w:rPr>
                <w:rFonts w:eastAsia="SimSun"/>
                <w:color w:val="000000"/>
                <w:lang w:val="en-US" w:eastAsia="zh-CN" w:bidi="ar"/>
              </w:rPr>
              <w:t>10</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F4660D" w14:textId="77777777" w:rsidR="001D3659" w:rsidRDefault="005F2F57">
            <w:pPr>
              <w:ind w:left="0"/>
              <w:textAlignment w:val="center"/>
              <w:rPr>
                <w:color w:val="000000"/>
              </w:rPr>
            </w:pPr>
            <w:r>
              <w:rPr>
                <w:rFonts w:eastAsia="SimSun"/>
                <w:color w:val="000000"/>
                <w:lang w:val="en-US" w:eastAsia="zh-CN" w:bidi="ar"/>
              </w:rPr>
              <w:t>Imprescindível</w:t>
            </w:r>
          </w:p>
        </w:tc>
      </w:tr>
      <w:tr w:rsidR="001D3659" w14:paraId="3ECAAF7F"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860F3F" w14:textId="77777777" w:rsidR="001D3659" w:rsidRDefault="005F2F57">
            <w:pPr>
              <w:ind w:left="0"/>
              <w:textAlignment w:val="center"/>
              <w:rPr>
                <w:color w:val="000000"/>
              </w:rPr>
            </w:pPr>
            <w:r>
              <w:rPr>
                <w:rFonts w:eastAsia="SimSun"/>
                <w:color w:val="000000"/>
                <w:lang w:val="en-US" w:eastAsia="zh-CN" w:bidi="ar"/>
              </w:rPr>
              <w:t>Apresentar Rota Gerada com o Google Maps</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03C380" w14:textId="77777777" w:rsidR="001D3659" w:rsidRDefault="005F2F57">
            <w:pPr>
              <w:ind w:left="0"/>
              <w:textAlignment w:val="center"/>
              <w:rPr>
                <w:color w:val="000000"/>
              </w:rPr>
            </w:pPr>
            <w:r>
              <w:rPr>
                <w:rFonts w:eastAsia="SimSun"/>
                <w:color w:val="000000"/>
                <w:lang w:val="en-US" w:eastAsia="zh-CN" w:bidi="ar"/>
              </w:rPr>
              <w:t>10</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FB049" w14:textId="77777777" w:rsidR="001D3659" w:rsidRDefault="005F2F57">
            <w:pPr>
              <w:ind w:left="0"/>
              <w:textAlignment w:val="center"/>
              <w:rPr>
                <w:color w:val="000000"/>
              </w:rPr>
            </w:pPr>
            <w:r>
              <w:rPr>
                <w:rFonts w:eastAsia="SimSun"/>
                <w:color w:val="000000"/>
                <w:lang w:val="en-US" w:eastAsia="zh-CN" w:bidi="ar"/>
              </w:rPr>
              <w:t>Imprescindível</w:t>
            </w:r>
          </w:p>
        </w:tc>
      </w:tr>
      <w:tr w:rsidR="001D3659" w14:paraId="4D3786CE"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BB5FDA" w14:textId="77777777" w:rsidR="001D3659" w:rsidRDefault="005F2F57">
            <w:pPr>
              <w:ind w:left="0"/>
              <w:textAlignment w:val="center"/>
              <w:rPr>
                <w:color w:val="000000"/>
              </w:rPr>
            </w:pPr>
            <w:r>
              <w:rPr>
                <w:rFonts w:eastAsia="SimSun"/>
                <w:color w:val="000000"/>
                <w:lang w:val="en-US" w:eastAsia="zh-CN" w:bidi="ar"/>
              </w:rPr>
              <w:t>Gerenciar Usuário</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58D0F7" w14:textId="77777777" w:rsidR="001D3659" w:rsidRDefault="005F2F57">
            <w:pPr>
              <w:ind w:left="0"/>
              <w:textAlignment w:val="center"/>
              <w:rPr>
                <w:color w:val="000000"/>
              </w:rPr>
            </w:pPr>
            <w:r>
              <w:rPr>
                <w:rFonts w:eastAsia="SimSun"/>
                <w:color w:val="000000"/>
                <w:lang w:val="en-US" w:eastAsia="zh-CN" w:bidi="ar"/>
              </w:rPr>
              <w:t>10</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5551FE" w14:textId="77777777" w:rsidR="001D3659" w:rsidRDefault="005F2F57">
            <w:pPr>
              <w:ind w:left="0"/>
              <w:textAlignment w:val="center"/>
              <w:rPr>
                <w:color w:val="000000"/>
              </w:rPr>
            </w:pPr>
            <w:r>
              <w:rPr>
                <w:rFonts w:eastAsia="SimSun"/>
                <w:color w:val="000000"/>
                <w:lang w:val="en-US" w:eastAsia="zh-CN" w:bidi="ar"/>
              </w:rPr>
              <w:t>Imprescindível</w:t>
            </w:r>
          </w:p>
        </w:tc>
      </w:tr>
      <w:tr w:rsidR="001D3659" w14:paraId="553CBAD7"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3B62ED" w14:textId="77777777" w:rsidR="001D3659" w:rsidRDefault="005F2F57">
            <w:pPr>
              <w:ind w:left="0"/>
              <w:textAlignment w:val="center"/>
              <w:rPr>
                <w:color w:val="000000"/>
              </w:rPr>
            </w:pPr>
            <w:r>
              <w:rPr>
                <w:rFonts w:eastAsia="SimSun"/>
                <w:color w:val="000000"/>
                <w:lang w:val="en-US" w:eastAsia="zh-CN" w:bidi="ar"/>
              </w:rPr>
              <w:t>Gerenciar Pessoa</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4F12FD" w14:textId="77777777" w:rsidR="001D3659" w:rsidRDefault="005F2F57">
            <w:pPr>
              <w:ind w:left="0"/>
              <w:textAlignment w:val="center"/>
              <w:rPr>
                <w:color w:val="000000"/>
              </w:rPr>
            </w:pPr>
            <w:r>
              <w:rPr>
                <w:rFonts w:eastAsia="SimSun"/>
                <w:color w:val="000000"/>
                <w:lang w:val="en-US" w:eastAsia="zh-CN" w:bidi="ar"/>
              </w:rPr>
              <w:t>8</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98352C" w14:textId="77777777" w:rsidR="001D3659" w:rsidRDefault="005F2F57">
            <w:pPr>
              <w:ind w:left="0"/>
              <w:textAlignment w:val="center"/>
              <w:rPr>
                <w:color w:val="000000"/>
              </w:rPr>
            </w:pPr>
            <w:r>
              <w:rPr>
                <w:rFonts w:eastAsia="SimSun"/>
                <w:color w:val="000000"/>
                <w:lang w:val="en-US" w:eastAsia="zh-CN" w:bidi="ar"/>
              </w:rPr>
              <w:t>Importante</w:t>
            </w:r>
          </w:p>
        </w:tc>
      </w:tr>
      <w:tr w:rsidR="001D3659" w14:paraId="73EF3670"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D8AC7D" w14:textId="77777777" w:rsidR="001D3659" w:rsidRDefault="005F2F57">
            <w:pPr>
              <w:ind w:left="0"/>
              <w:textAlignment w:val="center"/>
              <w:rPr>
                <w:color w:val="000000"/>
              </w:rPr>
            </w:pPr>
            <w:r>
              <w:rPr>
                <w:rFonts w:eastAsia="SimSun"/>
                <w:color w:val="000000"/>
                <w:lang w:val="en-US" w:eastAsia="zh-CN" w:bidi="ar"/>
              </w:rPr>
              <w:t>Gerenciar Empresa</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5DFDD8" w14:textId="77777777" w:rsidR="001D3659" w:rsidRDefault="005F2F57">
            <w:pPr>
              <w:ind w:left="0"/>
              <w:textAlignment w:val="center"/>
              <w:rPr>
                <w:color w:val="000000"/>
              </w:rPr>
            </w:pPr>
            <w:r>
              <w:rPr>
                <w:rFonts w:eastAsia="SimSun"/>
                <w:color w:val="000000"/>
                <w:lang w:val="en-US" w:eastAsia="zh-CN" w:bidi="ar"/>
              </w:rPr>
              <w:t>8</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E0176C" w14:textId="77777777" w:rsidR="001D3659" w:rsidRDefault="005F2F57">
            <w:pPr>
              <w:ind w:left="0"/>
              <w:textAlignment w:val="center"/>
              <w:rPr>
                <w:color w:val="000000"/>
              </w:rPr>
            </w:pPr>
            <w:r>
              <w:rPr>
                <w:rFonts w:eastAsia="SimSun"/>
                <w:color w:val="000000"/>
                <w:lang w:val="en-US" w:eastAsia="zh-CN" w:bidi="ar"/>
              </w:rPr>
              <w:t>Importante</w:t>
            </w:r>
          </w:p>
        </w:tc>
      </w:tr>
      <w:tr w:rsidR="001D3659" w14:paraId="158EB962"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086D56" w14:textId="77777777" w:rsidR="001D3659" w:rsidRDefault="005F2F57">
            <w:pPr>
              <w:ind w:left="0"/>
              <w:textAlignment w:val="center"/>
              <w:rPr>
                <w:color w:val="000000"/>
              </w:rPr>
            </w:pPr>
            <w:r>
              <w:rPr>
                <w:rFonts w:eastAsia="SimSun"/>
                <w:color w:val="000000"/>
                <w:lang w:val="en-US" w:eastAsia="zh-CN" w:bidi="ar"/>
              </w:rPr>
              <w:t>Gerenciar Região</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573F74" w14:textId="77777777" w:rsidR="001D3659" w:rsidRDefault="005F2F57">
            <w:pPr>
              <w:ind w:left="0"/>
              <w:textAlignment w:val="center"/>
              <w:rPr>
                <w:color w:val="000000"/>
              </w:rPr>
            </w:pPr>
            <w:r>
              <w:rPr>
                <w:rFonts w:eastAsia="SimSun"/>
                <w:color w:val="000000"/>
                <w:lang w:val="en-US" w:eastAsia="zh-CN" w:bidi="ar"/>
              </w:rPr>
              <w:t>9</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2A1C5C" w14:textId="77777777" w:rsidR="001D3659" w:rsidRDefault="005F2F57">
            <w:pPr>
              <w:ind w:left="0"/>
              <w:textAlignment w:val="center"/>
              <w:rPr>
                <w:color w:val="000000"/>
              </w:rPr>
            </w:pPr>
            <w:r>
              <w:rPr>
                <w:rFonts w:eastAsia="SimSun"/>
                <w:color w:val="000000"/>
                <w:lang w:val="en-US" w:eastAsia="zh-CN" w:bidi="ar"/>
              </w:rPr>
              <w:t>Obrigatório</w:t>
            </w:r>
          </w:p>
        </w:tc>
      </w:tr>
      <w:tr w:rsidR="001D3659" w14:paraId="71B9D1A6"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6AB4C7" w14:textId="77777777" w:rsidR="001D3659" w:rsidRDefault="005F2F57">
            <w:pPr>
              <w:ind w:left="0"/>
              <w:textAlignment w:val="center"/>
              <w:rPr>
                <w:color w:val="000000"/>
              </w:rPr>
            </w:pPr>
            <w:r>
              <w:rPr>
                <w:rFonts w:eastAsia="SimSun"/>
                <w:color w:val="000000"/>
                <w:lang w:val="en-US" w:eastAsia="zh-CN" w:bidi="ar"/>
              </w:rPr>
              <w:t>Gerenciar Filiais</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A5F767" w14:textId="77777777" w:rsidR="001D3659" w:rsidRDefault="005F2F57">
            <w:pPr>
              <w:ind w:left="0"/>
              <w:textAlignment w:val="center"/>
              <w:rPr>
                <w:color w:val="000000"/>
              </w:rPr>
            </w:pPr>
            <w:r>
              <w:rPr>
                <w:rFonts w:eastAsia="SimSun"/>
                <w:color w:val="000000"/>
                <w:lang w:val="en-US" w:eastAsia="zh-CN" w:bidi="ar"/>
              </w:rPr>
              <w:t>8</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1124B4" w14:textId="77777777" w:rsidR="001D3659" w:rsidRDefault="005F2F57">
            <w:pPr>
              <w:ind w:left="0"/>
              <w:textAlignment w:val="center"/>
              <w:rPr>
                <w:color w:val="000000"/>
              </w:rPr>
            </w:pPr>
            <w:r>
              <w:rPr>
                <w:rFonts w:eastAsia="SimSun"/>
                <w:color w:val="000000"/>
                <w:lang w:val="en-US" w:eastAsia="zh-CN" w:bidi="ar"/>
              </w:rPr>
              <w:t>Importante</w:t>
            </w:r>
          </w:p>
        </w:tc>
      </w:tr>
      <w:tr w:rsidR="001D3659" w14:paraId="399D67EB"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ACB95B" w14:textId="77777777" w:rsidR="001D3659" w:rsidRDefault="005F2F57">
            <w:pPr>
              <w:ind w:left="0"/>
              <w:textAlignment w:val="center"/>
              <w:rPr>
                <w:color w:val="000000"/>
              </w:rPr>
            </w:pPr>
            <w:r>
              <w:rPr>
                <w:rFonts w:eastAsia="SimSun"/>
                <w:color w:val="000000"/>
                <w:lang w:val="en-US" w:eastAsia="zh-CN" w:bidi="ar"/>
              </w:rPr>
              <w:t>Gerenciar Cargos</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4F88D5" w14:textId="77777777" w:rsidR="001D3659" w:rsidRDefault="005F2F57">
            <w:pPr>
              <w:ind w:left="0"/>
              <w:textAlignment w:val="center"/>
              <w:rPr>
                <w:color w:val="000000"/>
              </w:rPr>
            </w:pPr>
            <w:r>
              <w:rPr>
                <w:rFonts w:eastAsia="SimSun"/>
                <w:color w:val="000000"/>
                <w:lang w:val="en-US" w:eastAsia="zh-CN" w:bidi="ar"/>
              </w:rPr>
              <w:t>4</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415D19" w14:textId="77777777" w:rsidR="001D3659" w:rsidRDefault="005F2F57">
            <w:pPr>
              <w:ind w:left="0"/>
              <w:textAlignment w:val="center"/>
              <w:rPr>
                <w:color w:val="000000"/>
              </w:rPr>
            </w:pPr>
            <w:r>
              <w:rPr>
                <w:rFonts w:eastAsia="SimSun"/>
                <w:color w:val="000000"/>
                <w:lang w:val="en-US" w:eastAsia="zh-CN" w:bidi="ar"/>
              </w:rPr>
              <w:t>Desejável</w:t>
            </w:r>
          </w:p>
        </w:tc>
      </w:tr>
      <w:tr w:rsidR="001D3659" w14:paraId="6546D217"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A86222" w14:textId="77777777" w:rsidR="001D3659" w:rsidRDefault="005F2F57">
            <w:pPr>
              <w:ind w:left="0"/>
              <w:textAlignment w:val="center"/>
              <w:rPr>
                <w:color w:val="000000"/>
              </w:rPr>
            </w:pPr>
            <w:r>
              <w:rPr>
                <w:rFonts w:eastAsia="SimSun"/>
                <w:color w:val="000000"/>
                <w:lang w:val="en-US" w:eastAsia="zh-CN" w:bidi="ar"/>
              </w:rPr>
              <w:t xml:space="preserve">Gerenciar </w:t>
            </w:r>
            <w:r>
              <w:rPr>
                <w:rFonts w:eastAsia="SimSun"/>
                <w:color w:val="000000"/>
                <w:lang w:eastAsia="zh-CN" w:bidi="ar"/>
              </w:rPr>
              <w:t>Funcionários</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C9A24B" w14:textId="77777777" w:rsidR="001D3659" w:rsidRDefault="005F2F57">
            <w:pPr>
              <w:ind w:left="0"/>
              <w:textAlignment w:val="center"/>
              <w:rPr>
                <w:color w:val="000000"/>
              </w:rPr>
            </w:pPr>
            <w:r>
              <w:rPr>
                <w:rFonts w:eastAsia="SimSun"/>
                <w:color w:val="000000"/>
                <w:lang w:val="en-US" w:eastAsia="zh-CN" w:bidi="ar"/>
              </w:rPr>
              <w:t>7</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63FF53" w14:textId="77777777" w:rsidR="001D3659" w:rsidRDefault="005F2F57">
            <w:pPr>
              <w:ind w:left="0"/>
              <w:textAlignment w:val="center"/>
              <w:rPr>
                <w:color w:val="000000"/>
              </w:rPr>
            </w:pPr>
            <w:r>
              <w:rPr>
                <w:rFonts w:eastAsia="SimSun"/>
                <w:color w:val="000000"/>
                <w:lang w:val="en-US" w:eastAsia="zh-CN" w:bidi="ar"/>
              </w:rPr>
              <w:t>Importante</w:t>
            </w:r>
          </w:p>
        </w:tc>
      </w:tr>
      <w:tr w:rsidR="001D3659" w14:paraId="7BC7F698" w14:textId="77777777">
        <w:trPr>
          <w:trHeight w:val="280"/>
        </w:trPr>
        <w:tc>
          <w:tcPr>
            <w:tcW w:w="433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F6AC5F"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Disponibilizar </w:t>
            </w:r>
            <w:r>
              <w:rPr>
                <w:rFonts w:eastAsia="SimSun"/>
                <w:i/>
                <w:iCs/>
                <w:color w:val="000000"/>
                <w:lang w:eastAsia="zh-CN" w:bidi="ar"/>
              </w:rPr>
              <w:t>Web Service</w:t>
            </w:r>
            <w:r>
              <w:rPr>
                <w:rFonts w:eastAsia="SimSun"/>
                <w:color w:val="000000"/>
                <w:lang w:eastAsia="zh-CN" w:bidi="ar"/>
              </w:rPr>
              <w:t xml:space="preserve"> de geração de Rotas</w:t>
            </w:r>
          </w:p>
        </w:tc>
        <w:tc>
          <w:tcPr>
            <w:tcW w:w="21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3FA78E" w14:textId="77777777" w:rsidR="001D3659" w:rsidRDefault="005F2F57">
            <w:pPr>
              <w:ind w:left="0"/>
              <w:textAlignment w:val="center"/>
              <w:rPr>
                <w:rFonts w:eastAsia="SimSun"/>
                <w:color w:val="000000"/>
                <w:lang w:eastAsia="zh-CN" w:bidi="ar"/>
              </w:rPr>
            </w:pPr>
            <w:r>
              <w:rPr>
                <w:rFonts w:eastAsia="SimSun"/>
                <w:color w:val="000000"/>
                <w:lang w:eastAsia="zh-CN" w:bidi="ar"/>
              </w:rPr>
              <w:t>8</w:t>
            </w:r>
          </w:p>
        </w:tc>
        <w:tc>
          <w:tcPr>
            <w:tcW w:w="178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0BD3C4" w14:textId="77777777" w:rsidR="001D3659" w:rsidRDefault="005F2F57">
            <w:pPr>
              <w:ind w:left="0"/>
              <w:textAlignment w:val="center"/>
              <w:rPr>
                <w:rFonts w:eastAsia="SimSun"/>
                <w:color w:val="000000"/>
                <w:lang w:eastAsia="zh-CN" w:bidi="ar"/>
              </w:rPr>
            </w:pPr>
            <w:r>
              <w:rPr>
                <w:rFonts w:eastAsia="SimSun"/>
                <w:color w:val="000000"/>
                <w:lang w:eastAsia="zh-CN" w:bidi="ar"/>
              </w:rPr>
              <w:t>Importante</w:t>
            </w:r>
          </w:p>
        </w:tc>
      </w:tr>
    </w:tbl>
    <w:p w14:paraId="414C10BE" w14:textId="77777777" w:rsidR="001D3659" w:rsidRDefault="005F2F57">
      <w:pPr>
        <w:autoSpaceDE w:val="0"/>
        <w:autoSpaceDN w:val="0"/>
        <w:adjustRightInd w:val="0"/>
        <w:spacing w:line="360" w:lineRule="auto"/>
        <w:ind w:leftChars="50" w:left="120" w:firstLineChars="150" w:firstLine="300"/>
        <w:jc w:val="both"/>
        <w:rPr>
          <w:sz w:val="20"/>
        </w:rPr>
      </w:pPr>
      <w:r>
        <w:rPr>
          <w:sz w:val="20"/>
        </w:rPr>
        <w:t>Fonte: O autor (2018)</w:t>
      </w:r>
    </w:p>
    <w:p w14:paraId="1E2B15AD" w14:textId="77777777" w:rsidR="001D3659" w:rsidRDefault="001D3659" w:rsidP="00670B52">
      <w:pPr>
        <w:spacing w:after="0" w:line="360" w:lineRule="auto"/>
        <w:ind w:left="289"/>
        <w:pPrChange w:id="128" w:author="JORGE TODOE MATSUSHIMA" w:date="2018-12-01T12:57:00Z">
          <w:pPr>
            <w:ind w:left="0"/>
          </w:pPr>
        </w:pPrChange>
      </w:pPr>
    </w:p>
    <w:p w14:paraId="75EB60B7" w14:textId="77777777" w:rsidR="001D3659" w:rsidRDefault="005F2F57" w:rsidP="00670B52">
      <w:pPr>
        <w:pStyle w:val="Ttulo2"/>
        <w:numPr>
          <w:ilvl w:val="2"/>
          <w:numId w:val="3"/>
        </w:numPr>
        <w:spacing w:line="360" w:lineRule="auto"/>
        <w:ind w:leftChars="125" w:left="300"/>
      </w:pPr>
      <w:bookmarkStart w:id="129" w:name="_Toc22984"/>
      <w:r>
        <w:t>Requisitos Não-Funcionais</w:t>
      </w:r>
      <w:del w:id="130" w:author="JORGE TODOE MATSUSHIMA" w:date="2018-12-01T12:43:00Z">
        <w:r w:rsidDel="00630A7D">
          <w:delText>:</w:delText>
        </w:r>
      </w:del>
      <w:bookmarkEnd w:id="129"/>
    </w:p>
    <w:p w14:paraId="61EA48A3" w14:textId="77777777" w:rsidR="001D3659" w:rsidRDefault="005F2F57" w:rsidP="005B79FA">
      <w:pPr>
        <w:autoSpaceDE w:val="0"/>
        <w:autoSpaceDN w:val="0"/>
        <w:adjustRightInd w:val="0"/>
        <w:spacing w:after="0" w:line="360" w:lineRule="auto"/>
        <w:ind w:left="289" w:firstLine="709"/>
        <w:jc w:val="both"/>
        <w:pPrChange w:id="131" w:author="JORGE TODOE MATSUSHIMA" w:date="2018-12-01T11:19:00Z">
          <w:pPr>
            <w:ind w:firstLine="697"/>
          </w:pPr>
        </w:pPrChange>
      </w:pPr>
      <w:r>
        <w:t xml:space="preserve">Os requisitos não funcionais elencados serão mostrados </w:t>
      </w:r>
      <w:del w:id="132" w:author="JORGE TODOE MATSUSHIMA" w:date="2018-12-01T14:11:00Z">
        <w:r w:rsidDel="00C121D0">
          <w:delText>a seguir</w:delText>
        </w:r>
      </w:del>
      <w:r>
        <w:t xml:space="preserve"> na Tabela 4.</w:t>
      </w:r>
    </w:p>
    <w:p w14:paraId="73F16E4D" w14:textId="77777777" w:rsidR="001D3659" w:rsidRDefault="005F2F57">
      <w:pPr>
        <w:autoSpaceDE w:val="0"/>
        <w:autoSpaceDN w:val="0"/>
        <w:adjustRightInd w:val="0"/>
        <w:spacing w:before="120" w:after="120" w:line="240" w:lineRule="auto"/>
        <w:ind w:leftChars="50" w:left="120"/>
        <w:jc w:val="center"/>
        <w:rPr>
          <w:b/>
          <w:bCs/>
        </w:rPr>
      </w:pPr>
      <w:r>
        <w:rPr>
          <w:b/>
          <w:bCs/>
        </w:rPr>
        <w:t xml:space="preserve">Tabela </w:t>
      </w:r>
      <w:r>
        <w:rPr>
          <w:b/>
          <w:bCs/>
        </w:rPr>
        <w:fldChar w:fldCharType="begin"/>
      </w:r>
      <w:r>
        <w:rPr>
          <w:b/>
          <w:bCs/>
        </w:rPr>
        <w:instrText xml:space="preserve"> SEQ Tabela \* ARABIC </w:instrText>
      </w:r>
      <w:r>
        <w:rPr>
          <w:b/>
          <w:bCs/>
        </w:rPr>
        <w:fldChar w:fldCharType="separate"/>
      </w:r>
      <w:r>
        <w:rPr>
          <w:b/>
          <w:bCs/>
        </w:rPr>
        <w:t>4</w:t>
      </w:r>
      <w:r>
        <w:rPr>
          <w:b/>
          <w:bCs/>
        </w:rPr>
        <w:fldChar w:fldCharType="end"/>
      </w:r>
      <w:bookmarkStart w:id="133" w:name="_Toc6559"/>
      <w:r>
        <w:rPr>
          <w:b/>
          <w:bCs/>
        </w:rPr>
        <w:t>. Requisitos Não-Funcionais do Projeto.</w:t>
      </w:r>
      <w:bookmarkEnd w:id="133"/>
    </w:p>
    <w:tbl>
      <w:tblPr>
        <w:tblpPr w:leftFromText="180" w:rightFromText="180" w:vertAnchor="text" w:horzAnchor="page" w:tblpX="2177" w:tblpY="181"/>
        <w:tblOverlap w:val="never"/>
        <w:tblW w:w="8218" w:type="dxa"/>
        <w:tblLayout w:type="fixed"/>
        <w:tblCellMar>
          <w:top w:w="15" w:type="dxa"/>
          <w:left w:w="15" w:type="dxa"/>
          <w:bottom w:w="15" w:type="dxa"/>
          <w:right w:w="15" w:type="dxa"/>
        </w:tblCellMar>
        <w:tblLook w:val="04A0" w:firstRow="1" w:lastRow="0" w:firstColumn="1" w:lastColumn="0" w:noHBand="0" w:noVBand="1"/>
      </w:tblPr>
      <w:tblGrid>
        <w:gridCol w:w="4828"/>
        <w:gridCol w:w="1920"/>
        <w:gridCol w:w="1470"/>
      </w:tblGrid>
      <w:tr w:rsidR="001D3659" w14:paraId="7013F1F5" w14:textId="77777777">
        <w:trPr>
          <w:trHeight w:val="280"/>
        </w:trPr>
        <w:tc>
          <w:tcPr>
            <w:tcW w:w="8218" w:type="dxa"/>
            <w:gridSpan w:val="3"/>
            <w:tcBorders>
              <w:top w:val="single" w:sz="8" w:space="0" w:color="4F81BD"/>
              <w:left w:val="single" w:sz="8" w:space="0" w:color="4F81BD"/>
              <w:bottom w:val="single" w:sz="2" w:space="0" w:color="FFFFFF"/>
              <w:right w:val="single" w:sz="8" w:space="0" w:color="4F81BD"/>
            </w:tcBorders>
            <w:shd w:val="clear" w:color="auto" w:fill="4F81BD"/>
            <w:vAlign w:val="center"/>
          </w:tcPr>
          <w:p w14:paraId="10217F0E" w14:textId="77777777" w:rsidR="001D3659" w:rsidRDefault="005F2F57">
            <w:pPr>
              <w:jc w:val="center"/>
              <w:textAlignment w:val="center"/>
              <w:rPr>
                <w:b/>
                <w:bCs/>
                <w:color w:val="FFFFFF"/>
                <w:sz w:val="22"/>
                <w:szCs w:val="22"/>
              </w:rPr>
            </w:pPr>
            <w:r>
              <w:rPr>
                <w:rFonts w:eastAsia="SimSun"/>
                <w:b/>
                <w:bCs/>
                <w:color w:val="FFFFFF"/>
                <w:sz w:val="22"/>
                <w:szCs w:val="22"/>
                <w:lang w:val="en-US" w:eastAsia="zh-CN" w:bidi="ar"/>
              </w:rPr>
              <w:t xml:space="preserve">Requisitos </w:t>
            </w:r>
            <w:r>
              <w:rPr>
                <w:rFonts w:eastAsia="SimSun"/>
                <w:b/>
                <w:bCs/>
                <w:color w:val="FFFFFF"/>
                <w:sz w:val="22"/>
                <w:szCs w:val="22"/>
                <w:lang w:eastAsia="zh-CN" w:bidi="ar"/>
              </w:rPr>
              <w:t>Não-</w:t>
            </w:r>
            <w:r>
              <w:rPr>
                <w:rFonts w:eastAsia="SimSun"/>
                <w:b/>
                <w:bCs/>
                <w:color w:val="FFFFFF"/>
                <w:sz w:val="22"/>
                <w:szCs w:val="22"/>
                <w:lang w:val="en-US" w:eastAsia="zh-CN" w:bidi="ar"/>
              </w:rPr>
              <w:t>Funcionais</w:t>
            </w:r>
          </w:p>
        </w:tc>
      </w:tr>
      <w:tr w:rsidR="001D3659" w14:paraId="10A592DA" w14:textId="77777777">
        <w:trPr>
          <w:trHeight w:val="90"/>
        </w:trPr>
        <w:tc>
          <w:tcPr>
            <w:tcW w:w="4828" w:type="dxa"/>
            <w:tcBorders>
              <w:top w:val="single" w:sz="2" w:space="0" w:color="FFFFFF"/>
              <w:left w:val="single" w:sz="8" w:space="0" w:color="4F81BD"/>
              <w:bottom w:val="single" w:sz="8" w:space="0" w:color="4F81BD"/>
              <w:right w:val="single" w:sz="8" w:space="0" w:color="4F81BD"/>
            </w:tcBorders>
            <w:shd w:val="clear" w:color="auto" w:fill="FFFFFF"/>
            <w:vAlign w:val="center"/>
          </w:tcPr>
          <w:p w14:paraId="483634D9" w14:textId="77777777" w:rsidR="001D3659" w:rsidRDefault="005F2F57">
            <w:pPr>
              <w:ind w:left="0"/>
              <w:textAlignment w:val="center"/>
              <w:rPr>
                <w:b/>
                <w:bCs/>
                <w:color w:val="000000"/>
              </w:rPr>
            </w:pPr>
            <w:r>
              <w:rPr>
                <w:rFonts w:eastAsia="SimSun"/>
                <w:b/>
                <w:bCs/>
                <w:color w:val="000000"/>
                <w:lang w:val="en-US" w:eastAsia="zh-CN" w:bidi="ar"/>
              </w:rPr>
              <w:t>Requisito</w:t>
            </w:r>
          </w:p>
        </w:tc>
        <w:tc>
          <w:tcPr>
            <w:tcW w:w="1920" w:type="dxa"/>
            <w:tcBorders>
              <w:top w:val="single" w:sz="2" w:space="0" w:color="FFFFFF"/>
              <w:left w:val="single" w:sz="8" w:space="0" w:color="4F81BD"/>
              <w:bottom w:val="single" w:sz="8" w:space="0" w:color="4F81BD"/>
              <w:right w:val="single" w:sz="8" w:space="0" w:color="4F81BD"/>
            </w:tcBorders>
            <w:shd w:val="clear" w:color="auto" w:fill="FFFFFF"/>
            <w:vAlign w:val="center"/>
          </w:tcPr>
          <w:p w14:paraId="62963196" w14:textId="77777777" w:rsidR="001D3659" w:rsidRDefault="005F2F57">
            <w:pPr>
              <w:ind w:left="0"/>
              <w:textAlignment w:val="center"/>
              <w:rPr>
                <w:b/>
                <w:bCs/>
                <w:color w:val="000000"/>
              </w:rPr>
            </w:pPr>
            <w:r>
              <w:rPr>
                <w:rFonts w:eastAsia="SimSun"/>
                <w:b/>
                <w:bCs/>
                <w:color w:val="000000"/>
                <w:lang w:eastAsia="zh-CN" w:bidi="ar"/>
              </w:rPr>
              <w:t>Nível</w:t>
            </w:r>
            <w:r>
              <w:rPr>
                <w:rFonts w:eastAsia="SimSun"/>
                <w:b/>
                <w:bCs/>
                <w:color w:val="000000"/>
                <w:lang w:val="en-US" w:eastAsia="zh-CN" w:bidi="ar"/>
              </w:rPr>
              <w:t xml:space="preserve"> de Priorização</w:t>
            </w:r>
          </w:p>
        </w:tc>
        <w:tc>
          <w:tcPr>
            <w:tcW w:w="1470" w:type="dxa"/>
            <w:tcBorders>
              <w:top w:val="single" w:sz="2" w:space="0" w:color="FFFFFF"/>
              <w:left w:val="single" w:sz="8" w:space="0" w:color="4F81BD"/>
              <w:bottom w:val="single" w:sz="8" w:space="0" w:color="4F81BD"/>
              <w:right w:val="single" w:sz="8" w:space="0" w:color="4F81BD"/>
            </w:tcBorders>
            <w:shd w:val="clear" w:color="auto" w:fill="FFFFFF"/>
            <w:vAlign w:val="center"/>
          </w:tcPr>
          <w:p w14:paraId="36F92FA5" w14:textId="77777777" w:rsidR="001D3659" w:rsidRDefault="005F2F57">
            <w:pPr>
              <w:ind w:left="0"/>
              <w:textAlignment w:val="center"/>
              <w:rPr>
                <w:b/>
                <w:bCs/>
                <w:color w:val="000000"/>
              </w:rPr>
            </w:pPr>
            <w:r>
              <w:rPr>
                <w:rFonts w:eastAsia="SimSun"/>
                <w:b/>
                <w:bCs/>
                <w:color w:val="000000"/>
                <w:lang w:val="en-US" w:eastAsia="zh-CN" w:bidi="ar"/>
              </w:rPr>
              <w:t>Legenda</w:t>
            </w:r>
          </w:p>
        </w:tc>
      </w:tr>
      <w:tr w:rsidR="001D3659" w14:paraId="778C27F9"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FF7ABB" w14:textId="77777777" w:rsidR="001D3659" w:rsidRDefault="005F2F57">
            <w:pPr>
              <w:ind w:left="0"/>
              <w:textAlignment w:val="center"/>
              <w:rPr>
                <w:rFonts w:eastAsia="SimSun"/>
                <w:color w:val="000000"/>
                <w:lang w:eastAsia="zh-CN" w:bidi="ar"/>
              </w:rPr>
            </w:pPr>
            <w:r>
              <w:rPr>
                <w:rFonts w:eastAsia="SimSun"/>
                <w:color w:val="000000"/>
                <w:lang w:eastAsia="zh-CN" w:bidi="ar"/>
              </w:rPr>
              <w:lastRenderedPageBreak/>
              <w:t>Consultar Cep não Cadastrado externamente</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1420FC" w14:textId="77777777" w:rsidR="001D3659" w:rsidRDefault="005F2F57">
            <w:pPr>
              <w:ind w:left="0"/>
              <w:textAlignment w:val="center"/>
              <w:rPr>
                <w:rFonts w:eastAsia="SimSun"/>
                <w:color w:val="000000"/>
                <w:lang w:eastAsia="zh-CN" w:bidi="ar"/>
              </w:rPr>
            </w:pPr>
            <w:r>
              <w:rPr>
                <w:rFonts w:eastAsia="SimSun"/>
                <w:color w:val="000000"/>
                <w:lang w:eastAsia="zh-CN" w:bidi="ar"/>
              </w:rPr>
              <w:t>8</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426791" w14:textId="77777777" w:rsidR="001D3659" w:rsidRDefault="005F2F57">
            <w:pPr>
              <w:ind w:left="0"/>
              <w:textAlignment w:val="center"/>
              <w:rPr>
                <w:rFonts w:eastAsia="SimSun"/>
                <w:color w:val="000000"/>
                <w:lang w:eastAsia="zh-CN" w:bidi="ar"/>
              </w:rPr>
            </w:pPr>
            <w:r>
              <w:rPr>
                <w:rFonts w:eastAsia="SimSun"/>
                <w:color w:val="000000"/>
                <w:lang w:eastAsia="zh-CN" w:bidi="ar"/>
              </w:rPr>
              <w:t>Importante</w:t>
            </w:r>
          </w:p>
        </w:tc>
      </w:tr>
      <w:tr w:rsidR="001D3659" w14:paraId="0CC70AD1"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E676DD" w14:textId="77777777" w:rsidR="001D3659" w:rsidRDefault="005F2F57">
            <w:pPr>
              <w:ind w:left="0"/>
              <w:textAlignment w:val="center"/>
              <w:rPr>
                <w:rFonts w:eastAsia="SimSun"/>
                <w:color w:val="000000"/>
                <w:lang w:eastAsia="zh-CN" w:bidi="ar"/>
              </w:rPr>
            </w:pPr>
            <w:r>
              <w:rPr>
                <w:rFonts w:eastAsia="SimSun"/>
                <w:color w:val="000000"/>
                <w:lang w:eastAsia="zh-CN" w:bidi="ar"/>
              </w:rPr>
              <w:t>Utilizar autenticação básica para a Aplicação</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6ADC6B" w14:textId="77777777" w:rsidR="001D3659" w:rsidRDefault="005F2F57">
            <w:pPr>
              <w:ind w:left="0"/>
              <w:textAlignment w:val="center"/>
              <w:rPr>
                <w:rFonts w:eastAsia="SimSun"/>
                <w:color w:val="000000"/>
                <w:lang w:eastAsia="zh-CN" w:bidi="ar"/>
              </w:rPr>
            </w:pPr>
            <w:r>
              <w:rPr>
                <w:rFonts w:eastAsia="SimSun"/>
                <w:color w:val="000000"/>
                <w:lang w:eastAsia="zh-CN" w:bidi="ar"/>
              </w:rPr>
              <w:t>10</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96D06F" w14:textId="77777777" w:rsidR="001D3659" w:rsidRDefault="005F2F57">
            <w:pPr>
              <w:ind w:left="0"/>
              <w:textAlignment w:val="center"/>
              <w:rPr>
                <w:rFonts w:eastAsia="SimSun"/>
                <w:color w:val="000000"/>
                <w:lang w:eastAsia="zh-CN" w:bidi="ar"/>
              </w:rPr>
            </w:pPr>
            <w:r>
              <w:rPr>
                <w:rFonts w:eastAsia="SimSun"/>
                <w:color w:val="000000"/>
                <w:lang w:eastAsia="zh-CN" w:bidi="ar"/>
              </w:rPr>
              <w:t>Imprescindível</w:t>
            </w:r>
          </w:p>
        </w:tc>
      </w:tr>
      <w:tr w:rsidR="001D3659" w14:paraId="37AAFE7F"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F6BB42"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Desenvolver para Plataforma </w:t>
            </w:r>
            <w:r>
              <w:rPr>
                <w:rFonts w:eastAsia="SimSun"/>
                <w:i/>
                <w:iCs/>
                <w:color w:val="000000"/>
                <w:lang w:eastAsia="zh-CN" w:bidi="ar"/>
              </w:rPr>
              <w:t xml:space="preserve">Web </w:t>
            </w:r>
            <w:r>
              <w:rPr>
                <w:rFonts w:eastAsia="SimSun"/>
                <w:color w:val="000000"/>
                <w:lang w:eastAsia="zh-CN" w:bidi="ar"/>
              </w:rPr>
              <w:t>e Android</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7AA9D1" w14:textId="77777777" w:rsidR="001D3659" w:rsidRDefault="005F2F57">
            <w:pPr>
              <w:ind w:left="0"/>
              <w:textAlignment w:val="center"/>
              <w:rPr>
                <w:rFonts w:eastAsia="SimSun"/>
                <w:color w:val="000000"/>
                <w:lang w:eastAsia="zh-CN" w:bidi="ar"/>
              </w:rPr>
            </w:pPr>
            <w:r>
              <w:rPr>
                <w:rFonts w:eastAsia="SimSun"/>
                <w:color w:val="000000"/>
                <w:lang w:eastAsia="zh-CN" w:bidi="ar"/>
              </w:rPr>
              <w:t>8</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D1A4C5" w14:textId="77777777" w:rsidR="001D3659" w:rsidRDefault="005F2F57">
            <w:pPr>
              <w:ind w:left="0"/>
              <w:textAlignment w:val="center"/>
              <w:rPr>
                <w:rFonts w:eastAsia="SimSun"/>
                <w:color w:val="000000"/>
                <w:lang w:eastAsia="zh-CN" w:bidi="ar"/>
              </w:rPr>
            </w:pPr>
            <w:r>
              <w:rPr>
                <w:rFonts w:eastAsia="SimSun"/>
                <w:color w:val="000000"/>
                <w:lang w:eastAsia="zh-CN" w:bidi="ar"/>
              </w:rPr>
              <w:t>Importante</w:t>
            </w:r>
          </w:p>
        </w:tc>
      </w:tr>
      <w:tr w:rsidR="001D3659" w14:paraId="10D06138"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F21B50" w14:textId="77777777" w:rsidR="001D3659" w:rsidRDefault="005F2F57">
            <w:pPr>
              <w:ind w:left="0"/>
              <w:textAlignment w:val="center"/>
              <w:rPr>
                <w:rFonts w:eastAsia="SimSun"/>
                <w:color w:val="000000"/>
                <w:lang w:eastAsia="zh-CN" w:bidi="ar"/>
              </w:rPr>
            </w:pPr>
            <w:r>
              <w:rPr>
                <w:rFonts w:eastAsia="SimSun"/>
                <w:color w:val="000000"/>
                <w:lang w:eastAsia="zh-CN" w:bidi="ar"/>
              </w:rPr>
              <w:t>Desenvolver para plataforma IOS</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0EA95A" w14:textId="77777777" w:rsidR="001D3659" w:rsidRDefault="005F2F57">
            <w:pPr>
              <w:ind w:left="0"/>
              <w:textAlignment w:val="center"/>
              <w:rPr>
                <w:rFonts w:eastAsia="SimSun"/>
                <w:color w:val="000000"/>
                <w:lang w:eastAsia="zh-CN" w:bidi="ar"/>
              </w:rPr>
            </w:pPr>
            <w:r>
              <w:rPr>
                <w:rFonts w:eastAsia="SimSun"/>
                <w:color w:val="000000"/>
                <w:lang w:eastAsia="zh-CN" w:bidi="ar"/>
              </w:rPr>
              <w:t>2</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839AA4" w14:textId="77777777" w:rsidR="001D3659" w:rsidRDefault="005F2F57">
            <w:pPr>
              <w:ind w:left="0"/>
              <w:textAlignment w:val="center"/>
              <w:rPr>
                <w:rFonts w:eastAsia="SimSun"/>
                <w:color w:val="000000"/>
                <w:lang w:eastAsia="zh-CN" w:bidi="ar"/>
              </w:rPr>
            </w:pPr>
            <w:r>
              <w:rPr>
                <w:rFonts w:eastAsia="SimSun"/>
                <w:color w:val="000000"/>
                <w:lang w:eastAsia="zh-CN" w:bidi="ar"/>
              </w:rPr>
              <w:t>Baixa</w:t>
            </w:r>
          </w:p>
        </w:tc>
      </w:tr>
      <w:tr w:rsidR="001D3659" w14:paraId="7ACA72E8"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2E5A71"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Padrão de comunicação </w:t>
            </w:r>
            <w:r>
              <w:rPr>
                <w:rFonts w:eastAsia="SimSun"/>
                <w:i/>
                <w:iCs/>
                <w:color w:val="000000"/>
                <w:lang w:eastAsia="zh-CN" w:bidi="ar"/>
              </w:rPr>
              <w:t xml:space="preserve">BackEnd </w:t>
            </w:r>
            <w:r>
              <w:rPr>
                <w:rFonts w:eastAsia="SimSun"/>
                <w:color w:val="000000"/>
                <w:lang w:eastAsia="zh-CN" w:bidi="ar"/>
              </w:rPr>
              <w:t xml:space="preserve">- </w:t>
            </w:r>
            <w:r>
              <w:rPr>
                <w:rFonts w:eastAsia="SimSun"/>
                <w:i/>
                <w:iCs/>
                <w:color w:val="000000"/>
                <w:lang w:eastAsia="zh-CN" w:bidi="ar"/>
              </w:rPr>
              <w:t xml:space="preserve">FrontEnd </w:t>
            </w:r>
            <w:r>
              <w:rPr>
                <w:rFonts w:eastAsia="SimSun"/>
                <w:color w:val="000000"/>
                <w:lang w:eastAsia="zh-CN" w:bidi="ar"/>
              </w:rPr>
              <w:t>via Http</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506442" w14:textId="77777777" w:rsidR="001D3659" w:rsidRDefault="005F2F57">
            <w:pPr>
              <w:ind w:left="0"/>
              <w:textAlignment w:val="center"/>
              <w:rPr>
                <w:rFonts w:eastAsia="SimSun"/>
                <w:color w:val="000000"/>
                <w:lang w:eastAsia="zh-CN" w:bidi="ar"/>
              </w:rPr>
            </w:pPr>
            <w:r>
              <w:rPr>
                <w:rFonts w:eastAsia="SimSun"/>
                <w:color w:val="000000"/>
                <w:lang w:eastAsia="zh-CN" w:bidi="ar"/>
              </w:rPr>
              <w:t>10</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23358E" w14:textId="77777777" w:rsidR="001D3659" w:rsidRDefault="005F2F57">
            <w:pPr>
              <w:ind w:left="0"/>
              <w:textAlignment w:val="center"/>
              <w:rPr>
                <w:rFonts w:eastAsia="SimSun"/>
                <w:color w:val="000000"/>
                <w:lang w:eastAsia="zh-CN" w:bidi="ar"/>
              </w:rPr>
            </w:pPr>
            <w:r>
              <w:rPr>
                <w:rFonts w:eastAsia="SimSun"/>
                <w:color w:val="000000"/>
                <w:lang w:eastAsia="zh-CN" w:bidi="ar"/>
              </w:rPr>
              <w:t>Imprescindível</w:t>
            </w:r>
          </w:p>
        </w:tc>
      </w:tr>
      <w:tr w:rsidR="001D3659" w14:paraId="2D14541C"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A724E5" w14:textId="77777777" w:rsidR="001D3659" w:rsidRDefault="005F2F57">
            <w:pPr>
              <w:ind w:left="0"/>
              <w:textAlignment w:val="center"/>
              <w:rPr>
                <w:rFonts w:eastAsia="SimSun"/>
                <w:color w:val="000000"/>
                <w:lang w:eastAsia="zh-CN" w:bidi="ar"/>
              </w:rPr>
            </w:pPr>
            <w:r>
              <w:rPr>
                <w:rFonts w:eastAsia="SimSun"/>
                <w:color w:val="000000"/>
                <w:lang w:eastAsia="zh-CN" w:bidi="ar"/>
              </w:rPr>
              <w:t>JSON como formato do arquivo de comunicação</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3F2D58" w14:textId="77777777" w:rsidR="001D3659" w:rsidRDefault="005F2F57">
            <w:pPr>
              <w:ind w:left="0"/>
              <w:textAlignment w:val="center"/>
              <w:rPr>
                <w:rFonts w:eastAsia="SimSun"/>
                <w:color w:val="000000"/>
                <w:lang w:eastAsia="zh-CN" w:bidi="ar"/>
              </w:rPr>
            </w:pPr>
            <w:r>
              <w:rPr>
                <w:rFonts w:eastAsia="SimSun"/>
                <w:color w:val="000000"/>
                <w:lang w:eastAsia="zh-CN" w:bidi="ar"/>
              </w:rPr>
              <w:t>10</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BB8619" w14:textId="77777777" w:rsidR="001D3659" w:rsidRDefault="005F2F57">
            <w:pPr>
              <w:ind w:left="0"/>
              <w:textAlignment w:val="center"/>
              <w:rPr>
                <w:rFonts w:eastAsia="SimSun"/>
                <w:color w:val="000000"/>
                <w:lang w:eastAsia="zh-CN" w:bidi="ar"/>
              </w:rPr>
            </w:pPr>
            <w:r>
              <w:rPr>
                <w:rFonts w:eastAsia="SimSun"/>
                <w:color w:val="000000"/>
                <w:lang w:eastAsia="zh-CN" w:bidi="ar"/>
              </w:rPr>
              <w:t>Imprescindível</w:t>
            </w:r>
          </w:p>
        </w:tc>
      </w:tr>
      <w:tr w:rsidR="001D3659" w14:paraId="18821A30" w14:textId="77777777">
        <w:trPr>
          <w:trHeight w:val="260"/>
        </w:trPr>
        <w:tc>
          <w:tcPr>
            <w:tcW w:w="4828"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EB86A4" w14:textId="77777777" w:rsidR="001D3659" w:rsidRDefault="005F2F57">
            <w:pPr>
              <w:ind w:left="0"/>
              <w:textAlignment w:val="center"/>
              <w:rPr>
                <w:rFonts w:eastAsia="SimSun"/>
                <w:color w:val="000000"/>
                <w:lang w:eastAsia="zh-CN" w:bidi="ar"/>
              </w:rPr>
            </w:pPr>
            <w:r>
              <w:rPr>
                <w:rFonts w:eastAsia="SimSun"/>
                <w:color w:val="000000"/>
                <w:lang w:eastAsia="zh-CN" w:bidi="ar"/>
              </w:rPr>
              <w:t>Comunicação constante com servidor de Internet</w:t>
            </w:r>
          </w:p>
        </w:tc>
        <w:tc>
          <w:tcPr>
            <w:tcW w:w="192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9944EE" w14:textId="77777777" w:rsidR="001D3659" w:rsidRDefault="005F2F57">
            <w:pPr>
              <w:ind w:left="0"/>
              <w:textAlignment w:val="center"/>
              <w:rPr>
                <w:rFonts w:eastAsia="SimSun"/>
                <w:color w:val="000000"/>
                <w:lang w:eastAsia="zh-CN" w:bidi="ar"/>
              </w:rPr>
            </w:pPr>
            <w:r>
              <w:rPr>
                <w:rFonts w:eastAsia="SimSun"/>
                <w:color w:val="000000"/>
                <w:lang w:eastAsia="zh-CN" w:bidi="ar"/>
              </w:rPr>
              <w:t>10</w:t>
            </w:r>
          </w:p>
        </w:tc>
        <w:tc>
          <w:tcPr>
            <w:tcW w:w="147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F621F8" w14:textId="77777777" w:rsidR="001D3659" w:rsidRDefault="005F2F57">
            <w:pPr>
              <w:ind w:left="0"/>
              <w:textAlignment w:val="center"/>
              <w:rPr>
                <w:rFonts w:eastAsia="SimSun"/>
                <w:color w:val="000000"/>
                <w:lang w:eastAsia="zh-CN" w:bidi="ar"/>
              </w:rPr>
            </w:pPr>
            <w:r>
              <w:rPr>
                <w:rFonts w:eastAsia="SimSun"/>
                <w:color w:val="000000"/>
                <w:lang w:eastAsia="zh-CN" w:bidi="ar"/>
              </w:rPr>
              <w:t>Imprescindível</w:t>
            </w:r>
          </w:p>
        </w:tc>
      </w:tr>
    </w:tbl>
    <w:p w14:paraId="523356EA" w14:textId="77777777" w:rsidR="001D3659" w:rsidRDefault="005F2F57">
      <w:pPr>
        <w:autoSpaceDE w:val="0"/>
        <w:autoSpaceDN w:val="0"/>
        <w:adjustRightInd w:val="0"/>
        <w:spacing w:line="360" w:lineRule="auto"/>
        <w:ind w:leftChars="50" w:left="120" w:firstLineChars="200" w:firstLine="400"/>
        <w:jc w:val="both"/>
        <w:rPr>
          <w:sz w:val="20"/>
        </w:rPr>
      </w:pPr>
      <w:r>
        <w:rPr>
          <w:sz w:val="20"/>
        </w:rPr>
        <w:t>Fonte: O Autor (2018)</w:t>
      </w:r>
    </w:p>
    <w:p w14:paraId="169A20AF" w14:textId="77777777" w:rsidR="001D3659" w:rsidRDefault="005F2F57">
      <w:pPr>
        <w:autoSpaceDE w:val="0"/>
        <w:autoSpaceDN w:val="0"/>
        <w:adjustRightInd w:val="0"/>
        <w:spacing w:line="360" w:lineRule="auto"/>
        <w:jc w:val="both"/>
      </w:pPr>
      <w:r>
        <w:br w:type="page"/>
      </w:r>
    </w:p>
    <w:p w14:paraId="31E48C9A" w14:textId="77777777" w:rsidR="001D3659" w:rsidRDefault="005F2F57" w:rsidP="00670B52">
      <w:pPr>
        <w:pStyle w:val="Ttulo2"/>
        <w:numPr>
          <w:ilvl w:val="1"/>
          <w:numId w:val="3"/>
        </w:numPr>
        <w:spacing w:line="360" w:lineRule="auto"/>
        <w:pPrChange w:id="134" w:author="JORGE TODOE MATSUSHIMA" w:date="2018-12-01T12:57:00Z">
          <w:pPr>
            <w:pStyle w:val="Ttulo2"/>
            <w:numPr>
              <w:ilvl w:val="1"/>
              <w:numId w:val="3"/>
            </w:numPr>
            <w:tabs>
              <w:tab w:val="left" w:pos="0"/>
            </w:tabs>
            <w:ind w:left="0" w:firstLine="289"/>
          </w:pPr>
        </w:pPrChange>
      </w:pPr>
      <w:bookmarkStart w:id="135" w:name="_Toc14369"/>
      <w:r>
        <w:lastRenderedPageBreak/>
        <w:t xml:space="preserve">Especificações baseadas em </w:t>
      </w:r>
      <w:r>
        <w:rPr>
          <w:i/>
          <w:iCs/>
        </w:rPr>
        <w:t>User Stories</w:t>
      </w:r>
      <w:bookmarkEnd w:id="135"/>
      <w:r>
        <w:t xml:space="preserve"> </w:t>
      </w:r>
    </w:p>
    <w:p w14:paraId="27F2BE2C" w14:textId="77777777" w:rsidR="001D3659" w:rsidRDefault="005F2F57" w:rsidP="005B79FA">
      <w:pPr>
        <w:autoSpaceDE w:val="0"/>
        <w:autoSpaceDN w:val="0"/>
        <w:adjustRightInd w:val="0"/>
        <w:spacing w:after="0" w:line="360" w:lineRule="auto"/>
        <w:ind w:left="289" w:firstLine="709"/>
        <w:jc w:val="both"/>
        <w:pPrChange w:id="136" w:author="JORGE TODOE MATSUSHIMA" w:date="2018-12-01T11:20:00Z">
          <w:pPr>
            <w:autoSpaceDE w:val="0"/>
            <w:autoSpaceDN w:val="0"/>
            <w:adjustRightInd w:val="0"/>
            <w:spacing w:line="360" w:lineRule="auto"/>
            <w:ind w:firstLine="709"/>
            <w:jc w:val="both"/>
          </w:pPr>
        </w:pPrChange>
      </w:pPr>
      <w:r>
        <w:t xml:space="preserve">O formato escolhido para a especificação dos requisitos é o de </w:t>
      </w:r>
      <w:r>
        <w:rPr>
          <w:i/>
          <w:iCs/>
        </w:rPr>
        <w:t>User Stories</w:t>
      </w:r>
      <w:r>
        <w:t xml:space="preserve">, por conta de ser uma forma sucinta e direta de apresentar a funcionalidade </w:t>
      </w:r>
      <w:del w:id="137" w:author="JORGE TODOE MATSUSHIMA" w:date="2018-12-01T14:11:00Z">
        <w:r w:rsidDel="00C121D0">
          <w:delText>à</w:delText>
        </w:r>
      </w:del>
      <w:ins w:id="138" w:author="JORGE TODOE MATSUSHIMA" w:date="2018-12-01T14:11:00Z">
        <w:r w:rsidR="00C121D0">
          <w:t>a</w:t>
        </w:r>
      </w:ins>
      <w:r>
        <w:t xml:space="preserve"> ser desenvolvida, os critérios de aceitação e os fluxos de exceções. Esse formato prioriza o processo de desenvolvimento do código e entrega do software.</w:t>
      </w:r>
    </w:p>
    <w:p w14:paraId="267669BD" w14:textId="77777777" w:rsidR="001D3659" w:rsidRDefault="005F2F57" w:rsidP="005B79FA">
      <w:pPr>
        <w:autoSpaceDE w:val="0"/>
        <w:autoSpaceDN w:val="0"/>
        <w:adjustRightInd w:val="0"/>
        <w:spacing w:after="0" w:line="360" w:lineRule="auto"/>
        <w:ind w:left="289" w:firstLine="709"/>
        <w:jc w:val="both"/>
        <w:pPrChange w:id="139" w:author="JORGE TODOE MATSUSHIMA" w:date="2018-12-01T11:20:00Z">
          <w:pPr>
            <w:autoSpaceDE w:val="0"/>
            <w:autoSpaceDN w:val="0"/>
            <w:adjustRightInd w:val="0"/>
            <w:spacing w:line="360" w:lineRule="auto"/>
            <w:ind w:firstLine="709"/>
            <w:jc w:val="both"/>
          </w:pPr>
        </w:pPrChange>
      </w:pPr>
      <w:r>
        <w:t xml:space="preserve">Para que uma </w:t>
      </w:r>
      <w:r>
        <w:rPr>
          <w:i/>
          <w:iCs/>
        </w:rPr>
        <w:t>User Story</w:t>
      </w:r>
      <w:r>
        <w:t xml:space="preserve"> possa ser descrita, primeiramente devem ser elencadas as Personas, ferramenta que utiliza estereótipos de grupos de pessoas fictícias para representar usuários. As Personas envolvidas no projeto estão relacionadas na Tabela 5.</w:t>
      </w:r>
    </w:p>
    <w:p w14:paraId="27C343A4" w14:textId="77777777" w:rsidR="001D3659" w:rsidRDefault="005F2F57">
      <w:pPr>
        <w:autoSpaceDE w:val="0"/>
        <w:autoSpaceDN w:val="0"/>
        <w:adjustRightInd w:val="0"/>
        <w:spacing w:before="120" w:after="120" w:line="240" w:lineRule="auto"/>
        <w:ind w:leftChars="50" w:left="120"/>
        <w:jc w:val="center"/>
        <w:rPr>
          <w:b/>
          <w:bCs/>
        </w:rPr>
      </w:pPr>
      <w:r>
        <w:rPr>
          <w:b/>
          <w:bCs/>
        </w:rPr>
        <w:t xml:space="preserve">Tabela </w:t>
      </w:r>
      <w:r>
        <w:rPr>
          <w:b/>
          <w:bCs/>
        </w:rPr>
        <w:fldChar w:fldCharType="begin"/>
      </w:r>
      <w:r>
        <w:rPr>
          <w:b/>
          <w:bCs/>
        </w:rPr>
        <w:instrText xml:space="preserve"> SEQ Tabela \* ARABIC </w:instrText>
      </w:r>
      <w:r>
        <w:rPr>
          <w:b/>
          <w:bCs/>
        </w:rPr>
        <w:fldChar w:fldCharType="separate"/>
      </w:r>
      <w:r>
        <w:rPr>
          <w:b/>
          <w:bCs/>
        </w:rPr>
        <w:t>5</w:t>
      </w:r>
      <w:r>
        <w:rPr>
          <w:b/>
          <w:bCs/>
        </w:rPr>
        <w:fldChar w:fldCharType="end"/>
      </w:r>
      <w:bookmarkStart w:id="140" w:name="_Toc32750"/>
      <w:r>
        <w:rPr>
          <w:b/>
          <w:bCs/>
        </w:rPr>
        <w:t>. Lista de Personas com seus comportamentos, necessidades e objetivos.</w:t>
      </w:r>
      <w:bookmarkEnd w:id="140"/>
    </w:p>
    <w:tbl>
      <w:tblPr>
        <w:tblStyle w:val="Tabelacomgrade"/>
        <w:tblW w:w="8872" w:type="dxa"/>
        <w:tblInd w:w="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2"/>
        <w:gridCol w:w="3345"/>
        <w:gridCol w:w="4025"/>
      </w:tblGrid>
      <w:tr w:rsidR="001D3659" w14:paraId="5EF88499" w14:textId="77777777">
        <w:trPr>
          <w:trHeight w:val="243"/>
        </w:trPr>
        <w:tc>
          <w:tcPr>
            <w:tcW w:w="8872" w:type="dxa"/>
            <w:gridSpan w:val="3"/>
            <w:shd w:val="clear" w:color="auto" w:fill="4F81BD"/>
            <w:vAlign w:val="center"/>
          </w:tcPr>
          <w:p w14:paraId="0906A51A" w14:textId="77777777" w:rsidR="001D3659" w:rsidRDefault="005F2F57">
            <w:pPr>
              <w:jc w:val="center"/>
              <w:textAlignment w:val="center"/>
              <w:rPr>
                <w:b/>
                <w:bCs/>
              </w:rPr>
            </w:pPr>
            <w:r>
              <w:rPr>
                <w:rFonts w:eastAsia="SimSun"/>
                <w:b/>
                <w:bCs/>
                <w:color w:val="FFFFFF"/>
                <w:lang w:eastAsia="zh-CN" w:bidi="ar"/>
              </w:rPr>
              <w:t>Personas</w:t>
            </w:r>
          </w:p>
        </w:tc>
      </w:tr>
      <w:tr w:rsidR="001D3659" w14:paraId="25A4E0EA" w14:textId="77777777">
        <w:trPr>
          <w:trHeight w:val="23"/>
        </w:trPr>
        <w:tc>
          <w:tcPr>
            <w:tcW w:w="1502" w:type="dxa"/>
            <w:shd w:val="clear" w:color="auto" w:fill="FFFFFF"/>
            <w:vAlign w:val="center"/>
          </w:tcPr>
          <w:p w14:paraId="7F03DD96" w14:textId="77777777" w:rsidR="001D3659" w:rsidRDefault="005F2F57">
            <w:pPr>
              <w:ind w:left="0"/>
              <w:textAlignment w:val="center"/>
              <w:rPr>
                <w:b/>
                <w:bCs/>
              </w:rPr>
            </w:pPr>
            <w:r>
              <w:rPr>
                <w:b/>
                <w:bCs/>
              </w:rPr>
              <w:t>Persona</w:t>
            </w:r>
          </w:p>
        </w:tc>
        <w:tc>
          <w:tcPr>
            <w:tcW w:w="3345" w:type="dxa"/>
            <w:shd w:val="clear" w:color="auto" w:fill="FFFFFF"/>
            <w:vAlign w:val="center"/>
          </w:tcPr>
          <w:p w14:paraId="5258B4EF" w14:textId="77777777" w:rsidR="001D3659" w:rsidRDefault="005F2F57">
            <w:pPr>
              <w:ind w:left="0"/>
              <w:textAlignment w:val="center"/>
              <w:rPr>
                <w:b/>
                <w:bCs/>
              </w:rPr>
            </w:pPr>
            <w:r>
              <w:rPr>
                <w:rFonts w:eastAsia="SimSun"/>
                <w:b/>
                <w:bCs/>
                <w:color w:val="000000"/>
                <w:lang w:eastAsia="zh-CN" w:bidi="ar"/>
              </w:rPr>
              <w:t>Comportamentos</w:t>
            </w:r>
          </w:p>
        </w:tc>
        <w:tc>
          <w:tcPr>
            <w:tcW w:w="4025" w:type="dxa"/>
            <w:shd w:val="clear" w:color="auto" w:fill="FFFFFF"/>
            <w:vAlign w:val="center"/>
          </w:tcPr>
          <w:p w14:paraId="30220EF7" w14:textId="77777777" w:rsidR="001D3659" w:rsidRDefault="005F2F57">
            <w:pPr>
              <w:ind w:left="0"/>
              <w:textAlignment w:val="center"/>
              <w:rPr>
                <w:b/>
                <w:bCs/>
              </w:rPr>
            </w:pPr>
            <w:r>
              <w:rPr>
                <w:rFonts w:eastAsia="SimSun"/>
                <w:b/>
                <w:bCs/>
                <w:color w:val="000000"/>
                <w:lang w:eastAsia="zh-CN" w:bidi="ar"/>
              </w:rPr>
              <w:t>Necessidade/Objetivos</w:t>
            </w:r>
          </w:p>
        </w:tc>
      </w:tr>
      <w:tr w:rsidR="001D3659" w14:paraId="03AF54BD" w14:textId="77777777">
        <w:trPr>
          <w:trHeight w:val="23"/>
        </w:trPr>
        <w:tc>
          <w:tcPr>
            <w:tcW w:w="1502" w:type="dxa"/>
            <w:shd w:val="clear" w:color="auto" w:fill="FFFFFF"/>
            <w:vAlign w:val="center"/>
          </w:tcPr>
          <w:p w14:paraId="415539EA" w14:textId="77777777" w:rsidR="001D3659" w:rsidRDefault="005F2F57">
            <w:pPr>
              <w:ind w:left="0"/>
              <w:jc w:val="both"/>
              <w:textAlignment w:val="center"/>
              <w:rPr>
                <w:b/>
                <w:bCs/>
              </w:rPr>
            </w:pPr>
            <w:r>
              <w:t>Motorista</w:t>
            </w:r>
          </w:p>
        </w:tc>
        <w:tc>
          <w:tcPr>
            <w:tcW w:w="3345" w:type="dxa"/>
            <w:shd w:val="clear" w:color="auto" w:fill="FFFFFF"/>
            <w:vAlign w:val="center"/>
          </w:tcPr>
          <w:p w14:paraId="7D9B95BA"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Não utiliza Sistemas Gerências</w:t>
            </w:r>
          </w:p>
          <w:p w14:paraId="54CC0AF6"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Não é familiarizado com computadores</w:t>
            </w:r>
          </w:p>
          <w:p w14:paraId="32CD6C17"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xml:space="preserve">- Usa </w:t>
            </w:r>
            <w:r>
              <w:rPr>
                <w:rFonts w:eastAsia="SimSun"/>
                <w:i/>
                <w:iCs/>
                <w:color w:val="000000"/>
                <w:lang w:eastAsia="zh-CN" w:bidi="ar"/>
              </w:rPr>
              <w:t>Smartphone</w:t>
            </w:r>
          </w:p>
        </w:tc>
        <w:tc>
          <w:tcPr>
            <w:tcW w:w="4025" w:type="dxa"/>
            <w:shd w:val="clear" w:color="auto" w:fill="FFFFFF"/>
            <w:vAlign w:val="center"/>
          </w:tcPr>
          <w:p w14:paraId="0DB87757"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Que as rotas já estejam otimizadas quando ele sair para realizar as entregas</w:t>
            </w:r>
          </w:p>
          <w:p w14:paraId="78C6F4EE"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Ferramenta simples e fácil</w:t>
            </w:r>
          </w:p>
        </w:tc>
      </w:tr>
      <w:tr w:rsidR="001D3659" w14:paraId="5EF5E8C6" w14:textId="77777777">
        <w:trPr>
          <w:trHeight w:val="23"/>
        </w:trPr>
        <w:tc>
          <w:tcPr>
            <w:tcW w:w="1502" w:type="dxa"/>
            <w:shd w:val="clear" w:color="auto" w:fill="FFFFFF"/>
            <w:vAlign w:val="center"/>
          </w:tcPr>
          <w:p w14:paraId="785276F3" w14:textId="77777777" w:rsidR="001D3659" w:rsidRDefault="005F2F57">
            <w:pPr>
              <w:ind w:left="0"/>
              <w:jc w:val="both"/>
              <w:textAlignment w:val="center"/>
            </w:pPr>
            <w:r>
              <w:t>Gerente</w:t>
            </w:r>
          </w:p>
        </w:tc>
        <w:tc>
          <w:tcPr>
            <w:tcW w:w="3345" w:type="dxa"/>
            <w:shd w:val="clear" w:color="auto" w:fill="FFFFFF"/>
            <w:vAlign w:val="center"/>
          </w:tcPr>
          <w:p w14:paraId="0EAA537F"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Usa Sistemas Gerenciais apenas para consulta</w:t>
            </w:r>
          </w:p>
          <w:p w14:paraId="3751F57F"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xml:space="preserve">- Dificilmente realiza algum procedimento operacional </w:t>
            </w:r>
          </w:p>
          <w:p w14:paraId="5E43D21E"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Está interessado em resultados</w:t>
            </w:r>
          </w:p>
        </w:tc>
        <w:tc>
          <w:tcPr>
            <w:tcW w:w="4025" w:type="dxa"/>
            <w:shd w:val="clear" w:color="auto" w:fill="FFFFFF"/>
            <w:vAlign w:val="center"/>
          </w:tcPr>
          <w:p w14:paraId="6AE09F97"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Redução de custos com transporte</w:t>
            </w:r>
          </w:p>
          <w:p w14:paraId="465743C3"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Aumentar a quantidade de entregas no Prazo</w:t>
            </w:r>
          </w:p>
          <w:p w14:paraId="1CCF7CDD"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Não precisar investir em um novo Sistema de Gestão</w:t>
            </w:r>
          </w:p>
        </w:tc>
      </w:tr>
      <w:tr w:rsidR="001D3659" w14:paraId="1C7D4819" w14:textId="77777777">
        <w:trPr>
          <w:trHeight w:val="23"/>
        </w:trPr>
        <w:tc>
          <w:tcPr>
            <w:tcW w:w="1502" w:type="dxa"/>
            <w:shd w:val="clear" w:color="auto" w:fill="FFFFFF"/>
            <w:vAlign w:val="center"/>
          </w:tcPr>
          <w:p w14:paraId="1AEFE081" w14:textId="77777777" w:rsidR="001D3659" w:rsidRDefault="005F2F57">
            <w:pPr>
              <w:ind w:left="0"/>
              <w:jc w:val="both"/>
              <w:textAlignment w:val="center"/>
            </w:pPr>
            <w:r>
              <w:t>Operador Logístico</w:t>
            </w:r>
          </w:p>
          <w:p w14:paraId="7F846FE7" w14:textId="77777777" w:rsidR="001D3659" w:rsidRDefault="005F2F57">
            <w:pPr>
              <w:ind w:left="0"/>
              <w:jc w:val="both"/>
              <w:textAlignment w:val="center"/>
            </w:pPr>
            <w:r>
              <w:t>(Engloba Analistas, técnicos e auxiliares)</w:t>
            </w:r>
          </w:p>
        </w:tc>
        <w:tc>
          <w:tcPr>
            <w:tcW w:w="3345" w:type="dxa"/>
            <w:shd w:val="clear" w:color="auto" w:fill="FFFFFF"/>
            <w:vAlign w:val="center"/>
          </w:tcPr>
          <w:p w14:paraId="16C5F638"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Realiza muitos procedimentos operacionais ao longo do dia no Sistema Gerencial.</w:t>
            </w:r>
          </w:p>
          <w:p w14:paraId="43837B37"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São familiarizados com computadores e Sistemas</w:t>
            </w:r>
          </w:p>
          <w:p w14:paraId="261AC1A7"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xml:space="preserve">- Tem que checar manualmente as entregas para verificar quais não são entregues pela sua respectiva empresa </w:t>
            </w:r>
          </w:p>
        </w:tc>
        <w:tc>
          <w:tcPr>
            <w:tcW w:w="4025" w:type="dxa"/>
            <w:shd w:val="clear" w:color="auto" w:fill="FFFFFF"/>
            <w:vAlign w:val="center"/>
          </w:tcPr>
          <w:p w14:paraId="6B83E0E2"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Sistema simples e Objetivo para realizar cadastros e alterações</w:t>
            </w:r>
          </w:p>
          <w:p w14:paraId="3D57274D"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Interface minimalista, com fácil navegação</w:t>
            </w:r>
          </w:p>
          <w:p w14:paraId="538B8FB6"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xml:space="preserve">- Identificar automaticamente as entregas </w:t>
            </w:r>
            <w:proofErr w:type="gramStart"/>
            <w:r>
              <w:rPr>
                <w:rFonts w:eastAsia="SimSun"/>
                <w:color w:val="000000"/>
                <w:lang w:eastAsia="zh-CN" w:bidi="ar"/>
              </w:rPr>
              <w:t>à</w:t>
            </w:r>
            <w:proofErr w:type="gramEnd"/>
            <w:r>
              <w:rPr>
                <w:rFonts w:eastAsia="SimSun"/>
                <w:color w:val="000000"/>
                <w:lang w:eastAsia="zh-CN" w:bidi="ar"/>
              </w:rPr>
              <w:t xml:space="preserve"> serem transferidas a outros centros de distribuição</w:t>
            </w:r>
          </w:p>
          <w:p w14:paraId="2C1511AF"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Otimizar a rota de entregas automaticamente</w:t>
            </w:r>
          </w:p>
          <w:p w14:paraId="3F5434E0"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Não necessitar refazer os lançamentos que estão no Sistema de gestão</w:t>
            </w:r>
          </w:p>
        </w:tc>
      </w:tr>
      <w:tr w:rsidR="001D3659" w14:paraId="5CEB4B51" w14:textId="77777777">
        <w:trPr>
          <w:trHeight w:val="23"/>
        </w:trPr>
        <w:tc>
          <w:tcPr>
            <w:tcW w:w="1502" w:type="dxa"/>
            <w:shd w:val="clear" w:color="auto" w:fill="FFFFFF"/>
            <w:vAlign w:val="center"/>
          </w:tcPr>
          <w:p w14:paraId="0D43AEF1" w14:textId="77777777" w:rsidR="001D3659" w:rsidRDefault="005F2F57">
            <w:pPr>
              <w:ind w:left="0"/>
              <w:jc w:val="both"/>
              <w:textAlignment w:val="center"/>
            </w:pPr>
            <w:r>
              <w:t>TI</w:t>
            </w:r>
          </w:p>
        </w:tc>
        <w:tc>
          <w:tcPr>
            <w:tcW w:w="3345" w:type="dxa"/>
            <w:shd w:val="clear" w:color="auto" w:fill="FFFFFF"/>
            <w:vAlign w:val="center"/>
          </w:tcPr>
          <w:p w14:paraId="789B0E71"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Alto conhecimento sobre sistemas e tecnologias</w:t>
            </w:r>
          </w:p>
          <w:p w14:paraId="6F85FC69"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lastRenderedPageBreak/>
              <w:t>- Preza pela facilidade, sendo contra o retrabalho</w:t>
            </w:r>
          </w:p>
          <w:p w14:paraId="02312FA0"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É o responsável pelo cadastro de usuários</w:t>
            </w:r>
          </w:p>
        </w:tc>
        <w:tc>
          <w:tcPr>
            <w:tcW w:w="4025" w:type="dxa"/>
            <w:shd w:val="clear" w:color="auto" w:fill="FFFFFF"/>
            <w:vAlign w:val="center"/>
          </w:tcPr>
          <w:p w14:paraId="33FCBAC2"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lastRenderedPageBreak/>
              <w:t xml:space="preserve">- Integração entre o sistema de otimização de rotas e o sistema de </w:t>
            </w:r>
            <w:r>
              <w:rPr>
                <w:rFonts w:eastAsia="SimSun"/>
                <w:color w:val="000000"/>
                <w:lang w:eastAsia="zh-CN" w:bidi="ar"/>
              </w:rPr>
              <w:lastRenderedPageBreak/>
              <w:t>gestão</w:t>
            </w:r>
          </w:p>
          <w:p w14:paraId="01956FB6" w14:textId="77777777" w:rsidR="001D3659" w:rsidRDefault="005F2F57">
            <w:pPr>
              <w:ind w:left="0"/>
              <w:jc w:val="both"/>
              <w:textAlignment w:val="center"/>
              <w:rPr>
                <w:rFonts w:eastAsia="SimSun"/>
                <w:color w:val="000000"/>
                <w:lang w:eastAsia="zh-CN" w:bidi="ar"/>
              </w:rPr>
            </w:pPr>
            <w:r>
              <w:rPr>
                <w:rFonts w:eastAsia="SimSun"/>
                <w:color w:val="000000"/>
                <w:lang w:eastAsia="zh-CN" w:bidi="ar"/>
              </w:rPr>
              <w:t>- Gestão adequada dos usuários</w:t>
            </w:r>
          </w:p>
        </w:tc>
      </w:tr>
    </w:tbl>
    <w:p w14:paraId="49B55717" w14:textId="77777777" w:rsidR="001D3659" w:rsidRDefault="005F2F57">
      <w:pPr>
        <w:autoSpaceDE w:val="0"/>
        <w:autoSpaceDN w:val="0"/>
        <w:adjustRightInd w:val="0"/>
        <w:spacing w:line="360" w:lineRule="auto"/>
        <w:jc w:val="both"/>
        <w:rPr>
          <w:sz w:val="20"/>
        </w:rPr>
      </w:pPr>
      <w:r>
        <w:rPr>
          <w:sz w:val="20"/>
        </w:rPr>
        <w:t>Fonte: O Autor (2018)</w:t>
      </w:r>
    </w:p>
    <w:p w14:paraId="4CDAEB8A" w14:textId="77777777" w:rsidR="001D3659" w:rsidRDefault="005F2F57">
      <w:pPr>
        <w:autoSpaceDE w:val="0"/>
        <w:autoSpaceDN w:val="0"/>
        <w:adjustRightInd w:val="0"/>
        <w:spacing w:line="360" w:lineRule="auto"/>
        <w:jc w:val="both"/>
      </w:pPr>
      <w:r>
        <w:br w:type="page"/>
      </w:r>
    </w:p>
    <w:p w14:paraId="058AF357" w14:textId="77777777" w:rsidR="001D3659" w:rsidRDefault="005F2F57" w:rsidP="00670B52">
      <w:pPr>
        <w:autoSpaceDE w:val="0"/>
        <w:autoSpaceDN w:val="0"/>
        <w:adjustRightInd w:val="0"/>
        <w:spacing w:after="0" w:line="360" w:lineRule="auto"/>
        <w:ind w:left="289" w:firstLine="697"/>
        <w:jc w:val="both"/>
        <w:pPrChange w:id="141" w:author="JORGE TODOE MATSUSHIMA" w:date="2018-12-01T12:58:00Z">
          <w:pPr>
            <w:autoSpaceDE w:val="0"/>
            <w:autoSpaceDN w:val="0"/>
            <w:adjustRightInd w:val="0"/>
            <w:spacing w:line="360" w:lineRule="auto"/>
            <w:ind w:firstLine="697"/>
            <w:jc w:val="both"/>
          </w:pPr>
        </w:pPrChange>
      </w:pPr>
      <w:r>
        <w:lastRenderedPageBreak/>
        <w:t xml:space="preserve">Após elencadas as Personas envolvidas com o Projeto, as </w:t>
      </w:r>
      <w:r>
        <w:rPr>
          <w:i/>
          <w:iCs/>
        </w:rPr>
        <w:t>User Stories</w:t>
      </w:r>
      <w:r>
        <w:t xml:space="preserve"> puderam ser criadas. As Tabelas de 6 a 32 apresentam as </w:t>
      </w:r>
      <w:r>
        <w:rPr>
          <w:i/>
          <w:iCs/>
        </w:rPr>
        <w:t xml:space="preserve">User Stories </w:t>
      </w:r>
      <w:r>
        <w:t>definidas para o Desenvolvimento do Projeto.</w:t>
      </w:r>
    </w:p>
    <w:p w14:paraId="3EA5FACA"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w:t>
      </w:r>
      <w:r>
        <w:rPr>
          <w:sz w:val="24"/>
          <w:szCs w:val="24"/>
        </w:rPr>
        <w:fldChar w:fldCharType="end"/>
      </w:r>
      <w:bookmarkStart w:id="142" w:name="_Toc27557"/>
      <w:r>
        <w:rPr>
          <w:sz w:val="24"/>
          <w:szCs w:val="24"/>
        </w:rPr>
        <w:t xml:space="preserve">. </w:t>
      </w:r>
      <w:r>
        <w:rPr>
          <w:i/>
          <w:iCs/>
          <w:sz w:val="24"/>
          <w:szCs w:val="24"/>
        </w:rPr>
        <w:t>User Story</w:t>
      </w:r>
      <w:r>
        <w:rPr>
          <w:sz w:val="24"/>
          <w:szCs w:val="24"/>
        </w:rPr>
        <w:t xml:space="preserve"> - Otimização de Rota.</w:t>
      </w:r>
      <w:bookmarkEnd w:id="142"/>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02F3DEDF"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092FB57"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21C0F7EC" w14:textId="77777777" w:rsidR="001D3659" w:rsidRDefault="005F2F57">
            <w:pPr>
              <w:ind w:left="0"/>
              <w:textAlignment w:val="center"/>
              <w:rPr>
                <w:color w:val="FFFFFF"/>
              </w:rPr>
            </w:pPr>
            <w:r>
              <w:rPr>
                <w:rFonts w:eastAsia="SimSun"/>
                <w:b/>
                <w:bCs/>
                <w:color w:val="FFFFFF"/>
                <w:lang w:val="en-US" w:eastAsia="zh-CN" w:bidi="ar"/>
              </w:rPr>
              <w:t>Otimização de Rota</w:t>
            </w:r>
          </w:p>
        </w:tc>
      </w:tr>
      <w:tr w:rsidR="001D3659" w14:paraId="096F0054"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0B9D096"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383FC33"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 xml:space="preserve">Operador </w:t>
            </w:r>
            <w:r>
              <w:rPr>
                <w:rFonts w:eastAsia="SimSun"/>
                <w:color w:val="000000"/>
                <w:lang w:eastAsia="zh-CN" w:bidi="ar"/>
              </w:rPr>
              <w:t>Logístico</w:t>
            </w:r>
          </w:p>
        </w:tc>
      </w:tr>
      <w:tr w:rsidR="001D3659" w14:paraId="7EF9E444"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6C5B27"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F1A955"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Gostaria que a melhor rota de entrega fosse gerada Automaticamente</w:t>
            </w:r>
          </w:p>
        </w:tc>
      </w:tr>
      <w:tr w:rsidR="001D3659" w14:paraId="6C81D329"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B6F2FF"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9508DD"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Para reduzir custos operacionais e realizar as entregas mais rapidamente</w:t>
            </w:r>
          </w:p>
        </w:tc>
      </w:tr>
      <w:tr w:rsidR="001D3659" w14:paraId="6BA04904" w14:textId="77777777">
        <w:tc>
          <w:tcPr>
            <w:tcW w:w="1575" w:type="dxa"/>
            <w:vMerge w:val="restart"/>
            <w:tcBorders>
              <w:top w:val="single" w:sz="8" w:space="0" w:color="4F81BD"/>
              <w:left w:val="single" w:sz="8" w:space="0" w:color="4F81BD"/>
              <w:right w:val="single" w:sz="8" w:space="0" w:color="4F81BD"/>
            </w:tcBorders>
            <w:shd w:val="clear" w:color="auto" w:fill="FFFFFF"/>
            <w:vAlign w:val="center"/>
          </w:tcPr>
          <w:p w14:paraId="4B8EB3AB"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8F96FD" w14:textId="77777777" w:rsidR="001D3659" w:rsidRDefault="005F2F57">
            <w:pPr>
              <w:ind w:left="0"/>
              <w:textAlignment w:val="center"/>
              <w:rPr>
                <w:rFonts w:eastAsia="SimSun"/>
                <w:color w:val="000000"/>
                <w:lang w:eastAsia="zh-CN" w:bidi="ar"/>
              </w:rPr>
            </w:pPr>
            <w:r>
              <w:rPr>
                <w:rFonts w:eastAsia="SimSun"/>
                <w:color w:val="000000"/>
                <w:lang w:eastAsia="zh-CN" w:bidi="ar"/>
              </w:rPr>
              <w:t>Gerar rotas lançando endereços manualmente</w:t>
            </w:r>
          </w:p>
        </w:tc>
      </w:tr>
      <w:tr w:rsidR="001D3659" w14:paraId="14D9C7F8" w14:textId="77777777">
        <w:tc>
          <w:tcPr>
            <w:tcW w:w="1575" w:type="dxa"/>
            <w:vMerge/>
            <w:tcBorders>
              <w:left w:val="single" w:sz="8" w:space="0" w:color="4F81BD"/>
              <w:bottom w:val="single" w:sz="8" w:space="0" w:color="4F81BD"/>
              <w:right w:val="single" w:sz="8" w:space="0" w:color="4F81BD"/>
            </w:tcBorders>
            <w:shd w:val="clear" w:color="auto" w:fill="FFFFFF"/>
            <w:vAlign w:val="center"/>
          </w:tcPr>
          <w:p w14:paraId="7F1E07E0" w14:textId="77777777" w:rsidR="001D3659" w:rsidRDefault="001D3659">
            <w:pPr>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210C18" w14:textId="77777777" w:rsidR="001D3659" w:rsidRDefault="005F2F57">
            <w:pPr>
              <w:ind w:left="0"/>
              <w:textAlignment w:val="center"/>
              <w:rPr>
                <w:rFonts w:eastAsia="SimSun"/>
                <w:color w:val="000000"/>
                <w:lang w:eastAsia="zh-CN" w:bidi="ar"/>
              </w:rPr>
            </w:pPr>
            <w:r>
              <w:rPr>
                <w:rFonts w:eastAsia="SimSun"/>
                <w:color w:val="000000"/>
                <w:lang w:eastAsia="zh-CN" w:bidi="ar"/>
              </w:rPr>
              <w:t>Gerar rotas a partir de uma lista de endereços já pronta</w:t>
            </w:r>
          </w:p>
        </w:tc>
      </w:tr>
    </w:tbl>
    <w:p w14:paraId="01D92101" w14:textId="77777777" w:rsidR="001D3659" w:rsidRDefault="005F2F57">
      <w:pPr>
        <w:autoSpaceDE w:val="0"/>
        <w:autoSpaceDN w:val="0"/>
        <w:adjustRightInd w:val="0"/>
        <w:spacing w:line="360" w:lineRule="auto"/>
        <w:jc w:val="both"/>
        <w:rPr>
          <w:sz w:val="20"/>
        </w:rPr>
      </w:pPr>
      <w:r>
        <w:rPr>
          <w:sz w:val="20"/>
        </w:rPr>
        <w:t>Fonte: O Autor (2018)</w:t>
      </w:r>
    </w:p>
    <w:p w14:paraId="01D3E7C7"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7</w:t>
      </w:r>
      <w:r>
        <w:rPr>
          <w:sz w:val="24"/>
          <w:szCs w:val="24"/>
        </w:rPr>
        <w:fldChar w:fldCharType="end"/>
      </w:r>
      <w:bookmarkStart w:id="143" w:name="_Toc11753"/>
      <w:r>
        <w:rPr>
          <w:sz w:val="24"/>
          <w:szCs w:val="24"/>
        </w:rPr>
        <w:t>.</w:t>
      </w:r>
      <w:r>
        <w:rPr>
          <w:i/>
          <w:iCs/>
          <w:sz w:val="24"/>
          <w:szCs w:val="24"/>
        </w:rPr>
        <w:t xml:space="preserve"> User Story</w:t>
      </w:r>
      <w:r>
        <w:rPr>
          <w:sz w:val="24"/>
          <w:szCs w:val="24"/>
        </w:rPr>
        <w:t xml:space="preserve"> - Recuperar Rota.</w:t>
      </w:r>
      <w:bookmarkEnd w:id="143"/>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732E7DEA"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96F6A8D"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25788FA" w14:textId="77777777" w:rsidR="001D3659" w:rsidRDefault="005F2F57">
            <w:pPr>
              <w:ind w:left="0"/>
              <w:textAlignment w:val="center"/>
              <w:rPr>
                <w:color w:val="FFFFFF"/>
              </w:rPr>
            </w:pPr>
            <w:r>
              <w:rPr>
                <w:rFonts w:eastAsia="SimSun"/>
                <w:b/>
                <w:bCs/>
                <w:color w:val="FFFFFF"/>
                <w:lang w:eastAsia="zh-CN" w:bidi="ar"/>
              </w:rPr>
              <w:t>Recuperar</w:t>
            </w:r>
            <w:r>
              <w:rPr>
                <w:rFonts w:eastAsia="SimSun"/>
                <w:b/>
                <w:bCs/>
                <w:color w:val="FFFFFF"/>
                <w:lang w:val="en-US" w:eastAsia="zh-CN" w:bidi="ar"/>
              </w:rPr>
              <w:t xml:space="preserve"> Rota</w:t>
            </w:r>
          </w:p>
        </w:tc>
      </w:tr>
      <w:tr w:rsidR="001D3659" w14:paraId="1F65981A"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9A16275"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F4B1B5E" w14:textId="77777777" w:rsidR="001D3659" w:rsidRDefault="005F2F57">
            <w:pPr>
              <w:ind w:left="0"/>
              <w:textAlignment w:val="center"/>
              <w:rPr>
                <w:rFonts w:eastAsia="SimSun"/>
                <w:color w:val="000000"/>
                <w:lang w:eastAsia="zh-CN" w:bidi="ar"/>
              </w:rPr>
            </w:pPr>
            <w:r>
              <w:rPr>
                <w:rFonts w:eastAsia="SimSun"/>
                <w:color w:val="000000"/>
                <w:lang w:eastAsia="zh-CN" w:bidi="ar"/>
              </w:rPr>
              <w:t>Motorista</w:t>
            </w:r>
          </w:p>
        </w:tc>
      </w:tr>
      <w:tr w:rsidR="001D3659" w14:paraId="0730054F"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88E4B4"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BA9D43" w14:textId="77777777" w:rsidR="001D3659" w:rsidRDefault="005F2F57">
            <w:pPr>
              <w:ind w:left="0"/>
              <w:textAlignment w:val="center"/>
              <w:rPr>
                <w:rFonts w:eastAsia="SimSun"/>
                <w:color w:val="000000"/>
                <w:lang w:eastAsia="zh-CN" w:bidi="ar"/>
              </w:rPr>
            </w:pPr>
            <w:r>
              <w:rPr>
                <w:rFonts w:eastAsia="SimSun"/>
                <w:color w:val="000000"/>
                <w:lang w:eastAsia="zh-CN" w:bidi="ar"/>
              </w:rPr>
              <w:t>Quero conseguir encontrar uma rota gerada pelos operadores</w:t>
            </w:r>
          </w:p>
        </w:tc>
      </w:tr>
      <w:tr w:rsidR="001D3659" w14:paraId="249618AF"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4865D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76CCA7" w14:textId="77777777" w:rsidR="001D3659" w:rsidRDefault="005F2F57">
            <w:pPr>
              <w:ind w:left="0"/>
              <w:textAlignment w:val="center"/>
              <w:rPr>
                <w:rFonts w:eastAsia="SimSun"/>
                <w:color w:val="000000"/>
                <w:lang w:eastAsia="zh-CN" w:bidi="ar"/>
              </w:rPr>
            </w:pPr>
            <w:r>
              <w:rPr>
                <w:rFonts w:eastAsia="SimSun"/>
                <w:color w:val="000000"/>
                <w:lang w:eastAsia="zh-CN" w:bidi="ar"/>
              </w:rPr>
              <w:t>Para poder visualizar a rota otimizada e realizar as entregas</w:t>
            </w:r>
          </w:p>
        </w:tc>
      </w:tr>
      <w:tr w:rsidR="001D3659" w14:paraId="37E2F045"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3DA859"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702FB5" w14:textId="77777777" w:rsidR="001D3659" w:rsidRDefault="005F2F57">
            <w:pPr>
              <w:ind w:left="0"/>
              <w:textAlignment w:val="center"/>
              <w:rPr>
                <w:rFonts w:eastAsia="SimSun"/>
                <w:color w:val="000000"/>
                <w:lang w:eastAsia="zh-CN" w:bidi="ar"/>
              </w:rPr>
            </w:pPr>
            <w:r>
              <w:rPr>
                <w:rFonts w:eastAsia="SimSun"/>
                <w:color w:val="000000"/>
                <w:lang w:eastAsia="zh-CN" w:bidi="ar"/>
              </w:rPr>
              <w:t>Quero visualizar as rotas que foram geradas e que ainda não tenham sido percorridas</w:t>
            </w:r>
          </w:p>
        </w:tc>
      </w:tr>
    </w:tbl>
    <w:p w14:paraId="182865C7" w14:textId="77777777" w:rsidR="001D3659" w:rsidRDefault="005F2F57">
      <w:pPr>
        <w:autoSpaceDE w:val="0"/>
        <w:autoSpaceDN w:val="0"/>
        <w:adjustRightInd w:val="0"/>
        <w:spacing w:line="360" w:lineRule="auto"/>
        <w:jc w:val="both"/>
        <w:rPr>
          <w:sz w:val="20"/>
        </w:rPr>
      </w:pPr>
      <w:r>
        <w:rPr>
          <w:sz w:val="20"/>
        </w:rPr>
        <w:t>Fonte: O Autor (2018)</w:t>
      </w:r>
    </w:p>
    <w:p w14:paraId="60D54D8C"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8</w:t>
      </w:r>
      <w:r>
        <w:rPr>
          <w:sz w:val="24"/>
          <w:szCs w:val="24"/>
        </w:rPr>
        <w:fldChar w:fldCharType="end"/>
      </w:r>
      <w:bookmarkStart w:id="144" w:name="_Toc17490"/>
      <w:r>
        <w:rPr>
          <w:sz w:val="24"/>
          <w:szCs w:val="24"/>
        </w:rPr>
        <w:t xml:space="preserve">. </w:t>
      </w:r>
      <w:r>
        <w:rPr>
          <w:i/>
          <w:iCs/>
          <w:sz w:val="24"/>
          <w:szCs w:val="24"/>
        </w:rPr>
        <w:t>User Story</w:t>
      </w:r>
      <w:r>
        <w:rPr>
          <w:sz w:val="24"/>
          <w:szCs w:val="24"/>
        </w:rPr>
        <w:t xml:space="preserve"> - Identificar Entregas Fora da Região de Distribuição da Empresa.</w:t>
      </w:r>
      <w:bookmarkEnd w:id="144"/>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81F732B"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20CCDEC"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044BD4F" w14:textId="77777777" w:rsidR="001D3659" w:rsidRDefault="005F2F57">
            <w:pPr>
              <w:textAlignment w:val="center"/>
              <w:rPr>
                <w:color w:val="FFFFFF"/>
              </w:rPr>
            </w:pPr>
            <w:r>
              <w:rPr>
                <w:color w:val="FFFFFF"/>
              </w:rPr>
              <w:t>Identificar entregas fora da região de distribuição</w:t>
            </w:r>
          </w:p>
        </w:tc>
      </w:tr>
      <w:tr w:rsidR="001D3659" w14:paraId="67B55A88"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0991E8A7"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D9712B4" w14:textId="77777777" w:rsidR="001D3659" w:rsidRDefault="005F2F57">
            <w:pPr>
              <w:ind w:left="0"/>
              <w:textAlignment w:val="center"/>
              <w:rPr>
                <w:rFonts w:eastAsia="SimSun"/>
                <w:color w:val="000000"/>
                <w:lang w:eastAsia="zh-CN" w:bidi="ar"/>
              </w:rPr>
            </w:pPr>
            <w:r>
              <w:rPr>
                <w:rFonts w:eastAsia="SimSun"/>
                <w:color w:val="000000"/>
                <w:lang w:eastAsia="zh-CN" w:bidi="ar"/>
              </w:rPr>
              <w:t>Operadores logísticos</w:t>
            </w:r>
          </w:p>
        </w:tc>
      </w:tr>
      <w:tr w:rsidR="001D3659" w14:paraId="3273DE74"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5EF6C3"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2D6B22" w14:textId="77777777" w:rsidR="001D3659" w:rsidRDefault="005F2F57">
            <w:pPr>
              <w:ind w:left="0"/>
              <w:textAlignment w:val="center"/>
              <w:rPr>
                <w:rFonts w:eastAsia="SimSun"/>
                <w:color w:val="000000"/>
                <w:lang w:eastAsia="zh-CN" w:bidi="ar"/>
              </w:rPr>
            </w:pPr>
            <w:r>
              <w:rPr>
                <w:rFonts w:eastAsia="SimSun"/>
                <w:color w:val="000000"/>
                <w:lang w:eastAsia="zh-CN" w:bidi="ar"/>
              </w:rPr>
              <w:t>Preciso que seja mostrada as entregas que não correspondem a área de atuação da empresa</w:t>
            </w:r>
          </w:p>
        </w:tc>
      </w:tr>
      <w:tr w:rsidR="001D3659" w14:paraId="4D050D72"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9DF96"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732FFF"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Para que as entregas sejam devidamente encaminhadas aos seus centros de distribuição respectivos. </w:t>
            </w:r>
          </w:p>
        </w:tc>
      </w:tr>
      <w:tr w:rsidR="001D3659" w14:paraId="06E82160" w14:textId="77777777">
        <w:tc>
          <w:tcPr>
            <w:tcW w:w="1575" w:type="dxa"/>
            <w:vMerge w:val="restart"/>
            <w:tcBorders>
              <w:top w:val="single" w:sz="8" w:space="0" w:color="4F81BD"/>
              <w:left w:val="single" w:sz="8" w:space="0" w:color="4F81BD"/>
              <w:bottom w:val="single" w:sz="8" w:space="0" w:color="4F81BD"/>
              <w:right w:val="single" w:sz="8" w:space="0" w:color="4F81BD"/>
            </w:tcBorders>
            <w:shd w:val="clear" w:color="auto" w:fill="FFFFFF"/>
            <w:vAlign w:val="center"/>
          </w:tcPr>
          <w:p w14:paraId="55E1B703"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36DDCF" w14:textId="77777777" w:rsidR="001D3659" w:rsidRDefault="005F2F57">
            <w:pPr>
              <w:ind w:left="0"/>
              <w:textAlignment w:val="center"/>
              <w:rPr>
                <w:rFonts w:eastAsia="SimSun"/>
                <w:color w:val="000000"/>
                <w:lang w:eastAsia="zh-CN" w:bidi="ar"/>
              </w:rPr>
            </w:pPr>
            <w:r>
              <w:rPr>
                <w:rFonts w:eastAsia="SimSun"/>
                <w:color w:val="000000"/>
                <w:lang w:eastAsia="zh-CN" w:bidi="ar"/>
              </w:rPr>
              <w:t>A partir de uma Lista de Entregas identificar as entregas que não são realizadas pela empresa</w:t>
            </w:r>
          </w:p>
        </w:tc>
      </w:tr>
      <w:tr w:rsidR="001D3659" w14:paraId="2AB3F1C0" w14:textId="77777777">
        <w:tc>
          <w:tcPr>
            <w:tcW w:w="1575"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14:paraId="125504D1" w14:textId="77777777" w:rsidR="001D3659" w:rsidRDefault="001D3659">
            <w:pPr>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A68E74" w14:textId="77777777" w:rsidR="001D3659" w:rsidRDefault="005F2F57">
            <w:pPr>
              <w:ind w:left="0"/>
              <w:textAlignment w:val="center"/>
              <w:rPr>
                <w:rFonts w:eastAsia="SimSun"/>
                <w:color w:val="000000"/>
                <w:lang w:eastAsia="zh-CN" w:bidi="ar"/>
              </w:rPr>
            </w:pPr>
            <w:r>
              <w:rPr>
                <w:rFonts w:eastAsia="SimSun"/>
                <w:color w:val="000000"/>
                <w:lang w:eastAsia="zh-CN" w:bidi="ar"/>
              </w:rPr>
              <w:t>Apresentar a empresa que atende o endereço</w:t>
            </w:r>
          </w:p>
        </w:tc>
      </w:tr>
    </w:tbl>
    <w:p w14:paraId="544E2505" w14:textId="77777777" w:rsidR="001D3659" w:rsidRDefault="005F2F57" w:rsidP="00C121D0">
      <w:pPr>
        <w:autoSpaceDE w:val="0"/>
        <w:autoSpaceDN w:val="0"/>
        <w:adjustRightInd w:val="0"/>
        <w:spacing w:after="0" w:line="360" w:lineRule="auto"/>
        <w:ind w:left="289"/>
        <w:jc w:val="both"/>
        <w:pPrChange w:id="145" w:author="JORGE TODOE MATSUSHIMA" w:date="2018-12-01T14:11:00Z">
          <w:pPr>
            <w:pStyle w:val="Legenda"/>
            <w:jc w:val="center"/>
          </w:pPr>
        </w:pPrChange>
      </w:pPr>
      <w:r>
        <w:rPr>
          <w:sz w:val="20"/>
        </w:rPr>
        <w:lastRenderedPageBreak/>
        <w:t>Fonte: O Autor (2018)</w:t>
      </w:r>
      <w:r>
        <w:rPr>
          <w:sz w:val="20"/>
        </w:rPr>
        <w:br/>
      </w:r>
      <w:r>
        <w:t xml:space="preserve">Tabela </w:t>
      </w:r>
      <w:fldSimple w:instr=" SEQ Tabela \* ARABIC ">
        <w:r>
          <w:t>9</w:t>
        </w:r>
      </w:fldSimple>
      <w:bookmarkStart w:id="146" w:name="_Toc30354"/>
      <w:r>
        <w:t xml:space="preserve">. </w:t>
      </w:r>
      <w:r>
        <w:rPr>
          <w:i/>
          <w:iCs/>
        </w:rPr>
        <w:t>User Story</w:t>
      </w:r>
      <w:r>
        <w:t xml:space="preserve"> - Solicitar Geração de Rotas a partir de Outro Sistema.</w:t>
      </w:r>
      <w:bookmarkEnd w:id="146"/>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5E36E13"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4EF1B97"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4024379" w14:textId="77777777" w:rsidR="001D3659" w:rsidRDefault="005F2F57">
            <w:pPr>
              <w:textAlignment w:val="center"/>
              <w:rPr>
                <w:color w:val="FFFFFF"/>
              </w:rPr>
            </w:pPr>
            <w:r>
              <w:rPr>
                <w:color w:val="FFFFFF"/>
              </w:rPr>
              <w:t>Solicitar geração de rotas a partir de outro sistema</w:t>
            </w:r>
          </w:p>
        </w:tc>
      </w:tr>
      <w:tr w:rsidR="001D3659" w14:paraId="4939AD48"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1027EC8"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7C69B1E" w14:textId="77777777" w:rsidR="001D3659" w:rsidRDefault="005F2F57">
            <w:pPr>
              <w:ind w:left="0"/>
              <w:textAlignment w:val="center"/>
              <w:rPr>
                <w:rFonts w:eastAsia="SimSun"/>
                <w:color w:val="000000"/>
                <w:lang w:eastAsia="zh-CN" w:bidi="ar"/>
              </w:rPr>
            </w:pPr>
            <w:r>
              <w:rPr>
                <w:rFonts w:eastAsia="SimSun"/>
                <w:color w:val="000000"/>
                <w:lang w:eastAsia="zh-CN" w:bidi="ar"/>
              </w:rPr>
              <w:t>Operadores logísticos</w:t>
            </w:r>
          </w:p>
        </w:tc>
      </w:tr>
      <w:tr w:rsidR="001D3659" w14:paraId="602F594B"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B985C3"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4D652E" w14:textId="77777777" w:rsidR="001D3659" w:rsidRDefault="005F2F57">
            <w:pPr>
              <w:ind w:left="0"/>
              <w:textAlignment w:val="center"/>
              <w:rPr>
                <w:rFonts w:eastAsia="SimSun"/>
                <w:color w:val="000000"/>
                <w:lang w:eastAsia="zh-CN" w:bidi="ar"/>
              </w:rPr>
            </w:pPr>
            <w:r>
              <w:rPr>
                <w:rFonts w:eastAsia="SimSun"/>
                <w:color w:val="000000"/>
                <w:lang w:eastAsia="zh-CN" w:bidi="ar"/>
              </w:rPr>
              <w:t>Gostaríamos de Gerar a rota a partir do Sistema e Gestão Logística Utilizado</w:t>
            </w:r>
          </w:p>
        </w:tc>
      </w:tr>
      <w:tr w:rsidR="001D3659" w14:paraId="7FEE8521"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818C4F"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BF0620D" w14:textId="77777777" w:rsidR="001D3659" w:rsidRDefault="005F2F57">
            <w:pPr>
              <w:ind w:left="0"/>
              <w:textAlignment w:val="center"/>
              <w:rPr>
                <w:rFonts w:eastAsia="SimSun"/>
                <w:color w:val="000000"/>
                <w:lang w:eastAsia="zh-CN" w:bidi="ar"/>
              </w:rPr>
            </w:pPr>
            <w:r>
              <w:rPr>
                <w:rFonts w:eastAsia="SimSun"/>
                <w:color w:val="000000"/>
                <w:lang w:eastAsia="zh-CN" w:bidi="ar"/>
              </w:rPr>
              <w:t>Para que não precisemos ficar utilizando outro sistema além do nosso sistema de gestão</w:t>
            </w:r>
          </w:p>
        </w:tc>
      </w:tr>
      <w:tr w:rsidR="001D3659" w14:paraId="0E8ED8FB"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C763F4A"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670745" w14:textId="77777777" w:rsidR="001D3659" w:rsidRDefault="005F2F57">
            <w:pPr>
              <w:ind w:left="0"/>
              <w:textAlignment w:val="center"/>
              <w:rPr>
                <w:rFonts w:eastAsia="SimSun"/>
                <w:color w:val="000000"/>
                <w:lang w:eastAsia="zh-CN" w:bidi="ar"/>
              </w:rPr>
            </w:pPr>
            <w:r>
              <w:rPr>
                <w:rFonts w:eastAsia="SimSun"/>
                <w:color w:val="000000"/>
                <w:lang w:eastAsia="zh-CN" w:bidi="ar"/>
              </w:rPr>
              <w:t>A partir de um outro Sistema que não a Interface do Projeto, solicitar a criação da rota</w:t>
            </w:r>
          </w:p>
        </w:tc>
      </w:tr>
    </w:tbl>
    <w:p w14:paraId="1926D2C7" w14:textId="77777777" w:rsidR="001D3659" w:rsidRDefault="005F2F57" w:rsidP="00887575">
      <w:pPr>
        <w:autoSpaceDE w:val="0"/>
        <w:autoSpaceDN w:val="0"/>
        <w:adjustRightInd w:val="0"/>
        <w:spacing w:line="360" w:lineRule="auto"/>
        <w:jc w:val="both"/>
        <w:rPr>
          <w:sz w:val="20"/>
        </w:rPr>
      </w:pPr>
      <w:r>
        <w:rPr>
          <w:sz w:val="20"/>
        </w:rPr>
        <w:t>Fonte: O Autor (2018)</w:t>
      </w:r>
    </w:p>
    <w:p w14:paraId="0170DB9D"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10</w:t>
      </w:r>
      <w:r>
        <w:rPr>
          <w:sz w:val="24"/>
          <w:szCs w:val="24"/>
        </w:rPr>
        <w:fldChar w:fldCharType="end"/>
      </w:r>
      <w:bookmarkStart w:id="147" w:name="_Toc12919"/>
      <w:r>
        <w:rPr>
          <w:sz w:val="24"/>
          <w:szCs w:val="24"/>
        </w:rPr>
        <w:t xml:space="preserve">. </w:t>
      </w:r>
      <w:r>
        <w:rPr>
          <w:i/>
          <w:iCs/>
          <w:sz w:val="24"/>
          <w:szCs w:val="24"/>
        </w:rPr>
        <w:t>User Story</w:t>
      </w:r>
      <w:r>
        <w:rPr>
          <w:sz w:val="24"/>
          <w:szCs w:val="24"/>
        </w:rPr>
        <w:t xml:space="preserve"> - Excluir rota gerada.</w:t>
      </w:r>
      <w:bookmarkEnd w:id="147"/>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042BBDF4"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61A5B5CE"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2D3C7A47" w14:textId="77777777" w:rsidR="001D3659" w:rsidRDefault="005F2F57">
            <w:pPr>
              <w:textAlignment w:val="center"/>
              <w:rPr>
                <w:color w:val="FFFFFF"/>
              </w:rPr>
            </w:pPr>
            <w:r>
              <w:rPr>
                <w:color w:val="FFFFFF"/>
              </w:rPr>
              <w:t>Excluir rota gerada</w:t>
            </w:r>
          </w:p>
        </w:tc>
      </w:tr>
      <w:tr w:rsidR="001D3659" w14:paraId="556AE9E9"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D22EA0C"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F798EDF" w14:textId="77777777" w:rsidR="001D3659" w:rsidRDefault="005F2F57">
            <w:pPr>
              <w:ind w:left="0"/>
              <w:textAlignment w:val="center"/>
              <w:rPr>
                <w:rFonts w:eastAsia="SimSun"/>
                <w:color w:val="000000"/>
                <w:lang w:eastAsia="zh-CN" w:bidi="ar"/>
              </w:rPr>
            </w:pPr>
            <w:r>
              <w:rPr>
                <w:rFonts w:eastAsia="SimSun"/>
                <w:color w:val="000000"/>
                <w:lang w:eastAsia="zh-CN" w:bidi="ar"/>
              </w:rPr>
              <w:t>Operadores logísticos</w:t>
            </w:r>
          </w:p>
        </w:tc>
      </w:tr>
      <w:tr w:rsidR="001D3659" w14:paraId="2CD6CA9E"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9C74E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3C780F" w14:textId="77777777" w:rsidR="001D3659" w:rsidRDefault="005F2F57">
            <w:pPr>
              <w:ind w:left="0"/>
              <w:textAlignment w:val="center"/>
              <w:rPr>
                <w:rFonts w:eastAsia="SimSun"/>
                <w:color w:val="000000"/>
                <w:lang w:eastAsia="zh-CN" w:bidi="ar"/>
              </w:rPr>
            </w:pPr>
            <w:r>
              <w:rPr>
                <w:rFonts w:eastAsia="SimSun"/>
                <w:color w:val="000000"/>
                <w:lang w:eastAsia="zh-CN" w:bidi="ar"/>
              </w:rPr>
              <w:t>Gostaríamos excluir rotas que foram geradas</w:t>
            </w:r>
          </w:p>
        </w:tc>
      </w:tr>
      <w:tr w:rsidR="001D3659" w14:paraId="4BB5AFDA"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27D54E"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2EFD3B" w14:textId="77777777" w:rsidR="001D3659" w:rsidRDefault="005F2F57">
            <w:pPr>
              <w:ind w:left="0"/>
              <w:textAlignment w:val="center"/>
              <w:rPr>
                <w:rFonts w:eastAsia="SimSun"/>
                <w:color w:val="000000"/>
                <w:lang w:eastAsia="zh-CN" w:bidi="ar"/>
              </w:rPr>
            </w:pPr>
            <w:r>
              <w:rPr>
                <w:rFonts w:eastAsia="SimSun"/>
                <w:color w:val="000000"/>
                <w:lang w:eastAsia="zh-CN" w:bidi="ar"/>
              </w:rPr>
              <w:t>Para que rotas geradas por engano, ou com algum endereço errado não sejam mais visualizadas</w:t>
            </w:r>
          </w:p>
        </w:tc>
      </w:tr>
      <w:tr w:rsidR="001D3659" w14:paraId="56CC295D"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4281BDC"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C17C58" w14:textId="77777777" w:rsidR="001D3659" w:rsidRDefault="005F2F57">
            <w:pPr>
              <w:ind w:left="0"/>
              <w:textAlignment w:val="center"/>
              <w:rPr>
                <w:rFonts w:eastAsia="SimSun"/>
                <w:color w:val="000000"/>
                <w:lang w:eastAsia="zh-CN" w:bidi="ar"/>
              </w:rPr>
            </w:pPr>
            <w:r>
              <w:rPr>
                <w:rFonts w:eastAsia="SimSun"/>
                <w:color w:val="000000"/>
                <w:lang w:eastAsia="zh-CN" w:bidi="ar"/>
              </w:rPr>
              <w:t>A partir da lista de rotas geradas, poder selecionar uma e exclui-la desde que já não esteja sendo utilizada</w:t>
            </w:r>
          </w:p>
        </w:tc>
      </w:tr>
    </w:tbl>
    <w:p w14:paraId="715BB61D" w14:textId="77777777" w:rsidR="001D3659" w:rsidRDefault="005F2F57">
      <w:pPr>
        <w:autoSpaceDE w:val="0"/>
        <w:autoSpaceDN w:val="0"/>
        <w:adjustRightInd w:val="0"/>
        <w:spacing w:line="360" w:lineRule="auto"/>
        <w:jc w:val="both"/>
        <w:rPr>
          <w:sz w:val="20"/>
        </w:rPr>
      </w:pPr>
      <w:r>
        <w:rPr>
          <w:sz w:val="20"/>
        </w:rPr>
        <w:t>Fonte: O Autor (2018)</w:t>
      </w:r>
    </w:p>
    <w:p w14:paraId="666674DD"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11</w:t>
      </w:r>
      <w:r>
        <w:rPr>
          <w:sz w:val="24"/>
          <w:szCs w:val="24"/>
        </w:rPr>
        <w:fldChar w:fldCharType="end"/>
      </w:r>
      <w:bookmarkStart w:id="148" w:name="_Toc8425"/>
      <w:r>
        <w:rPr>
          <w:sz w:val="24"/>
          <w:szCs w:val="24"/>
        </w:rPr>
        <w:t xml:space="preserve">. </w:t>
      </w:r>
      <w:r>
        <w:rPr>
          <w:i/>
          <w:iCs/>
          <w:sz w:val="24"/>
          <w:szCs w:val="24"/>
        </w:rPr>
        <w:t>User Story</w:t>
      </w:r>
      <w:r>
        <w:rPr>
          <w:sz w:val="24"/>
          <w:szCs w:val="24"/>
        </w:rPr>
        <w:t xml:space="preserve"> - Cadastrar Usuário.</w:t>
      </w:r>
      <w:bookmarkEnd w:id="148"/>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26D13401"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39E25B8"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6519B8BE" w14:textId="77777777" w:rsidR="001D3659" w:rsidRDefault="005F2F57">
            <w:pPr>
              <w:textAlignment w:val="center"/>
              <w:rPr>
                <w:color w:val="FFFFFF"/>
              </w:rPr>
            </w:pPr>
            <w:r>
              <w:rPr>
                <w:color w:val="FFFFFF"/>
              </w:rPr>
              <w:t>Cadastrar Usuário</w:t>
            </w:r>
          </w:p>
        </w:tc>
      </w:tr>
      <w:tr w:rsidR="001D3659" w14:paraId="4444F2A7"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42C4E22E"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625D40F" w14:textId="77777777" w:rsidR="001D3659" w:rsidRDefault="005F2F57">
            <w:pPr>
              <w:ind w:left="0"/>
              <w:textAlignment w:val="center"/>
              <w:rPr>
                <w:rFonts w:eastAsia="SimSun"/>
                <w:color w:val="000000"/>
                <w:lang w:eastAsia="zh-CN" w:bidi="ar"/>
              </w:rPr>
            </w:pPr>
            <w:r>
              <w:rPr>
                <w:rFonts w:eastAsia="SimSun"/>
                <w:color w:val="000000"/>
                <w:lang w:eastAsia="zh-CN" w:bidi="ar"/>
              </w:rPr>
              <w:t>TI</w:t>
            </w:r>
          </w:p>
        </w:tc>
      </w:tr>
      <w:tr w:rsidR="001D3659" w14:paraId="71C85AAB"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1DDB25"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6CD231"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cadastrar usuários</w:t>
            </w:r>
          </w:p>
        </w:tc>
      </w:tr>
      <w:tr w:rsidR="001D3659" w14:paraId="1CB7AC54"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4B4D28"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DBB4E6" w14:textId="77777777" w:rsidR="001D3659" w:rsidRDefault="005F2F57">
            <w:pPr>
              <w:ind w:left="0"/>
              <w:textAlignment w:val="center"/>
              <w:rPr>
                <w:rFonts w:eastAsia="SimSun"/>
                <w:color w:val="000000"/>
                <w:lang w:eastAsia="zh-CN" w:bidi="ar"/>
              </w:rPr>
            </w:pPr>
            <w:r>
              <w:rPr>
                <w:rFonts w:eastAsia="SimSun"/>
                <w:color w:val="000000"/>
                <w:lang w:eastAsia="zh-CN" w:bidi="ar"/>
              </w:rPr>
              <w:t>Para que mais pessoas possam utilizar a aplicação</w:t>
            </w:r>
          </w:p>
        </w:tc>
      </w:tr>
      <w:tr w:rsidR="001D3659" w14:paraId="1AA7C60A"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D5AE503"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107D68" w14:textId="77777777" w:rsidR="001D3659" w:rsidRDefault="005F2F57">
            <w:pPr>
              <w:ind w:left="0"/>
              <w:textAlignment w:val="center"/>
              <w:rPr>
                <w:rFonts w:eastAsia="SimSun"/>
                <w:color w:val="000000"/>
                <w:lang w:eastAsia="zh-CN" w:bidi="ar"/>
              </w:rPr>
            </w:pPr>
            <w:r>
              <w:rPr>
                <w:rFonts w:eastAsia="SimSun"/>
                <w:color w:val="000000"/>
                <w:lang w:eastAsia="zh-CN" w:bidi="ar"/>
              </w:rPr>
              <w:t>Passando um email e senha, seja cadastrado um usuário para utilizar a aplicação</w:t>
            </w:r>
          </w:p>
        </w:tc>
      </w:tr>
    </w:tbl>
    <w:p w14:paraId="31653D82" w14:textId="77777777" w:rsidR="001D3659" w:rsidRDefault="005F2F57">
      <w:pPr>
        <w:autoSpaceDE w:val="0"/>
        <w:autoSpaceDN w:val="0"/>
        <w:adjustRightInd w:val="0"/>
        <w:spacing w:line="360" w:lineRule="auto"/>
        <w:jc w:val="both"/>
        <w:rPr>
          <w:sz w:val="20"/>
        </w:rPr>
      </w:pPr>
      <w:r>
        <w:rPr>
          <w:sz w:val="20"/>
        </w:rPr>
        <w:t>Fonte: O Autor (2018)</w:t>
      </w:r>
    </w:p>
    <w:p w14:paraId="13F56FD5"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12</w:t>
      </w:r>
      <w:r>
        <w:rPr>
          <w:sz w:val="24"/>
          <w:szCs w:val="24"/>
        </w:rPr>
        <w:fldChar w:fldCharType="end"/>
      </w:r>
      <w:bookmarkStart w:id="149" w:name="_Toc969"/>
      <w:r>
        <w:rPr>
          <w:sz w:val="24"/>
          <w:szCs w:val="24"/>
        </w:rPr>
        <w:t xml:space="preserve">. </w:t>
      </w:r>
      <w:r>
        <w:rPr>
          <w:i/>
          <w:iCs/>
          <w:sz w:val="24"/>
          <w:szCs w:val="24"/>
        </w:rPr>
        <w:t xml:space="preserve">User Story </w:t>
      </w:r>
      <w:r>
        <w:rPr>
          <w:sz w:val="24"/>
          <w:szCs w:val="24"/>
        </w:rPr>
        <w:t>- Alterar Usuário.</w:t>
      </w:r>
      <w:bookmarkEnd w:id="149"/>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45D57368"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49CFFC6B"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4B137DFF" w14:textId="77777777" w:rsidR="001D3659" w:rsidRDefault="005F2F57">
            <w:pPr>
              <w:textAlignment w:val="center"/>
              <w:rPr>
                <w:color w:val="FFFFFF"/>
              </w:rPr>
            </w:pPr>
            <w:r>
              <w:rPr>
                <w:color w:val="FFFFFF"/>
              </w:rPr>
              <w:t>Alterar Usuário</w:t>
            </w:r>
          </w:p>
        </w:tc>
      </w:tr>
      <w:tr w:rsidR="001D3659" w14:paraId="46A88A8F"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28B93978"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4DE7E84" w14:textId="77777777" w:rsidR="001D3659" w:rsidRDefault="005F2F57">
            <w:pPr>
              <w:ind w:left="0"/>
              <w:textAlignment w:val="center"/>
              <w:rPr>
                <w:rFonts w:eastAsia="SimSun"/>
                <w:color w:val="000000"/>
                <w:lang w:eastAsia="zh-CN" w:bidi="ar"/>
              </w:rPr>
            </w:pPr>
            <w:r>
              <w:rPr>
                <w:rFonts w:eastAsia="SimSun"/>
                <w:color w:val="000000"/>
                <w:lang w:eastAsia="zh-CN" w:bidi="ar"/>
              </w:rPr>
              <w:t>TI</w:t>
            </w:r>
          </w:p>
        </w:tc>
      </w:tr>
      <w:tr w:rsidR="001D3659" w14:paraId="533038A6"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D86C69"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lastRenderedPageBreak/>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BC3D787"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Alterar</w:t>
            </w:r>
            <w:proofErr w:type="gramEnd"/>
            <w:r>
              <w:rPr>
                <w:rFonts w:eastAsia="SimSun"/>
                <w:color w:val="000000"/>
                <w:lang w:eastAsia="zh-CN" w:bidi="ar"/>
              </w:rPr>
              <w:t xml:space="preserve"> usuários</w:t>
            </w:r>
          </w:p>
        </w:tc>
      </w:tr>
      <w:tr w:rsidR="001D3659" w14:paraId="2CAD62E4"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FA13A4"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D06487" w14:textId="77777777" w:rsidR="001D3659" w:rsidRDefault="005F2F57">
            <w:pPr>
              <w:ind w:left="0"/>
              <w:textAlignment w:val="center"/>
              <w:rPr>
                <w:rFonts w:eastAsia="SimSun"/>
                <w:color w:val="000000"/>
                <w:lang w:eastAsia="zh-CN" w:bidi="ar"/>
              </w:rPr>
            </w:pPr>
            <w:r>
              <w:rPr>
                <w:rFonts w:eastAsia="SimSun"/>
                <w:color w:val="000000"/>
                <w:lang w:eastAsia="zh-CN" w:bidi="ar"/>
              </w:rPr>
              <w:t>Para ajustar suas permissões quando necessário</w:t>
            </w:r>
          </w:p>
        </w:tc>
      </w:tr>
      <w:tr w:rsidR="001D3659" w14:paraId="31EDC7CB"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B7821F"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07A911" w14:textId="77777777" w:rsidR="001D3659" w:rsidRDefault="005F2F57">
            <w:pPr>
              <w:ind w:left="0"/>
              <w:textAlignment w:val="center"/>
              <w:rPr>
                <w:rFonts w:eastAsia="SimSun"/>
                <w:color w:val="000000"/>
                <w:lang w:eastAsia="zh-CN" w:bidi="ar"/>
              </w:rPr>
            </w:pPr>
            <w:r>
              <w:rPr>
                <w:rFonts w:eastAsia="SimSun"/>
                <w:color w:val="000000"/>
                <w:lang w:eastAsia="zh-CN" w:bidi="ar"/>
              </w:rPr>
              <w:t>Ao pesquisar um usuário e seleciona-lo, o Sistema permita que eu altere suas permissões</w:t>
            </w:r>
          </w:p>
        </w:tc>
      </w:tr>
    </w:tbl>
    <w:p w14:paraId="0A168FB1" w14:textId="77777777" w:rsidR="001D3659" w:rsidRDefault="005F2F57">
      <w:pPr>
        <w:autoSpaceDE w:val="0"/>
        <w:autoSpaceDN w:val="0"/>
        <w:adjustRightInd w:val="0"/>
        <w:spacing w:line="360" w:lineRule="auto"/>
        <w:jc w:val="both"/>
        <w:rPr>
          <w:sz w:val="20"/>
        </w:rPr>
      </w:pPr>
      <w:r>
        <w:rPr>
          <w:sz w:val="20"/>
        </w:rPr>
        <w:t>Fonte: O Autor (2018)</w:t>
      </w:r>
    </w:p>
    <w:p w14:paraId="1E931DB8"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13</w:t>
      </w:r>
      <w:r>
        <w:rPr>
          <w:sz w:val="24"/>
          <w:szCs w:val="24"/>
        </w:rPr>
        <w:fldChar w:fldCharType="end"/>
      </w:r>
      <w:bookmarkStart w:id="150" w:name="_Toc11230"/>
      <w:r>
        <w:rPr>
          <w:sz w:val="24"/>
          <w:szCs w:val="24"/>
        </w:rPr>
        <w:t xml:space="preserve">. </w:t>
      </w:r>
      <w:r>
        <w:rPr>
          <w:i/>
          <w:iCs/>
          <w:sz w:val="24"/>
          <w:szCs w:val="24"/>
        </w:rPr>
        <w:t>User Story</w:t>
      </w:r>
      <w:r>
        <w:rPr>
          <w:sz w:val="24"/>
          <w:szCs w:val="24"/>
        </w:rPr>
        <w:t xml:space="preserve"> - Pesquisar Usuários.</w:t>
      </w:r>
      <w:bookmarkEnd w:id="150"/>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0F229ABC"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CE7D9F6"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5A17C19" w14:textId="77777777" w:rsidR="001D3659" w:rsidRDefault="005F2F57">
            <w:pPr>
              <w:textAlignment w:val="center"/>
              <w:rPr>
                <w:color w:val="FFFFFF"/>
              </w:rPr>
            </w:pPr>
            <w:r>
              <w:rPr>
                <w:color w:val="FFFFFF"/>
              </w:rPr>
              <w:t>Pesquisar Usuário</w:t>
            </w:r>
          </w:p>
        </w:tc>
      </w:tr>
      <w:tr w:rsidR="001D3659" w14:paraId="70AC38A1"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D96D4FF"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E76050A" w14:textId="77777777" w:rsidR="001D3659" w:rsidRDefault="005F2F57">
            <w:pPr>
              <w:ind w:left="0"/>
              <w:textAlignment w:val="center"/>
              <w:rPr>
                <w:rFonts w:eastAsia="SimSun"/>
                <w:color w:val="000000"/>
                <w:lang w:eastAsia="zh-CN" w:bidi="ar"/>
              </w:rPr>
            </w:pPr>
            <w:r>
              <w:rPr>
                <w:rFonts w:eastAsia="SimSun"/>
                <w:color w:val="000000"/>
                <w:lang w:eastAsia="zh-CN" w:bidi="ar"/>
              </w:rPr>
              <w:t>TI</w:t>
            </w:r>
          </w:p>
        </w:tc>
      </w:tr>
      <w:tr w:rsidR="001D3659" w14:paraId="27CDAE29"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057D3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A06849"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Pesquisar</w:t>
            </w:r>
            <w:proofErr w:type="gramEnd"/>
            <w:r>
              <w:rPr>
                <w:rFonts w:eastAsia="SimSun"/>
                <w:color w:val="000000"/>
                <w:lang w:eastAsia="zh-CN" w:bidi="ar"/>
              </w:rPr>
              <w:t xml:space="preserve"> usuários</w:t>
            </w:r>
          </w:p>
        </w:tc>
      </w:tr>
      <w:tr w:rsidR="001D3659" w14:paraId="70F5329F"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F151E"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F9D88C" w14:textId="77777777" w:rsidR="001D3659" w:rsidRDefault="005F2F57">
            <w:pPr>
              <w:ind w:left="0"/>
              <w:textAlignment w:val="center"/>
              <w:rPr>
                <w:rFonts w:eastAsia="SimSun"/>
                <w:color w:val="000000"/>
                <w:lang w:eastAsia="zh-CN" w:bidi="ar"/>
              </w:rPr>
            </w:pPr>
            <w:r>
              <w:rPr>
                <w:rFonts w:eastAsia="SimSun"/>
                <w:color w:val="000000"/>
                <w:lang w:eastAsia="zh-CN" w:bidi="ar"/>
              </w:rPr>
              <w:t>Para poder visualizar os usuários e saber quem está usando o Sistema</w:t>
            </w:r>
          </w:p>
        </w:tc>
      </w:tr>
      <w:tr w:rsidR="001D3659" w14:paraId="4EB54C46" w14:textId="77777777">
        <w:trPr>
          <w:trHeight w:val="516"/>
        </w:trPr>
        <w:tc>
          <w:tcPr>
            <w:tcW w:w="1575" w:type="dxa"/>
            <w:vMerge w:val="restart"/>
            <w:tcBorders>
              <w:top w:val="single" w:sz="8" w:space="0" w:color="4F81BD"/>
              <w:left w:val="single" w:sz="8" w:space="0" w:color="4F81BD"/>
              <w:right w:val="single" w:sz="8" w:space="0" w:color="4F81BD"/>
            </w:tcBorders>
            <w:shd w:val="clear" w:color="auto" w:fill="FFFFFF"/>
            <w:vAlign w:val="center"/>
          </w:tcPr>
          <w:p w14:paraId="09A3EDB5"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E2FA9D" w14:textId="77777777" w:rsidR="001D3659" w:rsidRDefault="005F2F57">
            <w:pPr>
              <w:ind w:left="0"/>
              <w:textAlignment w:val="center"/>
              <w:rPr>
                <w:rFonts w:eastAsia="SimSun"/>
                <w:color w:val="000000"/>
                <w:lang w:eastAsia="zh-CN" w:bidi="ar"/>
              </w:rPr>
            </w:pPr>
            <w:r>
              <w:rPr>
                <w:rFonts w:eastAsia="SimSun"/>
                <w:color w:val="000000"/>
                <w:lang w:eastAsia="zh-CN" w:bidi="ar"/>
              </w:rPr>
              <w:t>Ao clicar em pesquisar, trazer todos os usuários</w:t>
            </w:r>
          </w:p>
        </w:tc>
      </w:tr>
      <w:tr w:rsidR="001D3659" w14:paraId="18B1427F" w14:textId="77777777">
        <w:trPr>
          <w:trHeight w:val="516"/>
        </w:trPr>
        <w:tc>
          <w:tcPr>
            <w:tcW w:w="1575" w:type="dxa"/>
            <w:vMerge/>
            <w:tcBorders>
              <w:left w:val="single" w:sz="8" w:space="0" w:color="4F81BD"/>
              <w:right w:val="single" w:sz="8" w:space="0" w:color="4F81BD"/>
            </w:tcBorders>
            <w:shd w:val="clear" w:color="auto" w:fill="FFFFFF"/>
            <w:vAlign w:val="center"/>
          </w:tcPr>
          <w:p w14:paraId="1C3C015C"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0CD76D" w14:textId="77777777" w:rsidR="001D3659" w:rsidRDefault="005F2F57">
            <w:pPr>
              <w:ind w:left="0"/>
              <w:textAlignment w:val="center"/>
              <w:rPr>
                <w:rFonts w:eastAsia="SimSun"/>
                <w:color w:val="000000"/>
                <w:lang w:eastAsia="zh-CN" w:bidi="ar"/>
              </w:rPr>
            </w:pPr>
            <w:r>
              <w:rPr>
                <w:rFonts w:eastAsia="SimSun"/>
                <w:color w:val="000000"/>
                <w:lang w:eastAsia="zh-CN" w:bidi="ar"/>
              </w:rPr>
              <w:t>Ao clicar no email, retornar o usuário</w:t>
            </w:r>
          </w:p>
        </w:tc>
      </w:tr>
    </w:tbl>
    <w:p w14:paraId="6350CA11" w14:textId="77777777" w:rsidR="001D3659" w:rsidRDefault="005F2F57">
      <w:pPr>
        <w:autoSpaceDE w:val="0"/>
        <w:autoSpaceDN w:val="0"/>
        <w:adjustRightInd w:val="0"/>
        <w:spacing w:line="360" w:lineRule="auto"/>
        <w:jc w:val="both"/>
        <w:rPr>
          <w:sz w:val="20"/>
        </w:rPr>
      </w:pPr>
      <w:r>
        <w:rPr>
          <w:sz w:val="20"/>
        </w:rPr>
        <w:t>Fonte: O Autor (2018)</w:t>
      </w:r>
    </w:p>
    <w:p w14:paraId="2D64D667" w14:textId="77777777" w:rsidR="001D3659" w:rsidRDefault="005F2F57">
      <w:pPr>
        <w:autoSpaceDE w:val="0"/>
        <w:autoSpaceDN w:val="0"/>
        <w:adjustRightInd w:val="0"/>
        <w:spacing w:line="360" w:lineRule="auto"/>
        <w:jc w:val="both"/>
        <w:rPr>
          <w:sz w:val="20"/>
        </w:rPr>
      </w:pPr>
      <w:r>
        <w:rPr>
          <w:sz w:val="20"/>
        </w:rPr>
        <w:br w:type="page"/>
      </w:r>
    </w:p>
    <w:p w14:paraId="1081FA4C" w14:textId="77777777" w:rsidR="001D3659" w:rsidRDefault="005F2F57">
      <w:pPr>
        <w:pStyle w:val="Legenda"/>
        <w:jc w:val="center"/>
        <w:rPr>
          <w:sz w:val="24"/>
          <w:szCs w:val="24"/>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14</w:t>
      </w:r>
      <w:r>
        <w:rPr>
          <w:sz w:val="24"/>
          <w:szCs w:val="24"/>
        </w:rPr>
        <w:fldChar w:fldCharType="end"/>
      </w:r>
      <w:bookmarkStart w:id="151" w:name="_Toc3902"/>
      <w:r>
        <w:rPr>
          <w:sz w:val="24"/>
          <w:szCs w:val="24"/>
        </w:rPr>
        <w:t xml:space="preserve">. </w:t>
      </w:r>
      <w:r>
        <w:rPr>
          <w:i/>
          <w:iCs/>
          <w:sz w:val="24"/>
          <w:szCs w:val="24"/>
        </w:rPr>
        <w:t>User Story</w:t>
      </w:r>
      <w:r>
        <w:rPr>
          <w:sz w:val="24"/>
          <w:szCs w:val="24"/>
        </w:rPr>
        <w:t xml:space="preserve"> - Deletar Usuário.</w:t>
      </w:r>
      <w:bookmarkEnd w:id="151"/>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736BCD0"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656BF705"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9F06A9B" w14:textId="77777777" w:rsidR="001D3659" w:rsidRDefault="005F2F57">
            <w:pPr>
              <w:textAlignment w:val="center"/>
              <w:rPr>
                <w:color w:val="FFFFFF"/>
              </w:rPr>
            </w:pPr>
            <w:r>
              <w:rPr>
                <w:color w:val="FFFFFF"/>
              </w:rPr>
              <w:t>Excluir Usuário</w:t>
            </w:r>
          </w:p>
        </w:tc>
      </w:tr>
      <w:tr w:rsidR="001D3659" w14:paraId="0CF5ECDD"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29F63ED2"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6D4CE29" w14:textId="77777777" w:rsidR="001D3659" w:rsidRDefault="005F2F57">
            <w:pPr>
              <w:ind w:left="0"/>
              <w:textAlignment w:val="center"/>
              <w:rPr>
                <w:rFonts w:eastAsia="SimSun"/>
                <w:color w:val="000000"/>
                <w:lang w:eastAsia="zh-CN" w:bidi="ar"/>
              </w:rPr>
            </w:pPr>
            <w:r>
              <w:rPr>
                <w:rFonts w:eastAsia="SimSun"/>
                <w:color w:val="000000"/>
                <w:lang w:eastAsia="zh-CN" w:bidi="ar"/>
              </w:rPr>
              <w:t>TI</w:t>
            </w:r>
          </w:p>
        </w:tc>
      </w:tr>
      <w:tr w:rsidR="001D3659" w14:paraId="721E248F"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8C9853"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BC9148"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Excluir</w:t>
            </w:r>
            <w:proofErr w:type="gramEnd"/>
            <w:r>
              <w:rPr>
                <w:rFonts w:eastAsia="SimSun"/>
                <w:color w:val="000000"/>
                <w:lang w:eastAsia="zh-CN" w:bidi="ar"/>
              </w:rPr>
              <w:t xml:space="preserve"> usuários</w:t>
            </w:r>
          </w:p>
        </w:tc>
      </w:tr>
      <w:tr w:rsidR="001D3659" w14:paraId="52762036"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6D8501"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941F00" w14:textId="77777777" w:rsidR="001D3659" w:rsidRDefault="005F2F57">
            <w:pPr>
              <w:ind w:left="0"/>
              <w:textAlignment w:val="center"/>
              <w:rPr>
                <w:rFonts w:eastAsia="SimSun"/>
                <w:color w:val="000000"/>
                <w:lang w:eastAsia="zh-CN" w:bidi="ar"/>
              </w:rPr>
            </w:pPr>
            <w:r>
              <w:rPr>
                <w:rFonts w:eastAsia="SimSun"/>
                <w:color w:val="000000"/>
                <w:lang w:eastAsia="zh-CN" w:bidi="ar"/>
              </w:rPr>
              <w:t>Para que usuários que não estejam mais na empresa não utilizem o sistema</w:t>
            </w:r>
          </w:p>
        </w:tc>
      </w:tr>
      <w:tr w:rsidR="001D3659" w14:paraId="26A2DCED"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BE8FF6"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A589C3" w14:textId="77777777" w:rsidR="001D3659" w:rsidRDefault="005F2F57">
            <w:pPr>
              <w:ind w:left="0"/>
              <w:textAlignment w:val="center"/>
              <w:rPr>
                <w:rFonts w:eastAsia="SimSun"/>
                <w:color w:val="000000"/>
                <w:lang w:eastAsia="zh-CN" w:bidi="ar"/>
              </w:rPr>
            </w:pPr>
            <w:r>
              <w:rPr>
                <w:rFonts w:eastAsia="SimSun"/>
                <w:color w:val="000000"/>
                <w:lang w:eastAsia="zh-CN" w:bidi="ar"/>
              </w:rPr>
              <w:t>Ao pesquisar um usuário e seleciona-lo, o Sistema permita que eu o exclua</w:t>
            </w:r>
          </w:p>
        </w:tc>
      </w:tr>
    </w:tbl>
    <w:p w14:paraId="510236D4" w14:textId="77777777" w:rsidR="001D3659" w:rsidRDefault="005F2F57">
      <w:pPr>
        <w:autoSpaceDE w:val="0"/>
        <w:autoSpaceDN w:val="0"/>
        <w:adjustRightInd w:val="0"/>
        <w:spacing w:line="360" w:lineRule="auto"/>
        <w:jc w:val="both"/>
        <w:rPr>
          <w:sz w:val="20"/>
        </w:rPr>
      </w:pPr>
      <w:r>
        <w:rPr>
          <w:sz w:val="20"/>
        </w:rPr>
        <w:t>Fonte: O Autor (2018)</w:t>
      </w:r>
    </w:p>
    <w:p w14:paraId="5CFE4ED6"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15</w:t>
      </w:r>
      <w:r>
        <w:rPr>
          <w:sz w:val="24"/>
          <w:szCs w:val="24"/>
        </w:rPr>
        <w:fldChar w:fldCharType="end"/>
      </w:r>
      <w:bookmarkStart w:id="152" w:name="_Toc3020"/>
      <w:r>
        <w:rPr>
          <w:sz w:val="24"/>
          <w:szCs w:val="24"/>
        </w:rPr>
        <w:t xml:space="preserve">. </w:t>
      </w:r>
      <w:r>
        <w:rPr>
          <w:i/>
          <w:iCs/>
          <w:sz w:val="24"/>
          <w:szCs w:val="24"/>
        </w:rPr>
        <w:t>User Story</w:t>
      </w:r>
      <w:r>
        <w:rPr>
          <w:sz w:val="24"/>
          <w:szCs w:val="24"/>
        </w:rPr>
        <w:t xml:space="preserve"> - Consultar CEP.</w:t>
      </w:r>
      <w:bookmarkEnd w:id="152"/>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4ABBB48B"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23235032"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1CC84996" w14:textId="77777777" w:rsidR="001D3659" w:rsidRDefault="005F2F57">
            <w:pPr>
              <w:ind w:left="0"/>
              <w:textAlignment w:val="center"/>
              <w:rPr>
                <w:color w:val="FFFFFF"/>
              </w:rPr>
            </w:pPr>
            <w:r>
              <w:rPr>
                <w:color w:val="FFFFFF"/>
              </w:rPr>
              <w:t>Consultar Cep</w:t>
            </w:r>
          </w:p>
        </w:tc>
      </w:tr>
      <w:tr w:rsidR="001D3659" w14:paraId="57540EB3"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E0A030D"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0123D94D" w14:textId="77777777" w:rsidR="001D3659" w:rsidRDefault="005F2F57">
            <w:pPr>
              <w:ind w:left="0"/>
              <w:textAlignment w:val="center"/>
              <w:rPr>
                <w:rFonts w:eastAsia="SimSun"/>
                <w:color w:val="000000"/>
                <w:lang w:eastAsia="zh-CN" w:bidi="ar"/>
              </w:rPr>
            </w:pPr>
            <w:r>
              <w:rPr>
                <w:rFonts w:eastAsia="SimSun"/>
                <w:color w:val="000000"/>
                <w:lang w:eastAsia="zh-CN" w:bidi="ar"/>
              </w:rPr>
              <w:t>Motorista</w:t>
            </w:r>
          </w:p>
        </w:tc>
      </w:tr>
      <w:tr w:rsidR="001D3659" w14:paraId="2ED491EC"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C4DDEB"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824D18"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consultar cep e que mostrando a localização dele</w:t>
            </w:r>
          </w:p>
        </w:tc>
      </w:tr>
      <w:tr w:rsidR="001D3659" w14:paraId="161EDF1A"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EEDC7C"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58D3B0C" w14:textId="77777777" w:rsidR="001D3659" w:rsidRDefault="005F2F57">
            <w:pPr>
              <w:ind w:left="0"/>
              <w:textAlignment w:val="center"/>
              <w:rPr>
                <w:rFonts w:eastAsia="SimSun"/>
                <w:color w:val="000000"/>
                <w:lang w:eastAsia="zh-CN" w:bidi="ar"/>
              </w:rPr>
            </w:pPr>
            <w:r>
              <w:rPr>
                <w:rFonts w:eastAsia="SimSun"/>
                <w:color w:val="000000"/>
                <w:lang w:eastAsia="zh-CN" w:bidi="ar"/>
              </w:rPr>
              <w:t>Para que possamos saber onde se localiza o endereço com esse CEP</w:t>
            </w:r>
          </w:p>
        </w:tc>
      </w:tr>
      <w:tr w:rsidR="001D3659" w14:paraId="1D274B34"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61B493"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5933DB"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um cep o sistema traga um mapa com a localização dele</w:t>
            </w:r>
          </w:p>
        </w:tc>
      </w:tr>
    </w:tbl>
    <w:p w14:paraId="077CBA13" w14:textId="77777777" w:rsidR="001D3659" w:rsidRDefault="005F2F57">
      <w:pPr>
        <w:autoSpaceDE w:val="0"/>
        <w:autoSpaceDN w:val="0"/>
        <w:adjustRightInd w:val="0"/>
        <w:spacing w:line="360" w:lineRule="auto"/>
        <w:jc w:val="both"/>
        <w:rPr>
          <w:sz w:val="20"/>
        </w:rPr>
      </w:pPr>
      <w:r>
        <w:rPr>
          <w:sz w:val="20"/>
        </w:rPr>
        <w:t>Fonte: O Autor (2018)</w:t>
      </w:r>
    </w:p>
    <w:p w14:paraId="56FB1682"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16</w:t>
      </w:r>
      <w:r>
        <w:rPr>
          <w:sz w:val="24"/>
          <w:szCs w:val="24"/>
        </w:rPr>
        <w:fldChar w:fldCharType="end"/>
      </w:r>
      <w:bookmarkStart w:id="153" w:name="_Toc32442"/>
      <w:r>
        <w:rPr>
          <w:sz w:val="24"/>
          <w:szCs w:val="24"/>
        </w:rPr>
        <w:t xml:space="preserve">. </w:t>
      </w:r>
      <w:r>
        <w:rPr>
          <w:i/>
          <w:iCs/>
          <w:sz w:val="24"/>
          <w:szCs w:val="24"/>
        </w:rPr>
        <w:t>User Story</w:t>
      </w:r>
      <w:r>
        <w:rPr>
          <w:sz w:val="24"/>
          <w:szCs w:val="24"/>
        </w:rPr>
        <w:t xml:space="preserve"> - Abrir Rota no Maps.</w:t>
      </w:r>
      <w:bookmarkEnd w:id="153"/>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7476B634" w14:textId="77777777">
        <w:trPr>
          <w:trHeight w:val="252"/>
        </w:trPr>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99B6E7C"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AEA9583" w14:textId="77777777" w:rsidR="001D3659" w:rsidRDefault="005F2F57">
            <w:pPr>
              <w:ind w:left="0"/>
              <w:textAlignment w:val="center"/>
              <w:rPr>
                <w:color w:val="FFFFFF"/>
              </w:rPr>
            </w:pPr>
            <w:r>
              <w:rPr>
                <w:color w:val="FFFFFF"/>
              </w:rPr>
              <w:t>Abrir Rota no Google Maps</w:t>
            </w:r>
          </w:p>
        </w:tc>
      </w:tr>
      <w:tr w:rsidR="001D3659" w14:paraId="4BEFBF3E"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0938CD26"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322DFC7" w14:textId="77777777" w:rsidR="001D3659" w:rsidRDefault="005F2F57">
            <w:pPr>
              <w:ind w:left="0"/>
              <w:textAlignment w:val="center"/>
              <w:rPr>
                <w:rFonts w:eastAsia="SimSun"/>
                <w:color w:val="000000"/>
                <w:lang w:eastAsia="zh-CN" w:bidi="ar"/>
              </w:rPr>
            </w:pPr>
            <w:r>
              <w:rPr>
                <w:rFonts w:eastAsia="SimSun"/>
                <w:color w:val="000000"/>
                <w:lang w:eastAsia="zh-CN" w:bidi="ar"/>
              </w:rPr>
              <w:t>Motorista</w:t>
            </w:r>
          </w:p>
        </w:tc>
      </w:tr>
      <w:tr w:rsidR="001D3659" w14:paraId="48CB92DC"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888138"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D2170F" w14:textId="77777777" w:rsidR="001D3659" w:rsidRDefault="005F2F57">
            <w:pPr>
              <w:ind w:left="0"/>
              <w:textAlignment w:val="center"/>
              <w:rPr>
                <w:rFonts w:eastAsia="SimSun"/>
                <w:color w:val="000000"/>
                <w:lang w:eastAsia="zh-CN" w:bidi="ar"/>
              </w:rPr>
            </w:pPr>
            <w:r>
              <w:rPr>
                <w:rFonts w:eastAsia="SimSun"/>
                <w:color w:val="000000"/>
                <w:lang w:eastAsia="zh-CN" w:bidi="ar"/>
              </w:rPr>
              <w:t>Preciso abrir a rota no gerada no google maps</w:t>
            </w:r>
          </w:p>
        </w:tc>
      </w:tr>
      <w:tr w:rsidR="001D3659" w14:paraId="479E23C6"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CDD7CA"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DC405E" w14:textId="77777777" w:rsidR="001D3659" w:rsidRDefault="005F2F57">
            <w:pPr>
              <w:ind w:left="0"/>
              <w:textAlignment w:val="center"/>
              <w:rPr>
                <w:rFonts w:eastAsia="SimSun"/>
                <w:color w:val="000000"/>
                <w:lang w:eastAsia="zh-CN" w:bidi="ar"/>
              </w:rPr>
            </w:pPr>
            <w:r>
              <w:rPr>
                <w:rFonts w:eastAsia="SimSun"/>
                <w:color w:val="000000"/>
                <w:lang w:eastAsia="zh-CN" w:bidi="ar"/>
              </w:rPr>
              <w:t>Para poder utilizar a rota com o GPS</w:t>
            </w:r>
          </w:p>
        </w:tc>
      </w:tr>
      <w:tr w:rsidR="001D3659" w14:paraId="21B1C27E"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CF43AA"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639757"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Selecionar uma rota </w:t>
            </w:r>
            <w:proofErr w:type="gramStart"/>
            <w:r>
              <w:rPr>
                <w:rFonts w:eastAsia="SimSun"/>
                <w:color w:val="000000"/>
                <w:lang w:eastAsia="zh-CN" w:bidi="ar"/>
              </w:rPr>
              <w:t>gerada,abrir</w:t>
            </w:r>
            <w:proofErr w:type="gramEnd"/>
            <w:r>
              <w:rPr>
                <w:rFonts w:eastAsia="SimSun"/>
                <w:color w:val="000000"/>
                <w:lang w:eastAsia="zh-CN" w:bidi="ar"/>
              </w:rPr>
              <w:t xml:space="preserve"> o google maps com o itinerário.</w:t>
            </w:r>
          </w:p>
        </w:tc>
      </w:tr>
    </w:tbl>
    <w:p w14:paraId="3B7F261A" w14:textId="77777777" w:rsidR="001D3659" w:rsidRDefault="005F2F57">
      <w:pPr>
        <w:autoSpaceDE w:val="0"/>
        <w:autoSpaceDN w:val="0"/>
        <w:adjustRightInd w:val="0"/>
        <w:spacing w:line="360" w:lineRule="auto"/>
        <w:jc w:val="both"/>
      </w:pPr>
      <w:r>
        <w:rPr>
          <w:sz w:val="20"/>
        </w:rPr>
        <w:t>Fonte: O Autor (2018)</w:t>
      </w:r>
    </w:p>
    <w:p w14:paraId="17E5947B"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17</w:t>
      </w:r>
      <w:r>
        <w:rPr>
          <w:sz w:val="24"/>
          <w:szCs w:val="24"/>
        </w:rPr>
        <w:fldChar w:fldCharType="end"/>
      </w:r>
      <w:bookmarkStart w:id="154" w:name="_Toc24899"/>
      <w:r>
        <w:rPr>
          <w:sz w:val="24"/>
          <w:szCs w:val="24"/>
        </w:rPr>
        <w:t xml:space="preserve">. </w:t>
      </w:r>
      <w:r>
        <w:rPr>
          <w:i/>
          <w:iCs/>
          <w:sz w:val="24"/>
          <w:szCs w:val="24"/>
        </w:rPr>
        <w:t xml:space="preserve">User Story </w:t>
      </w:r>
      <w:r>
        <w:rPr>
          <w:sz w:val="24"/>
          <w:szCs w:val="24"/>
        </w:rPr>
        <w:t>- Consultar CEPs.</w:t>
      </w:r>
      <w:bookmarkEnd w:id="154"/>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3FD3197E"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D7DEEC6"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433E15B2" w14:textId="77777777" w:rsidR="001D3659" w:rsidRDefault="005F2F57">
            <w:pPr>
              <w:ind w:left="0"/>
              <w:textAlignment w:val="center"/>
              <w:rPr>
                <w:color w:val="FFFFFF"/>
              </w:rPr>
            </w:pPr>
            <w:r>
              <w:rPr>
                <w:color w:val="FFFFFF"/>
              </w:rPr>
              <w:t>Consultar Cep</w:t>
            </w:r>
          </w:p>
        </w:tc>
      </w:tr>
      <w:tr w:rsidR="001D3659" w14:paraId="3EBE3334"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2085C9B9"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4798749B"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Operadores de Logística </w:t>
            </w:r>
          </w:p>
        </w:tc>
      </w:tr>
      <w:tr w:rsidR="001D3659" w14:paraId="616756F5"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BF2404"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D563ED"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consultar ceps</w:t>
            </w:r>
          </w:p>
        </w:tc>
      </w:tr>
      <w:tr w:rsidR="001D3659" w14:paraId="1269D9C4"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7FE95E"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28985C"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Para podermos saber a lista de ceps com base na busca para poder criar </w:t>
            </w:r>
            <w:r>
              <w:rPr>
                <w:rFonts w:eastAsia="SimSun"/>
                <w:color w:val="000000"/>
                <w:lang w:eastAsia="zh-CN" w:bidi="ar"/>
              </w:rPr>
              <w:lastRenderedPageBreak/>
              <w:t>regiões e analisar demanda</w:t>
            </w:r>
          </w:p>
        </w:tc>
      </w:tr>
      <w:tr w:rsidR="001D3659" w14:paraId="7FCD97DA" w14:textId="77777777">
        <w:trPr>
          <w:trHeight w:val="516"/>
        </w:trPr>
        <w:tc>
          <w:tcPr>
            <w:tcW w:w="1575" w:type="dxa"/>
            <w:vMerge w:val="restart"/>
            <w:tcBorders>
              <w:top w:val="single" w:sz="8" w:space="0" w:color="4F81BD"/>
              <w:left w:val="single" w:sz="8" w:space="0" w:color="4F81BD"/>
              <w:right w:val="single" w:sz="8" w:space="0" w:color="4F81BD"/>
            </w:tcBorders>
            <w:shd w:val="clear" w:color="auto" w:fill="FFFFFF"/>
            <w:vAlign w:val="center"/>
          </w:tcPr>
          <w:p w14:paraId="01D3ED9A"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EE5AB" w14:textId="77777777" w:rsidR="001D3659" w:rsidRDefault="005F2F57">
            <w:pPr>
              <w:ind w:left="0"/>
              <w:textAlignment w:val="center"/>
              <w:rPr>
                <w:rFonts w:eastAsia="SimSun"/>
                <w:color w:val="000000"/>
                <w:lang w:eastAsia="zh-CN" w:bidi="ar"/>
              </w:rPr>
            </w:pPr>
            <w:r>
              <w:rPr>
                <w:rFonts w:eastAsia="SimSun"/>
                <w:color w:val="000000"/>
                <w:lang w:eastAsia="zh-CN" w:bidi="ar"/>
              </w:rPr>
              <w:t>Ao clicar em buscar cep ele traga todos os ceps cadastrados</w:t>
            </w:r>
          </w:p>
        </w:tc>
      </w:tr>
      <w:tr w:rsidR="001D3659" w14:paraId="68F69ADF" w14:textId="77777777">
        <w:trPr>
          <w:trHeight w:val="516"/>
        </w:trPr>
        <w:tc>
          <w:tcPr>
            <w:tcW w:w="1575" w:type="dxa"/>
            <w:vMerge/>
            <w:tcBorders>
              <w:left w:val="single" w:sz="8" w:space="0" w:color="4F81BD"/>
              <w:right w:val="single" w:sz="8" w:space="0" w:color="4F81BD"/>
            </w:tcBorders>
            <w:shd w:val="clear" w:color="auto" w:fill="FFFFFF"/>
            <w:vAlign w:val="center"/>
          </w:tcPr>
          <w:p w14:paraId="0D478906"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60645A"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o nome de uma rua, o sistema deve trazer todas as ocorrências de ceps com o nome de rua inserido</w:t>
            </w:r>
          </w:p>
        </w:tc>
      </w:tr>
      <w:tr w:rsidR="001D3659" w14:paraId="61D71DE5" w14:textId="77777777">
        <w:trPr>
          <w:trHeight w:val="516"/>
        </w:trPr>
        <w:tc>
          <w:tcPr>
            <w:tcW w:w="1575" w:type="dxa"/>
            <w:vMerge/>
            <w:tcBorders>
              <w:left w:val="single" w:sz="8" w:space="0" w:color="4F81BD"/>
              <w:right w:val="single" w:sz="8" w:space="0" w:color="4F81BD"/>
            </w:tcBorders>
            <w:shd w:val="clear" w:color="auto" w:fill="FFFFFF"/>
            <w:vAlign w:val="center"/>
          </w:tcPr>
          <w:p w14:paraId="57A05678"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22244B"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o nome de uma cidade e a sigla do estado, traga todos os ceps cadastrados para a cidade</w:t>
            </w:r>
          </w:p>
        </w:tc>
      </w:tr>
      <w:tr w:rsidR="001D3659" w14:paraId="1FB51F58" w14:textId="77777777">
        <w:trPr>
          <w:trHeight w:val="516"/>
        </w:trPr>
        <w:tc>
          <w:tcPr>
            <w:tcW w:w="1575" w:type="dxa"/>
            <w:vMerge/>
            <w:tcBorders>
              <w:left w:val="single" w:sz="8" w:space="0" w:color="4F81BD"/>
              <w:bottom w:val="single" w:sz="8" w:space="0" w:color="4F81BD"/>
              <w:right w:val="single" w:sz="8" w:space="0" w:color="4F81BD"/>
            </w:tcBorders>
            <w:shd w:val="clear" w:color="auto" w:fill="FFFFFF"/>
            <w:vAlign w:val="center"/>
          </w:tcPr>
          <w:p w14:paraId="14A2D36E"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95D264"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Ao inserir o nome de uma cidade e um bairro traga todos os Ceps cadastrados para a cidade </w:t>
            </w:r>
          </w:p>
        </w:tc>
      </w:tr>
    </w:tbl>
    <w:p w14:paraId="028044B8" w14:textId="77777777" w:rsidR="001D3659" w:rsidRDefault="005F2F57">
      <w:pPr>
        <w:autoSpaceDE w:val="0"/>
        <w:autoSpaceDN w:val="0"/>
        <w:adjustRightInd w:val="0"/>
        <w:spacing w:line="360" w:lineRule="auto"/>
        <w:jc w:val="both"/>
        <w:rPr>
          <w:sz w:val="20"/>
        </w:rPr>
      </w:pPr>
      <w:r>
        <w:rPr>
          <w:sz w:val="20"/>
        </w:rPr>
        <w:t>Fonte: O Autor (2018)</w:t>
      </w:r>
    </w:p>
    <w:p w14:paraId="0DD900D7" w14:textId="77777777" w:rsidR="001D3659" w:rsidDel="00C121D0" w:rsidRDefault="005F2F57">
      <w:pPr>
        <w:autoSpaceDE w:val="0"/>
        <w:autoSpaceDN w:val="0"/>
        <w:adjustRightInd w:val="0"/>
        <w:spacing w:line="360" w:lineRule="auto"/>
        <w:jc w:val="both"/>
        <w:rPr>
          <w:del w:id="155" w:author="JORGE TODOE MATSUSHIMA" w:date="2018-12-01T14:12:00Z"/>
          <w:sz w:val="20"/>
        </w:rPr>
      </w:pPr>
      <w:commentRangeStart w:id="156"/>
      <w:del w:id="157" w:author="JORGE TODOE MATSUSHIMA" w:date="2018-12-01T14:12:00Z">
        <w:r w:rsidDel="00C121D0">
          <w:rPr>
            <w:sz w:val="20"/>
          </w:rPr>
          <w:br w:type="page"/>
        </w:r>
      </w:del>
      <w:commentRangeEnd w:id="156"/>
      <w:r w:rsidR="00C121D0">
        <w:rPr>
          <w:rStyle w:val="Refdecomentrio"/>
        </w:rPr>
        <w:commentReference w:id="156"/>
      </w:r>
    </w:p>
    <w:p w14:paraId="59020236" w14:textId="77777777" w:rsidR="001D3659" w:rsidRDefault="005F2F57">
      <w:pPr>
        <w:pStyle w:val="Legenda"/>
        <w:jc w:val="center"/>
        <w:rPr>
          <w:sz w:val="24"/>
          <w:szCs w:val="24"/>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18</w:t>
      </w:r>
      <w:r>
        <w:rPr>
          <w:sz w:val="24"/>
          <w:szCs w:val="24"/>
        </w:rPr>
        <w:fldChar w:fldCharType="end"/>
      </w:r>
      <w:bookmarkStart w:id="158" w:name="_Toc23531"/>
      <w:r>
        <w:rPr>
          <w:sz w:val="24"/>
          <w:szCs w:val="24"/>
        </w:rPr>
        <w:t>.</w:t>
      </w:r>
      <w:r>
        <w:rPr>
          <w:i/>
          <w:iCs/>
          <w:sz w:val="24"/>
          <w:szCs w:val="24"/>
        </w:rPr>
        <w:t xml:space="preserve"> User Story</w:t>
      </w:r>
      <w:r>
        <w:rPr>
          <w:sz w:val="24"/>
          <w:szCs w:val="24"/>
        </w:rPr>
        <w:t xml:space="preserve"> - Cadastrar Pessoa.</w:t>
      </w:r>
      <w:bookmarkEnd w:id="158"/>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5D89D72E"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D1BB4BF"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6AF1E923" w14:textId="77777777" w:rsidR="001D3659" w:rsidRDefault="005F2F57">
            <w:pPr>
              <w:textAlignment w:val="center"/>
              <w:rPr>
                <w:color w:val="FFFFFF"/>
              </w:rPr>
            </w:pPr>
            <w:r>
              <w:rPr>
                <w:color w:val="FFFFFF"/>
              </w:rPr>
              <w:t>Cadastrar Pessoa</w:t>
            </w:r>
          </w:p>
        </w:tc>
      </w:tr>
      <w:tr w:rsidR="001D3659" w14:paraId="00386E9D"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0C10D61B"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7CF28DD7"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7F755B19"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FF83A1B"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D9D2B6"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cadastrar uma usuários</w:t>
            </w:r>
          </w:p>
        </w:tc>
      </w:tr>
      <w:tr w:rsidR="001D3659" w14:paraId="4CEA1388"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34CF55"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902D676" w14:textId="77777777" w:rsidR="001D3659" w:rsidRDefault="005F2F57">
            <w:pPr>
              <w:ind w:left="0"/>
              <w:textAlignment w:val="center"/>
              <w:rPr>
                <w:rFonts w:eastAsia="SimSun"/>
                <w:color w:val="000000"/>
                <w:lang w:eastAsia="zh-CN" w:bidi="ar"/>
              </w:rPr>
            </w:pPr>
            <w:r>
              <w:rPr>
                <w:rFonts w:eastAsia="SimSun"/>
                <w:color w:val="000000"/>
                <w:lang w:eastAsia="zh-CN" w:bidi="ar"/>
              </w:rPr>
              <w:t>Para ter a informação da pessoa que utiliza o sistema e não apenas o email</w:t>
            </w:r>
          </w:p>
        </w:tc>
      </w:tr>
      <w:tr w:rsidR="001D3659" w14:paraId="54930AA5"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FC17C1"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282EAA" w14:textId="77777777" w:rsidR="001D3659" w:rsidRDefault="005F2F57">
            <w:pPr>
              <w:ind w:left="0"/>
              <w:textAlignment w:val="center"/>
              <w:rPr>
                <w:rFonts w:eastAsia="SimSun"/>
                <w:color w:val="000000"/>
                <w:lang w:eastAsia="zh-CN" w:bidi="ar"/>
              </w:rPr>
            </w:pPr>
            <w:r>
              <w:rPr>
                <w:rFonts w:eastAsia="SimSun"/>
                <w:color w:val="000000"/>
                <w:lang w:eastAsia="zh-CN" w:bidi="ar"/>
              </w:rPr>
              <w:t>Passando as informações de Pessoa Física ou Pessoa Jurídica, o sistema deve cadastra-las e vincula-las ao usuário</w:t>
            </w:r>
          </w:p>
        </w:tc>
      </w:tr>
    </w:tbl>
    <w:p w14:paraId="280C4272" w14:textId="77777777" w:rsidR="001D3659" w:rsidRDefault="005F2F57">
      <w:pPr>
        <w:autoSpaceDE w:val="0"/>
        <w:autoSpaceDN w:val="0"/>
        <w:adjustRightInd w:val="0"/>
        <w:spacing w:line="360" w:lineRule="auto"/>
        <w:jc w:val="both"/>
        <w:rPr>
          <w:sz w:val="20"/>
        </w:rPr>
      </w:pPr>
      <w:r>
        <w:rPr>
          <w:sz w:val="20"/>
        </w:rPr>
        <w:t>Fonte: O Autor (2018)</w:t>
      </w:r>
    </w:p>
    <w:p w14:paraId="795DD578"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19</w:t>
      </w:r>
      <w:r>
        <w:rPr>
          <w:sz w:val="24"/>
          <w:szCs w:val="24"/>
        </w:rPr>
        <w:fldChar w:fldCharType="end"/>
      </w:r>
      <w:bookmarkStart w:id="159" w:name="_Toc3338"/>
      <w:r>
        <w:rPr>
          <w:sz w:val="24"/>
          <w:szCs w:val="24"/>
        </w:rPr>
        <w:t xml:space="preserve">. </w:t>
      </w:r>
      <w:r>
        <w:rPr>
          <w:i/>
          <w:iCs/>
          <w:sz w:val="24"/>
          <w:szCs w:val="24"/>
        </w:rPr>
        <w:t>User Story</w:t>
      </w:r>
      <w:r>
        <w:rPr>
          <w:sz w:val="24"/>
          <w:szCs w:val="24"/>
        </w:rPr>
        <w:t xml:space="preserve"> - Alterar Pessoa.</w:t>
      </w:r>
      <w:bookmarkEnd w:id="159"/>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79239C14"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1FD3566E"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9A77AED" w14:textId="77777777" w:rsidR="001D3659" w:rsidRDefault="005F2F57">
            <w:pPr>
              <w:textAlignment w:val="center"/>
              <w:rPr>
                <w:color w:val="FFFFFF"/>
              </w:rPr>
            </w:pPr>
            <w:r>
              <w:rPr>
                <w:color w:val="FFFFFF"/>
              </w:rPr>
              <w:t>Alterar Pessoa</w:t>
            </w:r>
          </w:p>
        </w:tc>
      </w:tr>
      <w:tr w:rsidR="001D3659" w14:paraId="6E27056C"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6279E21"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8EA435D"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451B04FE"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07FABD"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2B2443"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Alterar</w:t>
            </w:r>
            <w:proofErr w:type="gramEnd"/>
            <w:r>
              <w:rPr>
                <w:rFonts w:eastAsia="SimSun"/>
                <w:color w:val="000000"/>
                <w:lang w:eastAsia="zh-CN" w:bidi="ar"/>
              </w:rPr>
              <w:t xml:space="preserve"> cadastro de pessoa</w:t>
            </w:r>
          </w:p>
        </w:tc>
      </w:tr>
      <w:tr w:rsidR="001D3659" w14:paraId="2B7B972C"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9B5845"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961A4C" w14:textId="77777777" w:rsidR="001D3659" w:rsidRDefault="005F2F57">
            <w:pPr>
              <w:ind w:left="0"/>
              <w:textAlignment w:val="center"/>
              <w:rPr>
                <w:rFonts w:eastAsia="SimSun"/>
                <w:color w:val="000000"/>
                <w:lang w:eastAsia="zh-CN" w:bidi="ar"/>
              </w:rPr>
            </w:pPr>
            <w:r>
              <w:rPr>
                <w:rFonts w:eastAsia="SimSun"/>
                <w:color w:val="000000"/>
                <w:lang w:eastAsia="zh-CN" w:bidi="ar"/>
              </w:rPr>
              <w:t>Para corrigir possíveis erros de cadastro</w:t>
            </w:r>
          </w:p>
        </w:tc>
      </w:tr>
      <w:tr w:rsidR="001D3659" w14:paraId="23DCFF27"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634A5A"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283097" w14:textId="77777777" w:rsidR="001D3659" w:rsidRDefault="005F2F57">
            <w:pPr>
              <w:ind w:left="0"/>
              <w:textAlignment w:val="center"/>
              <w:rPr>
                <w:rFonts w:eastAsia="SimSun"/>
                <w:color w:val="000000"/>
                <w:lang w:eastAsia="zh-CN" w:bidi="ar"/>
              </w:rPr>
            </w:pPr>
            <w:r>
              <w:rPr>
                <w:rFonts w:eastAsia="SimSun"/>
                <w:color w:val="000000"/>
                <w:lang w:eastAsia="zh-CN" w:bidi="ar"/>
              </w:rPr>
              <w:t>Após pesquisar uma pessoa, o sistema deve permitir que eu altere seu cadastro</w:t>
            </w:r>
          </w:p>
        </w:tc>
      </w:tr>
    </w:tbl>
    <w:p w14:paraId="70353D07" w14:textId="77777777" w:rsidR="001D3659" w:rsidRDefault="005F2F57">
      <w:pPr>
        <w:autoSpaceDE w:val="0"/>
        <w:autoSpaceDN w:val="0"/>
        <w:adjustRightInd w:val="0"/>
        <w:spacing w:line="360" w:lineRule="auto"/>
        <w:jc w:val="both"/>
      </w:pPr>
      <w:r>
        <w:rPr>
          <w:sz w:val="20"/>
        </w:rPr>
        <w:t>Fonte: O Autor (2018)</w:t>
      </w:r>
    </w:p>
    <w:p w14:paraId="457328C8"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20</w:t>
      </w:r>
      <w:r>
        <w:rPr>
          <w:sz w:val="24"/>
          <w:szCs w:val="24"/>
        </w:rPr>
        <w:fldChar w:fldCharType="end"/>
      </w:r>
      <w:bookmarkStart w:id="160" w:name="_Toc25713"/>
      <w:r>
        <w:rPr>
          <w:sz w:val="24"/>
          <w:szCs w:val="24"/>
        </w:rPr>
        <w:t xml:space="preserve">. </w:t>
      </w:r>
      <w:r>
        <w:rPr>
          <w:i/>
          <w:iCs/>
          <w:sz w:val="24"/>
          <w:szCs w:val="24"/>
        </w:rPr>
        <w:t>User Story</w:t>
      </w:r>
      <w:r>
        <w:rPr>
          <w:sz w:val="24"/>
          <w:szCs w:val="24"/>
        </w:rPr>
        <w:t xml:space="preserve"> - Pesquisar Pessoa.</w:t>
      </w:r>
      <w:bookmarkEnd w:id="160"/>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5D22130"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6DF06894"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AE8F37F" w14:textId="77777777" w:rsidR="001D3659" w:rsidRDefault="005F2F57">
            <w:pPr>
              <w:textAlignment w:val="center"/>
              <w:rPr>
                <w:color w:val="FFFFFF"/>
              </w:rPr>
            </w:pPr>
            <w:r>
              <w:rPr>
                <w:color w:val="FFFFFF"/>
              </w:rPr>
              <w:t>Pesquisar Pessoa</w:t>
            </w:r>
          </w:p>
        </w:tc>
      </w:tr>
      <w:tr w:rsidR="001D3659" w14:paraId="1A58C366"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94FDDF1"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48024689"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10181899"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4CDA6C"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644E2E"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Pesquisar Pessoas cadastradas</w:t>
            </w:r>
          </w:p>
        </w:tc>
      </w:tr>
      <w:tr w:rsidR="001D3659" w14:paraId="3503B54E"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746FEA"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F61EAE"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Para Verificar</w:t>
            </w:r>
            <w:proofErr w:type="gramEnd"/>
            <w:r>
              <w:rPr>
                <w:rFonts w:eastAsia="SimSun"/>
                <w:color w:val="000000"/>
                <w:lang w:eastAsia="zh-CN" w:bidi="ar"/>
              </w:rPr>
              <w:t xml:space="preserve"> as informações pessoas que possuem cadastro </w:t>
            </w:r>
          </w:p>
        </w:tc>
      </w:tr>
      <w:tr w:rsidR="001D3659" w14:paraId="4E81225B" w14:textId="77777777">
        <w:trPr>
          <w:trHeight w:val="90"/>
        </w:trPr>
        <w:tc>
          <w:tcPr>
            <w:tcW w:w="1575" w:type="dxa"/>
            <w:vMerge w:val="restart"/>
            <w:tcBorders>
              <w:top w:val="single" w:sz="8" w:space="0" w:color="4F81BD"/>
              <w:left w:val="single" w:sz="8" w:space="0" w:color="4F81BD"/>
              <w:right w:val="single" w:sz="8" w:space="0" w:color="4F81BD"/>
            </w:tcBorders>
            <w:shd w:val="clear" w:color="auto" w:fill="FFFFFF"/>
            <w:vAlign w:val="center"/>
          </w:tcPr>
          <w:p w14:paraId="6A4F3EBC" w14:textId="77777777" w:rsidR="001D3659" w:rsidRDefault="005F2F57">
            <w:pPr>
              <w:ind w:left="0"/>
              <w:textAlignment w:val="center"/>
              <w:rPr>
                <w:rFonts w:eastAsia="SimSun"/>
                <w:b/>
                <w:bCs/>
                <w:color w:val="000000"/>
                <w:lang w:val="en-US"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26A47C" w14:textId="77777777" w:rsidR="001D3659" w:rsidRDefault="005F2F57">
            <w:pPr>
              <w:ind w:left="0"/>
              <w:textAlignment w:val="center"/>
              <w:rPr>
                <w:rFonts w:eastAsia="SimSun"/>
                <w:color w:val="000000"/>
                <w:lang w:eastAsia="zh-CN" w:bidi="ar"/>
              </w:rPr>
            </w:pPr>
            <w:r>
              <w:rPr>
                <w:rFonts w:eastAsia="SimSun"/>
                <w:color w:val="000000"/>
                <w:lang w:eastAsia="zh-CN" w:bidi="ar"/>
              </w:rPr>
              <w:t>Ao clicar em buscar, buscar todos</w:t>
            </w:r>
          </w:p>
        </w:tc>
      </w:tr>
      <w:tr w:rsidR="001D3659" w14:paraId="0586A117" w14:textId="77777777">
        <w:tc>
          <w:tcPr>
            <w:tcW w:w="1575" w:type="dxa"/>
            <w:vMerge/>
            <w:tcBorders>
              <w:left w:val="single" w:sz="8" w:space="0" w:color="4F81BD"/>
              <w:right w:val="single" w:sz="8" w:space="0" w:color="4F81BD"/>
            </w:tcBorders>
            <w:shd w:val="clear" w:color="auto" w:fill="FFFFFF"/>
            <w:vAlign w:val="center"/>
          </w:tcPr>
          <w:p w14:paraId="4B0FD9E5"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7020E"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um tipo, buscar todas as pessoas do Tipo</w:t>
            </w:r>
          </w:p>
        </w:tc>
      </w:tr>
      <w:tr w:rsidR="001D3659" w14:paraId="43254431" w14:textId="77777777">
        <w:tc>
          <w:tcPr>
            <w:tcW w:w="1575" w:type="dxa"/>
            <w:vMerge/>
            <w:tcBorders>
              <w:left w:val="single" w:sz="8" w:space="0" w:color="4F81BD"/>
              <w:right w:val="single" w:sz="8" w:space="0" w:color="4F81BD"/>
            </w:tcBorders>
            <w:shd w:val="clear" w:color="auto" w:fill="FFFFFF"/>
            <w:vAlign w:val="center"/>
          </w:tcPr>
          <w:p w14:paraId="18DEA635"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9AF13B"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um CPF/CNPJ retornar a pessoas respectiva</w:t>
            </w:r>
          </w:p>
        </w:tc>
      </w:tr>
      <w:tr w:rsidR="001D3659" w14:paraId="5ECCE2FC" w14:textId="77777777">
        <w:tc>
          <w:tcPr>
            <w:tcW w:w="1575" w:type="dxa"/>
            <w:vMerge/>
            <w:tcBorders>
              <w:left w:val="single" w:sz="8" w:space="0" w:color="4F81BD"/>
              <w:bottom w:val="single" w:sz="8" w:space="0" w:color="4F81BD"/>
              <w:right w:val="single" w:sz="8" w:space="0" w:color="4F81BD"/>
            </w:tcBorders>
            <w:shd w:val="clear" w:color="auto" w:fill="FFFFFF"/>
            <w:vAlign w:val="center"/>
          </w:tcPr>
          <w:p w14:paraId="07B5EAE3"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00CD32"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razão social, buscar uma lista de pessoas com a razão social buscada</w:t>
            </w:r>
          </w:p>
        </w:tc>
      </w:tr>
    </w:tbl>
    <w:p w14:paraId="752CC5FE" w14:textId="77777777" w:rsidR="001D3659" w:rsidRDefault="005F2F57">
      <w:pPr>
        <w:autoSpaceDE w:val="0"/>
        <w:autoSpaceDN w:val="0"/>
        <w:adjustRightInd w:val="0"/>
        <w:spacing w:line="360" w:lineRule="auto"/>
        <w:jc w:val="both"/>
      </w:pPr>
      <w:r>
        <w:rPr>
          <w:sz w:val="20"/>
        </w:rPr>
        <w:t>Fonte: O Autor (2018)</w:t>
      </w:r>
    </w:p>
    <w:p w14:paraId="51B4A96B"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21</w:t>
      </w:r>
      <w:r>
        <w:rPr>
          <w:sz w:val="24"/>
          <w:szCs w:val="24"/>
        </w:rPr>
        <w:fldChar w:fldCharType="end"/>
      </w:r>
      <w:bookmarkStart w:id="161" w:name="_Toc17764"/>
      <w:r>
        <w:rPr>
          <w:sz w:val="24"/>
          <w:szCs w:val="24"/>
        </w:rPr>
        <w:t xml:space="preserve">. </w:t>
      </w:r>
      <w:r>
        <w:rPr>
          <w:i/>
          <w:iCs/>
          <w:sz w:val="24"/>
          <w:szCs w:val="24"/>
        </w:rPr>
        <w:t>User Story</w:t>
      </w:r>
      <w:r>
        <w:rPr>
          <w:sz w:val="24"/>
          <w:szCs w:val="24"/>
        </w:rPr>
        <w:t xml:space="preserve"> - Cadastrar Empresa</w:t>
      </w:r>
      <w:bookmarkEnd w:id="161"/>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2849525E"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1AD4495C"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D0F1FF1" w14:textId="77777777" w:rsidR="001D3659" w:rsidRDefault="005F2F57">
            <w:pPr>
              <w:textAlignment w:val="center"/>
              <w:rPr>
                <w:color w:val="FFFFFF"/>
              </w:rPr>
            </w:pPr>
            <w:r>
              <w:rPr>
                <w:color w:val="FFFFFF"/>
              </w:rPr>
              <w:t>Cadastrar Empresa</w:t>
            </w:r>
          </w:p>
        </w:tc>
      </w:tr>
      <w:tr w:rsidR="001D3659" w14:paraId="4509C070"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FE9B69E"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lastRenderedPageBreak/>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40F9666"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Gerente </w:t>
            </w:r>
          </w:p>
        </w:tc>
      </w:tr>
      <w:tr w:rsidR="001D3659" w14:paraId="7A4F2D6F"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286C6B"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D415A6" w14:textId="77777777" w:rsidR="001D3659" w:rsidRDefault="005F2F57">
            <w:pPr>
              <w:ind w:left="0"/>
              <w:textAlignment w:val="center"/>
              <w:rPr>
                <w:rFonts w:eastAsia="SimSun"/>
                <w:color w:val="000000"/>
                <w:lang w:eastAsia="zh-CN" w:bidi="ar"/>
              </w:rPr>
            </w:pPr>
            <w:r>
              <w:rPr>
                <w:rFonts w:eastAsia="SimSun"/>
                <w:color w:val="000000"/>
                <w:lang w:eastAsia="zh-CN" w:bidi="ar"/>
              </w:rPr>
              <w:t>Preciso cadastrar minha empresa</w:t>
            </w:r>
          </w:p>
        </w:tc>
      </w:tr>
      <w:tr w:rsidR="001D3659" w14:paraId="3896CFA3"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8EFB0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401C9E" w14:textId="77777777" w:rsidR="001D3659" w:rsidRDefault="005F2F57">
            <w:pPr>
              <w:ind w:left="0"/>
              <w:textAlignment w:val="center"/>
              <w:rPr>
                <w:rFonts w:eastAsia="SimSun"/>
                <w:color w:val="000000"/>
                <w:lang w:eastAsia="zh-CN" w:bidi="ar"/>
              </w:rPr>
            </w:pPr>
            <w:r>
              <w:rPr>
                <w:rFonts w:eastAsia="SimSun"/>
                <w:color w:val="000000"/>
                <w:lang w:eastAsia="zh-CN" w:bidi="ar"/>
              </w:rPr>
              <w:t>Para que meus funcionários possam utilizar o Sistema e estarem vinculados a minha empresa</w:t>
            </w:r>
          </w:p>
        </w:tc>
      </w:tr>
      <w:tr w:rsidR="001D3659" w14:paraId="266820A4"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A86BD2"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3D1555" w14:textId="77777777" w:rsidR="001D3659" w:rsidRDefault="005F2F57">
            <w:pPr>
              <w:ind w:left="0"/>
              <w:textAlignment w:val="center"/>
              <w:rPr>
                <w:rFonts w:eastAsia="SimSun"/>
                <w:color w:val="000000"/>
                <w:lang w:eastAsia="zh-CN" w:bidi="ar"/>
              </w:rPr>
            </w:pPr>
            <w:r>
              <w:rPr>
                <w:rFonts w:eastAsia="SimSun"/>
                <w:color w:val="000000"/>
                <w:lang w:eastAsia="zh-CN" w:bidi="ar"/>
              </w:rPr>
              <w:t>Após inserida as informações da empresa, o Sistema salva o cadastro</w:t>
            </w:r>
          </w:p>
        </w:tc>
      </w:tr>
    </w:tbl>
    <w:p w14:paraId="03B9075A" w14:textId="77777777" w:rsidR="001D3659" w:rsidRDefault="005F2F57">
      <w:pPr>
        <w:autoSpaceDE w:val="0"/>
        <w:autoSpaceDN w:val="0"/>
        <w:adjustRightInd w:val="0"/>
        <w:spacing w:line="360" w:lineRule="auto"/>
        <w:jc w:val="both"/>
        <w:rPr>
          <w:sz w:val="20"/>
        </w:rPr>
      </w:pPr>
      <w:r>
        <w:rPr>
          <w:sz w:val="20"/>
        </w:rPr>
        <w:t>Fonte: O Autor (2018)</w:t>
      </w:r>
    </w:p>
    <w:p w14:paraId="6C5BBE04" w14:textId="77777777" w:rsidR="001D3659" w:rsidDel="00C121D0" w:rsidRDefault="005F2F57">
      <w:pPr>
        <w:autoSpaceDE w:val="0"/>
        <w:autoSpaceDN w:val="0"/>
        <w:adjustRightInd w:val="0"/>
        <w:spacing w:line="360" w:lineRule="auto"/>
        <w:jc w:val="both"/>
        <w:rPr>
          <w:del w:id="162" w:author="JORGE TODOE MATSUSHIMA" w:date="2018-12-01T14:12:00Z"/>
          <w:sz w:val="20"/>
        </w:rPr>
      </w:pPr>
      <w:commentRangeStart w:id="163"/>
      <w:del w:id="164" w:author="JORGE TODOE MATSUSHIMA" w:date="2018-12-01T14:12:00Z">
        <w:r w:rsidDel="00C121D0">
          <w:rPr>
            <w:sz w:val="20"/>
          </w:rPr>
          <w:br w:type="page"/>
        </w:r>
      </w:del>
      <w:commentRangeEnd w:id="163"/>
      <w:r w:rsidR="00C121D0">
        <w:rPr>
          <w:rStyle w:val="Refdecomentrio"/>
        </w:rPr>
        <w:commentReference w:id="163"/>
      </w:r>
    </w:p>
    <w:p w14:paraId="169593BF" w14:textId="77777777" w:rsidR="001D3659" w:rsidRDefault="005F2F57">
      <w:pPr>
        <w:pStyle w:val="Legenda"/>
        <w:jc w:val="center"/>
        <w:rPr>
          <w:sz w:val="24"/>
          <w:szCs w:val="24"/>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22</w:t>
      </w:r>
      <w:r>
        <w:rPr>
          <w:sz w:val="24"/>
          <w:szCs w:val="24"/>
        </w:rPr>
        <w:fldChar w:fldCharType="end"/>
      </w:r>
      <w:bookmarkStart w:id="165" w:name="_Toc26947"/>
      <w:r>
        <w:rPr>
          <w:sz w:val="24"/>
          <w:szCs w:val="24"/>
        </w:rPr>
        <w:t xml:space="preserve">. </w:t>
      </w:r>
      <w:r>
        <w:rPr>
          <w:i/>
          <w:iCs/>
          <w:sz w:val="24"/>
          <w:szCs w:val="24"/>
        </w:rPr>
        <w:t>User Story</w:t>
      </w:r>
      <w:r>
        <w:rPr>
          <w:sz w:val="24"/>
          <w:szCs w:val="24"/>
        </w:rPr>
        <w:t xml:space="preserve"> - Alterar Empresa.</w:t>
      </w:r>
      <w:bookmarkEnd w:id="165"/>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6E6C9A6"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351B645"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0CA2B29" w14:textId="77777777" w:rsidR="001D3659" w:rsidRDefault="005F2F57">
            <w:pPr>
              <w:textAlignment w:val="center"/>
              <w:rPr>
                <w:color w:val="FFFFFF"/>
              </w:rPr>
            </w:pPr>
            <w:r>
              <w:rPr>
                <w:color w:val="FFFFFF"/>
              </w:rPr>
              <w:t>Alterar Empresa</w:t>
            </w:r>
          </w:p>
        </w:tc>
      </w:tr>
      <w:tr w:rsidR="001D3659" w14:paraId="10FDC388"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2ED29230"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F3F0DB5"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Gerente </w:t>
            </w:r>
          </w:p>
        </w:tc>
      </w:tr>
      <w:tr w:rsidR="001D3659" w14:paraId="1B4F4679"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2E5A9"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717983"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Alterar</w:t>
            </w:r>
            <w:proofErr w:type="gramEnd"/>
            <w:r>
              <w:rPr>
                <w:rFonts w:eastAsia="SimSun"/>
                <w:color w:val="000000"/>
                <w:lang w:eastAsia="zh-CN" w:bidi="ar"/>
              </w:rPr>
              <w:t xml:space="preserve"> cadastro de Empresa</w:t>
            </w:r>
          </w:p>
        </w:tc>
      </w:tr>
      <w:tr w:rsidR="001D3659" w14:paraId="0A4AEC34"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4F460E"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3F6678" w14:textId="77777777" w:rsidR="001D3659" w:rsidRDefault="005F2F57">
            <w:pPr>
              <w:ind w:left="0"/>
              <w:textAlignment w:val="center"/>
              <w:rPr>
                <w:rFonts w:eastAsia="SimSun"/>
                <w:color w:val="000000"/>
                <w:lang w:eastAsia="zh-CN" w:bidi="ar"/>
              </w:rPr>
            </w:pPr>
            <w:r>
              <w:rPr>
                <w:rFonts w:eastAsia="SimSun"/>
                <w:color w:val="000000"/>
                <w:lang w:eastAsia="zh-CN" w:bidi="ar"/>
              </w:rPr>
              <w:t>Caso alguma informação da empresa mude</w:t>
            </w:r>
          </w:p>
        </w:tc>
      </w:tr>
      <w:tr w:rsidR="001D3659" w14:paraId="35B00CA5" w14:textId="77777777">
        <w:trPr>
          <w:trHeight w:val="516"/>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543BDD"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589773B"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Após pesquisar retornar a empresa, abrir a tela para poder altera-la. </w:t>
            </w:r>
          </w:p>
        </w:tc>
      </w:tr>
    </w:tbl>
    <w:p w14:paraId="3DE1D34F" w14:textId="77777777" w:rsidR="001D3659" w:rsidRDefault="005F2F57">
      <w:pPr>
        <w:autoSpaceDE w:val="0"/>
        <w:autoSpaceDN w:val="0"/>
        <w:adjustRightInd w:val="0"/>
        <w:spacing w:line="360" w:lineRule="auto"/>
        <w:jc w:val="both"/>
        <w:rPr>
          <w:sz w:val="20"/>
        </w:rPr>
      </w:pPr>
      <w:r>
        <w:rPr>
          <w:sz w:val="20"/>
        </w:rPr>
        <w:t>Fonte: O Autor (2018)</w:t>
      </w:r>
    </w:p>
    <w:p w14:paraId="1B744E79"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23</w:t>
      </w:r>
      <w:r>
        <w:rPr>
          <w:sz w:val="24"/>
          <w:szCs w:val="24"/>
        </w:rPr>
        <w:fldChar w:fldCharType="end"/>
      </w:r>
      <w:bookmarkStart w:id="166" w:name="_Toc4243"/>
      <w:r>
        <w:rPr>
          <w:sz w:val="24"/>
          <w:szCs w:val="24"/>
        </w:rPr>
        <w:t xml:space="preserve">. </w:t>
      </w:r>
      <w:r>
        <w:rPr>
          <w:i/>
          <w:iCs/>
          <w:sz w:val="24"/>
          <w:szCs w:val="24"/>
        </w:rPr>
        <w:t>User Story</w:t>
      </w:r>
      <w:r>
        <w:rPr>
          <w:sz w:val="24"/>
          <w:szCs w:val="24"/>
        </w:rPr>
        <w:t xml:space="preserve"> - Pesquisar Empresa.</w:t>
      </w:r>
      <w:bookmarkEnd w:id="166"/>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5382D8C3"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7F34A74" w14:textId="77777777" w:rsidR="001D3659" w:rsidRDefault="005F2F57">
            <w:pPr>
              <w:textAlignment w:val="center"/>
              <w:rPr>
                <w:b/>
                <w:bCs/>
                <w:color w:val="FFFFFF"/>
              </w:rPr>
            </w:pPr>
            <w:r>
              <w:rPr>
                <w:rFonts w:ascii="Calibri" w:eastAsia="SimSun" w:hAnsi="Calibri" w:cs="Calibri"/>
                <w:b/>
                <w:bCs/>
                <w:color w:val="FFFFFF"/>
                <w:sz w:val="22"/>
                <w:szCs w:val="22"/>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2B7C1D75" w14:textId="77777777" w:rsidR="001D3659" w:rsidRDefault="005F2F57">
            <w:pPr>
              <w:textAlignment w:val="center"/>
              <w:rPr>
                <w:color w:val="FFFFFF"/>
              </w:rPr>
            </w:pPr>
            <w:r>
              <w:rPr>
                <w:color w:val="FFFFFF"/>
              </w:rPr>
              <w:t>Pesquisar Empresa</w:t>
            </w:r>
          </w:p>
        </w:tc>
      </w:tr>
      <w:tr w:rsidR="001D3659" w14:paraId="2732E209"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DC280B6"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09D0B816"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Gerente </w:t>
            </w:r>
          </w:p>
        </w:tc>
      </w:tr>
      <w:tr w:rsidR="001D3659" w14:paraId="5B715D88"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163607"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23A4AC"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Pesquisar Empresas</w:t>
            </w:r>
          </w:p>
        </w:tc>
      </w:tr>
      <w:tr w:rsidR="001D3659" w14:paraId="18E7D2A3"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1E1EC6"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8F48C7" w14:textId="77777777" w:rsidR="001D3659" w:rsidRDefault="005F2F57">
            <w:pPr>
              <w:ind w:left="0"/>
              <w:textAlignment w:val="center"/>
              <w:rPr>
                <w:rFonts w:eastAsia="SimSun"/>
                <w:color w:val="000000"/>
                <w:lang w:eastAsia="zh-CN" w:bidi="ar"/>
              </w:rPr>
            </w:pPr>
            <w:r>
              <w:rPr>
                <w:rFonts w:eastAsia="SimSun"/>
                <w:color w:val="000000"/>
                <w:lang w:eastAsia="zh-CN" w:bidi="ar"/>
              </w:rPr>
              <w:t>Verificar as filiais e os dados cadastrados</w:t>
            </w:r>
          </w:p>
        </w:tc>
      </w:tr>
      <w:tr w:rsidR="001D3659" w14:paraId="1E7EAC36" w14:textId="77777777">
        <w:trPr>
          <w:trHeight w:val="516"/>
        </w:trPr>
        <w:tc>
          <w:tcPr>
            <w:tcW w:w="1575" w:type="dxa"/>
            <w:tcBorders>
              <w:top w:val="single" w:sz="8" w:space="0" w:color="4F81BD"/>
              <w:left w:val="single" w:sz="8" w:space="0" w:color="4F81BD"/>
              <w:right w:val="single" w:sz="8" w:space="0" w:color="4F81BD"/>
            </w:tcBorders>
            <w:shd w:val="clear" w:color="auto" w:fill="FFFFFF"/>
            <w:vAlign w:val="center"/>
          </w:tcPr>
          <w:p w14:paraId="1088709D"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54EFC1"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Após clicar em buscar, trazer todas as empresas filiais relacionadas </w:t>
            </w:r>
          </w:p>
        </w:tc>
      </w:tr>
    </w:tbl>
    <w:p w14:paraId="7CA15913" w14:textId="77777777" w:rsidR="001D3659" w:rsidRDefault="005F2F57">
      <w:pPr>
        <w:autoSpaceDE w:val="0"/>
        <w:autoSpaceDN w:val="0"/>
        <w:adjustRightInd w:val="0"/>
        <w:spacing w:line="360" w:lineRule="auto"/>
        <w:jc w:val="both"/>
        <w:rPr>
          <w:sz w:val="20"/>
        </w:rPr>
      </w:pPr>
      <w:r>
        <w:rPr>
          <w:sz w:val="20"/>
        </w:rPr>
        <w:t>Fonte: O Autor (2018)</w:t>
      </w:r>
    </w:p>
    <w:p w14:paraId="54E3165A"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24</w:t>
      </w:r>
      <w:r>
        <w:rPr>
          <w:sz w:val="24"/>
          <w:szCs w:val="24"/>
        </w:rPr>
        <w:fldChar w:fldCharType="end"/>
      </w:r>
      <w:bookmarkStart w:id="167" w:name="_Toc15694"/>
      <w:r>
        <w:rPr>
          <w:sz w:val="24"/>
          <w:szCs w:val="24"/>
        </w:rPr>
        <w:t xml:space="preserve">. </w:t>
      </w:r>
      <w:r>
        <w:rPr>
          <w:i/>
          <w:iCs/>
          <w:sz w:val="24"/>
          <w:szCs w:val="24"/>
        </w:rPr>
        <w:t>User Story</w:t>
      </w:r>
      <w:r>
        <w:rPr>
          <w:sz w:val="24"/>
          <w:szCs w:val="24"/>
        </w:rPr>
        <w:t xml:space="preserve"> - Cadastrar Funcionário.</w:t>
      </w:r>
      <w:bookmarkEnd w:id="167"/>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05F0BDA3"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26DD5CA1"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15374F7A" w14:textId="77777777" w:rsidR="001D3659" w:rsidRDefault="005F2F57">
            <w:pPr>
              <w:textAlignment w:val="center"/>
              <w:rPr>
                <w:color w:val="FFFFFF"/>
              </w:rPr>
            </w:pPr>
            <w:r>
              <w:rPr>
                <w:color w:val="FFFFFF"/>
              </w:rPr>
              <w:t>Pesquisar Funcionários</w:t>
            </w:r>
          </w:p>
        </w:tc>
      </w:tr>
      <w:tr w:rsidR="001D3659" w14:paraId="2B9A0DCF"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7FA7C02C"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1844D65"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63AEC8F3"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108A2D"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591C13B"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Cadastrar Funcionários</w:t>
            </w:r>
          </w:p>
        </w:tc>
      </w:tr>
      <w:tr w:rsidR="001D3659" w14:paraId="3B45B492"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600E49"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10D199"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Para que elas estejam </w:t>
            </w:r>
            <w:proofErr w:type="gramStart"/>
            <w:r>
              <w:rPr>
                <w:rFonts w:eastAsia="SimSun"/>
                <w:color w:val="000000"/>
                <w:lang w:eastAsia="zh-CN" w:bidi="ar"/>
              </w:rPr>
              <w:t>vinculados</w:t>
            </w:r>
            <w:proofErr w:type="gramEnd"/>
            <w:r>
              <w:rPr>
                <w:rFonts w:eastAsia="SimSun"/>
                <w:color w:val="000000"/>
                <w:lang w:eastAsia="zh-CN" w:bidi="ar"/>
              </w:rPr>
              <w:t xml:space="preserve"> a empresa e consigam utilizar o Sistemas</w:t>
            </w:r>
          </w:p>
        </w:tc>
      </w:tr>
      <w:tr w:rsidR="001D3659" w14:paraId="3F1AC231" w14:textId="77777777">
        <w:trPr>
          <w:trHeight w:val="678"/>
        </w:trPr>
        <w:tc>
          <w:tcPr>
            <w:tcW w:w="1575" w:type="dxa"/>
            <w:tcBorders>
              <w:top w:val="single" w:sz="8" w:space="0" w:color="4F81BD"/>
              <w:left w:val="single" w:sz="8" w:space="0" w:color="4F81BD"/>
              <w:right w:val="single" w:sz="8" w:space="0" w:color="4F81BD"/>
            </w:tcBorders>
            <w:shd w:val="clear" w:color="auto" w:fill="FFFFFF"/>
            <w:vAlign w:val="center"/>
          </w:tcPr>
          <w:p w14:paraId="7C2D24A5"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E3C573"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Após Inserir</w:t>
            </w:r>
            <w:proofErr w:type="gramEnd"/>
            <w:r>
              <w:rPr>
                <w:rFonts w:eastAsia="SimSun"/>
                <w:color w:val="000000"/>
                <w:lang w:eastAsia="zh-CN" w:bidi="ar"/>
              </w:rPr>
              <w:t xml:space="preserve"> as informações do funcionário e clicar em salvar, o sistema deve cadastrar o funcionário</w:t>
            </w:r>
          </w:p>
        </w:tc>
      </w:tr>
    </w:tbl>
    <w:p w14:paraId="00989D8F" w14:textId="77777777" w:rsidR="001D3659" w:rsidRDefault="005F2F57">
      <w:pPr>
        <w:autoSpaceDE w:val="0"/>
        <w:autoSpaceDN w:val="0"/>
        <w:adjustRightInd w:val="0"/>
        <w:spacing w:line="360" w:lineRule="auto"/>
        <w:jc w:val="both"/>
        <w:rPr>
          <w:sz w:val="20"/>
        </w:rPr>
      </w:pPr>
      <w:r>
        <w:rPr>
          <w:sz w:val="20"/>
        </w:rPr>
        <w:t>Fonte: O Autor (2018)</w:t>
      </w:r>
    </w:p>
    <w:p w14:paraId="79E11C8F"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25</w:t>
      </w:r>
      <w:r>
        <w:rPr>
          <w:sz w:val="24"/>
          <w:szCs w:val="24"/>
        </w:rPr>
        <w:fldChar w:fldCharType="end"/>
      </w:r>
      <w:bookmarkStart w:id="168" w:name="_Toc18587"/>
      <w:r>
        <w:rPr>
          <w:sz w:val="24"/>
          <w:szCs w:val="24"/>
        </w:rPr>
        <w:t xml:space="preserve">. </w:t>
      </w:r>
      <w:r>
        <w:rPr>
          <w:i/>
          <w:iCs/>
          <w:sz w:val="24"/>
          <w:szCs w:val="24"/>
        </w:rPr>
        <w:t>User Story</w:t>
      </w:r>
      <w:r>
        <w:rPr>
          <w:sz w:val="24"/>
          <w:szCs w:val="24"/>
        </w:rPr>
        <w:t xml:space="preserve"> - Alterar Funcionário.</w:t>
      </w:r>
      <w:bookmarkEnd w:id="168"/>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5426CE2C"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4C11A132"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B61DB4C" w14:textId="77777777" w:rsidR="001D3659" w:rsidRDefault="005F2F57">
            <w:pPr>
              <w:textAlignment w:val="center"/>
              <w:rPr>
                <w:color w:val="FFFFFF"/>
              </w:rPr>
            </w:pPr>
            <w:r>
              <w:rPr>
                <w:color w:val="FFFFFF"/>
              </w:rPr>
              <w:t>Pesquisar Funcionários</w:t>
            </w:r>
          </w:p>
        </w:tc>
      </w:tr>
      <w:tr w:rsidR="001D3659" w14:paraId="7D4D4682"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FC04679"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E5C7DA7"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545C72C5"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96D713"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C5B277"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Alterar o Cadastros dos Funcionários</w:t>
            </w:r>
          </w:p>
        </w:tc>
      </w:tr>
      <w:tr w:rsidR="001D3659" w14:paraId="2B33526F"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ABCD0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E4663F"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Por que podem haver mudanças, como cargo, ou mesmo de filial da </w:t>
            </w:r>
            <w:r>
              <w:rPr>
                <w:rFonts w:eastAsia="SimSun"/>
                <w:color w:val="000000"/>
                <w:lang w:eastAsia="zh-CN" w:bidi="ar"/>
              </w:rPr>
              <w:lastRenderedPageBreak/>
              <w:t>empresa</w:t>
            </w:r>
          </w:p>
        </w:tc>
      </w:tr>
      <w:tr w:rsidR="001D3659" w14:paraId="0FC2F647" w14:textId="77777777">
        <w:trPr>
          <w:trHeight w:val="678"/>
        </w:trPr>
        <w:tc>
          <w:tcPr>
            <w:tcW w:w="1575" w:type="dxa"/>
            <w:tcBorders>
              <w:top w:val="single" w:sz="8" w:space="0" w:color="4F81BD"/>
              <w:left w:val="single" w:sz="8" w:space="0" w:color="4F81BD"/>
              <w:right w:val="single" w:sz="8" w:space="0" w:color="4F81BD"/>
            </w:tcBorders>
            <w:shd w:val="clear" w:color="auto" w:fill="FFFFFF"/>
            <w:vAlign w:val="center"/>
          </w:tcPr>
          <w:p w14:paraId="6AEE341A"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51CA19" w14:textId="77777777" w:rsidR="001D3659" w:rsidRDefault="005F2F57">
            <w:pPr>
              <w:ind w:left="0"/>
              <w:textAlignment w:val="center"/>
              <w:rPr>
                <w:rFonts w:eastAsia="SimSun"/>
                <w:color w:val="000000"/>
                <w:lang w:eastAsia="zh-CN" w:bidi="ar"/>
              </w:rPr>
            </w:pPr>
            <w:r>
              <w:rPr>
                <w:rFonts w:eastAsia="SimSun"/>
                <w:color w:val="000000"/>
                <w:lang w:eastAsia="zh-CN" w:bidi="ar"/>
              </w:rPr>
              <w:t>Após pesquisar um funcionário, abrir uma tela para alterar as informações, realizando a alteração dos dados o sistema deve salvar essa alteração.</w:t>
            </w:r>
          </w:p>
        </w:tc>
      </w:tr>
    </w:tbl>
    <w:p w14:paraId="456EC96D" w14:textId="77777777" w:rsidR="001D3659" w:rsidRDefault="005F2F57">
      <w:pPr>
        <w:autoSpaceDE w:val="0"/>
        <w:autoSpaceDN w:val="0"/>
        <w:adjustRightInd w:val="0"/>
        <w:spacing w:line="360" w:lineRule="auto"/>
        <w:jc w:val="both"/>
        <w:rPr>
          <w:sz w:val="20"/>
        </w:rPr>
      </w:pPr>
      <w:r>
        <w:rPr>
          <w:sz w:val="20"/>
        </w:rPr>
        <w:t>Fonte: O Autor (2018)</w:t>
      </w:r>
    </w:p>
    <w:p w14:paraId="463226F3"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26</w:t>
      </w:r>
      <w:r>
        <w:rPr>
          <w:sz w:val="24"/>
          <w:szCs w:val="24"/>
        </w:rPr>
        <w:fldChar w:fldCharType="end"/>
      </w:r>
      <w:bookmarkStart w:id="169" w:name="_Toc30559"/>
      <w:r>
        <w:rPr>
          <w:sz w:val="24"/>
          <w:szCs w:val="24"/>
        </w:rPr>
        <w:t xml:space="preserve">. </w:t>
      </w:r>
      <w:r>
        <w:rPr>
          <w:i/>
          <w:iCs/>
          <w:sz w:val="24"/>
          <w:szCs w:val="24"/>
        </w:rPr>
        <w:t>User Story</w:t>
      </w:r>
      <w:r>
        <w:rPr>
          <w:sz w:val="24"/>
          <w:szCs w:val="24"/>
        </w:rPr>
        <w:t xml:space="preserve"> - Deletar Funcionário.</w:t>
      </w:r>
      <w:bookmarkEnd w:id="169"/>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4C75D4B"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D0D15A4" w14:textId="77777777" w:rsidR="001D3659" w:rsidRDefault="005F2F57">
            <w:pPr>
              <w:textAlignment w:val="center"/>
              <w:rPr>
                <w:b/>
                <w:bCs/>
                <w:color w:val="FFFFFF"/>
              </w:rPr>
            </w:pPr>
            <w:r>
              <w:rPr>
                <w:rFonts w:eastAsia="SimSun"/>
                <w:b/>
                <w:bCs/>
                <w:color w:val="FFFFFF"/>
                <w:sz w:val="22"/>
                <w:szCs w:val="22"/>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4A03F47E" w14:textId="77777777" w:rsidR="001D3659" w:rsidRDefault="005F2F57">
            <w:pPr>
              <w:textAlignment w:val="center"/>
              <w:rPr>
                <w:color w:val="FFFFFF"/>
              </w:rPr>
            </w:pPr>
            <w:r>
              <w:rPr>
                <w:color w:val="FFFFFF"/>
              </w:rPr>
              <w:t>Pesquisar Funcionários</w:t>
            </w:r>
          </w:p>
        </w:tc>
      </w:tr>
      <w:tr w:rsidR="001D3659" w14:paraId="44EE0B61"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F52BFB7" w14:textId="77777777" w:rsidR="001D3659" w:rsidRDefault="005F2F57">
            <w:pPr>
              <w:ind w:left="0"/>
              <w:textAlignment w:val="center"/>
              <w:rPr>
                <w:rFonts w:eastAsia="SimSun"/>
                <w:b/>
                <w:bCs/>
                <w:color w:val="000000"/>
                <w:sz w:val="22"/>
                <w:szCs w:val="22"/>
                <w:lang w:val="en-US" w:eastAsia="zh-CN" w:bidi="ar"/>
              </w:rPr>
            </w:pPr>
            <w:proofErr w:type="gramStart"/>
            <w:r>
              <w:rPr>
                <w:rFonts w:eastAsia="SimSun"/>
                <w:b/>
                <w:bCs/>
                <w:color w:val="000000"/>
                <w:sz w:val="22"/>
                <w:szCs w:val="22"/>
                <w:lang w:eastAsia="zh-CN" w:bidi="ar"/>
              </w:rPr>
              <w:t xml:space="preserve">Quem </w:t>
            </w:r>
            <w:r>
              <w:rPr>
                <w:rFonts w:eastAsia="SimSun"/>
                <w:b/>
                <w:bCs/>
                <w:color w:val="000000"/>
                <w:sz w:val="22"/>
                <w:szCs w:val="22"/>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491B588" w14:textId="77777777" w:rsidR="001D3659" w:rsidRDefault="005F2F57">
            <w:pPr>
              <w:ind w:left="0"/>
              <w:textAlignment w:val="center"/>
              <w:rPr>
                <w:rFonts w:eastAsia="SimSun"/>
                <w:color w:val="000000"/>
                <w:sz w:val="22"/>
                <w:szCs w:val="22"/>
                <w:lang w:eastAsia="zh-CN" w:bidi="ar"/>
              </w:rPr>
            </w:pPr>
            <w:r>
              <w:rPr>
                <w:rFonts w:eastAsia="SimSun"/>
                <w:color w:val="000000"/>
                <w:sz w:val="22"/>
                <w:szCs w:val="22"/>
                <w:lang w:eastAsia="zh-CN" w:bidi="ar"/>
              </w:rPr>
              <w:t>Operador Logístico</w:t>
            </w:r>
          </w:p>
        </w:tc>
      </w:tr>
      <w:tr w:rsidR="001D3659" w14:paraId="1208A9DE"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37746E" w14:textId="77777777" w:rsidR="001D3659" w:rsidRDefault="005F2F57">
            <w:pPr>
              <w:ind w:left="0"/>
              <w:textAlignment w:val="center"/>
              <w:rPr>
                <w:rFonts w:eastAsia="SimSun"/>
                <w:b/>
                <w:bCs/>
                <w:color w:val="000000"/>
                <w:sz w:val="22"/>
                <w:szCs w:val="22"/>
                <w:lang w:val="en-US" w:eastAsia="zh-CN" w:bidi="ar"/>
              </w:rPr>
            </w:pPr>
            <w:r>
              <w:rPr>
                <w:rFonts w:eastAsia="SimSun"/>
                <w:b/>
                <w:bCs/>
                <w:color w:val="000000"/>
                <w:sz w:val="22"/>
                <w:szCs w:val="22"/>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7AAB41" w14:textId="77777777" w:rsidR="001D3659" w:rsidRDefault="005F2F57">
            <w:pPr>
              <w:ind w:left="0"/>
              <w:textAlignment w:val="center"/>
              <w:rPr>
                <w:rFonts w:eastAsia="SimSun"/>
                <w:color w:val="000000"/>
                <w:sz w:val="22"/>
                <w:szCs w:val="22"/>
                <w:lang w:eastAsia="zh-CN" w:bidi="ar"/>
              </w:rPr>
            </w:pPr>
            <w:r>
              <w:rPr>
                <w:rFonts w:eastAsia="SimSun"/>
                <w:color w:val="000000"/>
                <w:sz w:val="22"/>
                <w:szCs w:val="22"/>
                <w:lang w:eastAsia="zh-CN" w:bidi="ar"/>
              </w:rPr>
              <w:t>Precisamos Deletar um Funcionário</w:t>
            </w:r>
          </w:p>
        </w:tc>
      </w:tr>
      <w:tr w:rsidR="001D3659" w14:paraId="266AC9E1"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696789" w14:textId="77777777" w:rsidR="001D3659" w:rsidRDefault="005F2F57">
            <w:pPr>
              <w:ind w:left="0"/>
              <w:textAlignment w:val="center"/>
              <w:rPr>
                <w:rFonts w:eastAsia="SimSun"/>
                <w:b/>
                <w:bCs/>
                <w:color w:val="000000"/>
                <w:sz w:val="22"/>
                <w:szCs w:val="22"/>
                <w:lang w:val="en-US" w:eastAsia="zh-CN" w:bidi="ar"/>
              </w:rPr>
            </w:pPr>
            <w:r>
              <w:rPr>
                <w:rFonts w:eastAsia="SimSun"/>
                <w:b/>
                <w:bCs/>
                <w:color w:val="000000"/>
                <w:sz w:val="22"/>
                <w:szCs w:val="22"/>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5F451" w14:textId="77777777" w:rsidR="001D3659" w:rsidRDefault="005F2F57">
            <w:pPr>
              <w:ind w:left="0"/>
              <w:textAlignment w:val="center"/>
              <w:rPr>
                <w:rFonts w:eastAsia="SimSun"/>
                <w:color w:val="000000"/>
                <w:sz w:val="22"/>
                <w:szCs w:val="22"/>
                <w:lang w:eastAsia="zh-CN" w:bidi="ar"/>
              </w:rPr>
            </w:pPr>
            <w:r>
              <w:rPr>
                <w:rFonts w:eastAsia="SimSun"/>
                <w:color w:val="000000"/>
                <w:sz w:val="22"/>
                <w:szCs w:val="22"/>
                <w:lang w:eastAsia="zh-CN" w:bidi="ar"/>
              </w:rPr>
              <w:t>Por que o funcionário pode sair da empresa</w:t>
            </w:r>
          </w:p>
        </w:tc>
      </w:tr>
      <w:tr w:rsidR="001D3659" w14:paraId="6923B9B7" w14:textId="77777777">
        <w:trPr>
          <w:trHeight w:val="678"/>
        </w:trPr>
        <w:tc>
          <w:tcPr>
            <w:tcW w:w="1575" w:type="dxa"/>
            <w:tcBorders>
              <w:top w:val="single" w:sz="8" w:space="0" w:color="4F81BD"/>
              <w:left w:val="single" w:sz="8" w:space="0" w:color="4F81BD"/>
              <w:right w:val="single" w:sz="8" w:space="0" w:color="4F81BD"/>
            </w:tcBorders>
            <w:shd w:val="clear" w:color="auto" w:fill="FFFFFF"/>
            <w:vAlign w:val="center"/>
          </w:tcPr>
          <w:p w14:paraId="69CF795A" w14:textId="77777777" w:rsidR="001D3659" w:rsidRDefault="005F2F57">
            <w:pPr>
              <w:ind w:left="0"/>
              <w:textAlignment w:val="center"/>
              <w:rPr>
                <w:rFonts w:eastAsia="SimSun"/>
                <w:b/>
                <w:bCs/>
                <w:color w:val="000000"/>
                <w:sz w:val="22"/>
                <w:szCs w:val="22"/>
                <w:lang w:eastAsia="zh-CN" w:bidi="ar"/>
              </w:rPr>
            </w:pPr>
            <w:r>
              <w:rPr>
                <w:rFonts w:eastAsia="SimSun"/>
                <w:b/>
                <w:bCs/>
                <w:color w:val="000000"/>
                <w:sz w:val="22"/>
                <w:szCs w:val="22"/>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6F6FE0" w14:textId="77777777" w:rsidR="001D3659" w:rsidRDefault="005F2F57">
            <w:pPr>
              <w:ind w:left="0"/>
              <w:textAlignment w:val="center"/>
              <w:rPr>
                <w:rFonts w:eastAsia="SimSun"/>
                <w:color w:val="000000"/>
                <w:sz w:val="22"/>
                <w:szCs w:val="22"/>
                <w:lang w:eastAsia="zh-CN" w:bidi="ar"/>
              </w:rPr>
            </w:pPr>
            <w:r>
              <w:rPr>
                <w:rFonts w:eastAsia="SimSun"/>
                <w:color w:val="000000"/>
                <w:sz w:val="22"/>
                <w:szCs w:val="22"/>
                <w:lang w:eastAsia="zh-CN" w:bidi="ar"/>
              </w:rPr>
              <w:t>Após pesquisar um funcionário, seleciona-lo e exclui-lo</w:t>
            </w:r>
          </w:p>
        </w:tc>
      </w:tr>
    </w:tbl>
    <w:p w14:paraId="1A989D6A" w14:textId="77777777" w:rsidR="001D3659" w:rsidRDefault="005F2F57">
      <w:pPr>
        <w:autoSpaceDE w:val="0"/>
        <w:autoSpaceDN w:val="0"/>
        <w:adjustRightInd w:val="0"/>
        <w:spacing w:line="360" w:lineRule="auto"/>
        <w:jc w:val="both"/>
        <w:rPr>
          <w:sz w:val="20"/>
        </w:rPr>
      </w:pPr>
      <w:r>
        <w:rPr>
          <w:sz w:val="20"/>
        </w:rPr>
        <w:t>Fonte: O Autor (2018)</w:t>
      </w:r>
    </w:p>
    <w:p w14:paraId="6BDBAF9E"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27</w:t>
      </w:r>
      <w:r>
        <w:rPr>
          <w:sz w:val="24"/>
          <w:szCs w:val="24"/>
        </w:rPr>
        <w:fldChar w:fldCharType="end"/>
      </w:r>
      <w:bookmarkStart w:id="170" w:name="_Toc3144"/>
      <w:r>
        <w:rPr>
          <w:sz w:val="24"/>
          <w:szCs w:val="24"/>
        </w:rPr>
        <w:t xml:space="preserve">. </w:t>
      </w:r>
      <w:r>
        <w:rPr>
          <w:i/>
          <w:iCs/>
          <w:sz w:val="24"/>
          <w:szCs w:val="24"/>
        </w:rPr>
        <w:t>User Story</w:t>
      </w:r>
      <w:r>
        <w:rPr>
          <w:sz w:val="24"/>
          <w:szCs w:val="24"/>
        </w:rPr>
        <w:t xml:space="preserve"> - Pesquisar Funcionário.</w:t>
      </w:r>
      <w:bookmarkEnd w:id="170"/>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3B8DC389"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65ED1E82"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4B84076" w14:textId="77777777" w:rsidR="001D3659" w:rsidRDefault="005F2F57">
            <w:pPr>
              <w:textAlignment w:val="center"/>
              <w:rPr>
                <w:color w:val="FFFFFF"/>
              </w:rPr>
            </w:pPr>
            <w:r>
              <w:rPr>
                <w:color w:val="FFFFFF"/>
              </w:rPr>
              <w:t>Pesquisar Funcionários</w:t>
            </w:r>
          </w:p>
        </w:tc>
      </w:tr>
      <w:tr w:rsidR="001D3659" w14:paraId="4A5CF125"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48934259"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4653988"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052FE745"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9BF101"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79A806"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Pesquisar um Funcionário</w:t>
            </w:r>
          </w:p>
        </w:tc>
      </w:tr>
      <w:tr w:rsidR="001D3659" w14:paraId="3BCDB041"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C7E39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471C635" w14:textId="77777777" w:rsidR="001D3659" w:rsidRDefault="005F2F57">
            <w:pPr>
              <w:ind w:left="0"/>
              <w:textAlignment w:val="center"/>
              <w:rPr>
                <w:rFonts w:eastAsia="SimSun"/>
                <w:color w:val="000000"/>
                <w:lang w:eastAsia="zh-CN" w:bidi="ar"/>
              </w:rPr>
            </w:pPr>
            <w:r>
              <w:rPr>
                <w:rFonts w:eastAsia="SimSun"/>
                <w:color w:val="000000"/>
                <w:lang w:eastAsia="zh-CN" w:bidi="ar"/>
              </w:rPr>
              <w:t>Para poder checar o quadro de funcionários cadastrados no Sistema</w:t>
            </w:r>
          </w:p>
        </w:tc>
      </w:tr>
      <w:tr w:rsidR="001D3659" w14:paraId="6367A124" w14:textId="77777777">
        <w:trPr>
          <w:trHeight w:val="413"/>
        </w:trPr>
        <w:tc>
          <w:tcPr>
            <w:tcW w:w="1575" w:type="dxa"/>
            <w:tcBorders>
              <w:top w:val="single" w:sz="8" w:space="0" w:color="4F81BD"/>
              <w:left w:val="single" w:sz="8" w:space="0" w:color="4F81BD"/>
              <w:right w:val="single" w:sz="8" w:space="0" w:color="4F81BD"/>
            </w:tcBorders>
            <w:shd w:val="clear" w:color="auto" w:fill="FFFFFF"/>
            <w:vAlign w:val="center"/>
          </w:tcPr>
          <w:p w14:paraId="5CEF6EA6"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74C99E"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uma empresa, buscar os funcionários cadastrados na nela</w:t>
            </w:r>
          </w:p>
        </w:tc>
      </w:tr>
    </w:tbl>
    <w:p w14:paraId="199DCDC1" w14:textId="77777777" w:rsidR="001D3659" w:rsidRDefault="005F2F57">
      <w:pPr>
        <w:autoSpaceDE w:val="0"/>
        <w:autoSpaceDN w:val="0"/>
        <w:adjustRightInd w:val="0"/>
        <w:spacing w:line="360" w:lineRule="auto"/>
        <w:jc w:val="both"/>
        <w:rPr>
          <w:sz w:val="20"/>
        </w:rPr>
      </w:pPr>
      <w:r>
        <w:rPr>
          <w:sz w:val="20"/>
        </w:rPr>
        <w:t>Fonte: O Autor (2018)</w:t>
      </w:r>
    </w:p>
    <w:p w14:paraId="55EB1943"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28</w:t>
      </w:r>
      <w:r>
        <w:rPr>
          <w:sz w:val="24"/>
          <w:szCs w:val="24"/>
        </w:rPr>
        <w:fldChar w:fldCharType="end"/>
      </w:r>
      <w:bookmarkStart w:id="171" w:name="_Toc2882"/>
      <w:r>
        <w:rPr>
          <w:sz w:val="24"/>
          <w:szCs w:val="24"/>
        </w:rPr>
        <w:t xml:space="preserve">. </w:t>
      </w:r>
      <w:r>
        <w:rPr>
          <w:i/>
          <w:iCs/>
          <w:sz w:val="24"/>
          <w:szCs w:val="24"/>
        </w:rPr>
        <w:t>User Story</w:t>
      </w:r>
      <w:r>
        <w:rPr>
          <w:sz w:val="24"/>
          <w:szCs w:val="24"/>
        </w:rPr>
        <w:t xml:space="preserve"> - Pesquisar Região.</w:t>
      </w:r>
      <w:bookmarkEnd w:id="171"/>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251E8060"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735095D"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8B50F74" w14:textId="77777777" w:rsidR="001D3659" w:rsidRDefault="005F2F57">
            <w:pPr>
              <w:textAlignment w:val="center"/>
              <w:rPr>
                <w:color w:val="FFFFFF"/>
              </w:rPr>
            </w:pPr>
            <w:r>
              <w:rPr>
                <w:color w:val="FFFFFF"/>
              </w:rPr>
              <w:t>Pesquisar Região</w:t>
            </w:r>
          </w:p>
        </w:tc>
      </w:tr>
      <w:tr w:rsidR="001D3659" w14:paraId="01F0E063"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1E2FB54C"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274AF6F5"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19FA45B1"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DCDF1B"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67B793"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Pesquisar</w:t>
            </w:r>
            <w:proofErr w:type="gramEnd"/>
            <w:r>
              <w:rPr>
                <w:rFonts w:eastAsia="SimSun"/>
                <w:color w:val="000000"/>
                <w:lang w:eastAsia="zh-CN" w:bidi="ar"/>
              </w:rPr>
              <w:t xml:space="preserve"> região cadastrada</w:t>
            </w:r>
          </w:p>
        </w:tc>
      </w:tr>
      <w:tr w:rsidR="001D3659" w14:paraId="7E812BC6"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504F20"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F83E76"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Para poder ver os ceps que compõem a região  </w:t>
            </w:r>
          </w:p>
        </w:tc>
      </w:tr>
      <w:tr w:rsidR="001D3659" w14:paraId="2B51C592" w14:textId="77777777">
        <w:trPr>
          <w:trHeight w:val="413"/>
        </w:trPr>
        <w:tc>
          <w:tcPr>
            <w:tcW w:w="1575" w:type="dxa"/>
            <w:vMerge w:val="restart"/>
            <w:tcBorders>
              <w:top w:val="single" w:sz="8" w:space="0" w:color="4F81BD"/>
              <w:left w:val="single" w:sz="8" w:space="0" w:color="4F81BD"/>
              <w:right w:val="single" w:sz="8" w:space="0" w:color="4F81BD"/>
            </w:tcBorders>
            <w:shd w:val="clear" w:color="auto" w:fill="FFFFFF"/>
            <w:vAlign w:val="center"/>
          </w:tcPr>
          <w:p w14:paraId="3C795553"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CB1783"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a empresa, buscar as regiões dela</w:t>
            </w:r>
          </w:p>
        </w:tc>
      </w:tr>
      <w:tr w:rsidR="001D3659" w14:paraId="1CE3DE21" w14:textId="77777777">
        <w:trPr>
          <w:trHeight w:val="398"/>
        </w:trPr>
        <w:tc>
          <w:tcPr>
            <w:tcW w:w="1575" w:type="dxa"/>
            <w:vMerge/>
            <w:tcBorders>
              <w:left w:val="single" w:sz="8" w:space="0" w:color="4F81BD"/>
              <w:right w:val="single" w:sz="8" w:space="0" w:color="4F81BD"/>
            </w:tcBorders>
            <w:shd w:val="clear" w:color="auto" w:fill="FFFFFF"/>
            <w:vAlign w:val="center"/>
          </w:tcPr>
          <w:p w14:paraId="7B1548BA"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940DD7"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uma empresa matriz, trazer todas as regiões da matriz e de suas filiais.</w:t>
            </w:r>
          </w:p>
        </w:tc>
      </w:tr>
    </w:tbl>
    <w:p w14:paraId="6CCD568D" w14:textId="77777777" w:rsidR="001D3659" w:rsidRDefault="005F2F57">
      <w:pPr>
        <w:autoSpaceDE w:val="0"/>
        <w:autoSpaceDN w:val="0"/>
        <w:adjustRightInd w:val="0"/>
        <w:spacing w:line="360" w:lineRule="auto"/>
        <w:jc w:val="both"/>
      </w:pPr>
      <w:r>
        <w:rPr>
          <w:sz w:val="20"/>
        </w:rPr>
        <w:t>Fonte: O Autor (2018)</w:t>
      </w:r>
    </w:p>
    <w:p w14:paraId="1C7E52C4"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29</w:t>
      </w:r>
      <w:r>
        <w:rPr>
          <w:sz w:val="24"/>
          <w:szCs w:val="24"/>
        </w:rPr>
        <w:fldChar w:fldCharType="end"/>
      </w:r>
      <w:bookmarkStart w:id="172" w:name="_Toc16754"/>
      <w:r>
        <w:rPr>
          <w:sz w:val="24"/>
          <w:szCs w:val="24"/>
        </w:rPr>
        <w:t>. User Story - Alterar Região.</w:t>
      </w:r>
      <w:bookmarkEnd w:id="172"/>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135223F"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539E047" w14:textId="77777777" w:rsidR="001D3659" w:rsidRDefault="005F2F57">
            <w:pPr>
              <w:ind w:left="0"/>
              <w:textAlignment w:val="center"/>
              <w:rPr>
                <w:b/>
                <w:bCs/>
                <w:color w:val="FFFFFF"/>
              </w:rPr>
            </w:pPr>
            <w:r>
              <w:rPr>
                <w:rFonts w:eastAsia="SimSun"/>
                <w:b/>
                <w:bCs/>
                <w:color w:val="FFFFFF"/>
                <w:lang w:val="en-US" w:eastAsia="zh-CN" w:bidi="ar"/>
              </w:rPr>
              <w:lastRenderedPageBreak/>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085DCAAE" w14:textId="77777777" w:rsidR="001D3659" w:rsidRDefault="005F2F57">
            <w:pPr>
              <w:textAlignment w:val="center"/>
              <w:rPr>
                <w:color w:val="FFFFFF"/>
              </w:rPr>
            </w:pPr>
            <w:r>
              <w:rPr>
                <w:color w:val="FFFFFF"/>
              </w:rPr>
              <w:t>Alterar Região</w:t>
            </w:r>
          </w:p>
        </w:tc>
      </w:tr>
      <w:tr w:rsidR="001D3659" w14:paraId="616D9599"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E6F84BB"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743DC77"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158A7427"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10FCA7"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B965FD"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Alterar</w:t>
            </w:r>
            <w:proofErr w:type="gramEnd"/>
            <w:r>
              <w:rPr>
                <w:rFonts w:eastAsia="SimSun"/>
                <w:color w:val="000000"/>
                <w:lang w:eastAsia="zh-CN" w:bidi="ar"/>
              </w:rPr>
              <w:t xml:space="preserve"> uma região cadastrada</w:t>
            </w:r>
          </w:p>
        </w:tc>
      </w:tr>
      <w:tr w:rsidR="001D3659" w14:paraId="0CF501CE"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96BC74"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C8A87F"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Pois os ceps que a compõem podem mudar. </w:t>
            </w:r>
          </w:p>
        </w:tc>
      </w:tr>
      <w:tr w:rsidR="001D3659" w14:paraId="179ABDF7" w14:textId="77777777">
        <w:trPr>
          <w:trHeight w:val="413"/>
        </w:trPr>
        <w:tc>
          <w:tcPr>
            <w:tcW w:w="1575" w:type="dxa"/>
            <w:tcBorders>
              <w:top w:val="single" w:sz="8" w:space="0" w:color="4F81BD"/>
              <w:left w:val="single" w:sz="8" w:space="0" w:color="4F81BD"/>
              <w:right w:val="single" w:sz="8" w:space="0" w:color="4F81BD"/>
            </w:tcBorders>
            <w:shd w:val="clear" w:color="auto" w:fill="FFFFFF"/>
            <w:vAlign w:val="center"/>
          </w:tcPr>
          <w:p w14:paraId="2E53045E"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1DB5D65" w14:textId="77777777" w:rsidR="001D3659" w:rsidRDefault="005F2F57">
            <w:pPr>
              <w:ind w:left="0"/>
              <w:textAlignment w:val="center"/>
              <w:rPr>
                <w:rFonts w:eastAsia="SimSun"/>
                <w:color w:val="000000"/>
                <w:lang w:eastAsia="zh-CN" w:bidi="ar"/>
              </w:rPr>
            </w:pPr>
            <w:r>
              <w:rPr>
                <w:rFonts w:eastAsia="SimSun"/>
                <w:color w:val="000000"/>
                <w:lang w:eastAsia="zh-CN" w:bidi="ar"/>
              </w:rPr>
              <w:t>Ao buscar a região de uma empresa e selecionar par alterar, abrir a tela de alteração e salvar as alterações</w:t>
            </w:r>
          </w:p>
        </w:tc>
      </w:tr>
    </w:tbl>
    <w:p w14:paraId="26767124" w14:textId="77777777" w:rsidR="001D3659" w:rsidRDefault="005F2F57">
      <w:pPr>
        <w:autoSpaceDE w:val="0"/>
        <w:autoSpaceDN w:val="0"/>
        <w:adjustRightInd w:val="0"/>
        <w:spacing w:line="360" w:lineRule="auto"/>
        <w:jc w:val="both"/>
        <w:rPr>
          <w:sz w:val="20"/>
        </w:rPr>
      </w:pPr>
      <w:r>
        <w:rPr>
          <w:sz w:val="20"/>
        </w:rPr>
        <w:t>Fonte: O Autor (2018)</w:t>
      </w:r>
    </w:p>
    <w:p w14:paraId="28DF45B3"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30</w:t>
      </w:r>
      <w:r>
        <w:rPr>
          <w:sz w:val="24"/>
          <w:szCs w:val="24"/>
        </w:rPr>
        <w:fldChar w:fldCharType="end"/>
      </w:r>
      <w:bookmarkStart w:id="173" w:name="_Toc32300"/>
      <w:r>
        <w:rPr>
          <w:sz w:val="24"/>
          <w:szCs w:val="24"/>
        </w:rPr>
        <w:t xml:space="preserve">. </w:t>
      </w:r>
      <w:r>
        <w:rPr>
          <w:i/>
          <w:iCs/>
          <w:sz w:val="24"/>
          <w:szCs w:val="24"/>
        </w:rPr>
        <w:t>User Story</w:t>
      </w:r>
      <w:r>
        <w:rPr>
          <w:sz w:val="24"/>
          <w:szCs w:val="24"/>
        </w:rPr>
        <w:t xml:space="preserve"> - Deletar Região.</w:t>
      </w:r>
      <w:bookmarkEnd w:id="173"/>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1ACC4E5D"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1881B2C8"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42B45276" w14:textId="77777777" w:rsidR="001D3659" w:rsidRDefault="005F2F57">
            <w:pPr>
              <w:textAlignment w:val="center"/>
              <w:rPr>
                <w:color w:val="FFFFFF"/>
              </w:rPr>
            </w:pPr>
            <w:r>
              <w:rPr>
                <w:color w:val="FFFFFF"/>
              </w:rPr>
              <w:t>Deletar Região</w:t>
            </w:r>
          </w:p>
        </w:tc>
      </w:tr>
      <w:tr w:rsidR="001D3659" w14:paraId="64AD155F"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2AE702EE"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7B682053" w14:textId="77777777" w:rsidR="001D3659" w:rsidRDefault="005F2F57">
            <w:pPr>
              <w:ind w:left="0"/>
              <w:textAlignment w:val="center"/>
              <w:rPr>
                <w:rFonts w:eastAsia="SimSun"/>
                <w:color w:val="000000"/>
                <w:lang w:eastAsia="zh-CN" w:bidi="ar"/>
              </w:rPr>
            </w:pPr>
            <w:r>
              <w:rPr>
                <w:rFonts w:eastAsia="SimSun"/>
                <w:color w:val="000000"/>
                <w:lang w:eastAsia="zh-CN" w:bidi="ar"/>
              </w:rPr>
              <w:t>Operador Logístico</w:t>
            </w:r>
          </w:p>
        </w:tc>
      </w:tr>
      <w:tr w:rsidR="001D3659" w14:paraId="7ADC76BE"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19DC37"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2209BC"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Deletar</w:t>
            </w:r>
            <w:proofErr w:type="gramEnd"/>
            <w:r>
              <w:rPr>
                <w:rFonts w:eastAsia="SimSun"/>
                <w:color w:val="000000"/>
                <w:lang w:eastAsia="zh-CN" w:bidi="ar"/>
              </w:rPr>
              <w:t xml:space="preserve"> uma região cadastrada</w:t>
            </w:r>
          </w:p>
        </w:tc>
      </w:tr>
      <w:tr w:rsidR="001D3659" w14:paraId="56CEAB21"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C44431"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78FEAA" w14:textId="77777777" w:rsidR="001D3659" w:rsidRDefault="005F2F57">
            <w:pPr>
              <w:ind w:left="0"/>
              <w:textAlignment w:val="center"/>
              <w:rPr>
                <w:rFonts w:eastAsia="SimSun"/>
                <w:color w:val="000000"/>
                <w:lang w:eastAsia="zh-CN" w:bidi="ar"/>
              </w:rPr>
            </w:pPr>
            <w:r>
              <w:rPr>
                <w:rFonts w:eastAsia="SimSun"/>
                <w:color w:val="000000"/>
                <w:lang w:eastAsia="zh-CN" w:bidi="ar"/>
              </w:rPr>
              <w:t>Região pode entrar em desuso</w:t>
            </w:r>
          </w:p>
        </w:tc>
      </w:tr>
      <w:tr w:rsidR="001D3659" w14:paraId="39121309" w14:textId="77777777">
        <w:trPr>
          <w:trHeight w:val="413"/>
        </w:trPr>
        <w:tc>
          <w:tcPr>
            <w:tcW w:w="1575" w:type="dxa"/>
            <w:tcBorders>
              <w:top w:val="single" w:sz="8" w:space="0" w:color="4F81BD"/>
              <w:left w:val="single" w:sz="8" w:space="0" w:color="4F81BD"/>
              <w:right w:val="single" w:sz="8" w:space="0" w:color="4F81BD"/>
            </w:tcBorders>
            <w:shd w:val="clear" w:color="auto" w:fill="FFFFFF"/>
            <w:vAlign w:val="center"/>
          </w:tcPr>
          <w:p w14:paraId="5187F5FE"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F4E56A" w14:textId="77777777" w:rsidR="001D3659" w:rsidRDefault="005F2F57">
            <w:pPr>
              <w:ind w:left="0"/>
              <w:textAlignment w:val="center"/>
              <w:rPr>
                <w:rFonts w:eastAsia="SimSun"/>
                <w:color w:val="000000"/>
                <w:lang w:eastAsia="zh-CN" w:bidi="ar"/>
              </w:rPr>
            </w:pPr>
            <w:r>
              <w:rPr>
                <w:rFonts w:eastAsia="SimSun"/>
                <w:color w:val="000000"/>
                <w:lang w:eastAsia="zh-CN" w:bidi="ar"/>
              </w:rPr>
              <w:t>Ao buscar a região de uma empresa e selecionar par deletar, Sistema deve deletar essa região</w:t>
            </w:r>
          </w:p>
        </w:tc>
      </w:tr>
    </w:tbl>
    <w:p w14:paraId="05711FF5" w14:textId="77777777" w:rsidR="001D3659" w:rsidRDefault="005F2F57">
      <w:pPr>
        <w:autoSpaceDE w:val="0"/>
        <w:autoSpaceDN w:val="0"/>
        <w:adjustRightInd w:val="0"/>
        <w:spacing w:line="360" w:lineRule="auto"/>
        <w:jc w:val="both"/>
        <w:rPr>
          <w:sz w:val="20"/>
        </w:rPr>
      </w:pPr>
      <w:r>
        <w:rPr>
          <w:sz w:val="20"/>
        </w:rPr>
        <w:t>Fonte: O Autor (2018)</w:t>
      </w:r>
    </w:p>
    <w:p w14:paraId="5FE3ABC1"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31</w:t>
      </w:r>
      <w:r>
        <w:rPr>
          <w:sz w:val="24"/>
          <w:szCs w:val="24"/>
        </w:rPr>
        <w:fldChar w:fldCharType="end"/>
      </w:r>
      <w:bookmarkStart w:id="174" w:name="_Toc3200"/>
      <w:r>
        <w:rPr>
          <w:sz w:val="24"/>
          <w:szCs w:val="24"/>
        </w:rPr>
        <w:t xml:space="preserve">. </w:t>
      </w:r>
      <w:r>
        <w:rPr>
          <w:i/>
          <w:iCs/>
          <w:sz w:val="24"/>
          <w:szCs w:val="24"/>
        </w:rPr>
        <w:t>User Story</w:t>
      </w:r>
      <w:r>
        <w:rPr>
          <w:sz w:val="24"/>
          <w:szCs w:val="24"/>
        </w:rPr>
        <w:t xml:space="preserve"> - Efetuar Login.</w:t>
      </w:r>
      <w:bookmarkEnd w:id="174"/>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09AD8258"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3C40FC55"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241D0DF7" w14:textId="77777777" w:rsidR="001D3659" w:rsidRDefault="005F2F57">
            <w:pPr>
              <w:textAlignment w:val="center"/>
              <w:rPr>
                <w:color w:val="FFFFFF"/>
              </w:rPr>
            </w:pPr>
            <w:r>
              <w:rPr>
                <w:color w:val="FFFFFF"/>
              </w:rPr>
              <w:t>Efetuar Login</w:t>
            </w:r>
          </w:p>
        </w:tc>
      </w:tr>
      <w:tr w:rsidR="001D3659" w14:paraId="1C0CA5B5"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06E13A1"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79F3E106" w14:textId="77777777" w:rsidR="001D3659" w:rsidRDefault="005F2F57">
            <w:pPr>
              <w:ind w:left="0"/>
              <w:textAlignment w:val="center"/>
              <w:rPr>
                <w:rFonts w:eastAsia="SimSun"/>
                <w:color w:val="000000"/>
                <w:lang w:eastAsia="zh-CN" w:bidi="ar"/>
              </w:rPr>
            </w:pPr>
            <w:r>
              <w:rPr>
                <w:rFonts w:eastAsia="SimSun"/>
                <w:color w:val="000000"/>
                <w:lang w:eastAsia="zh-CN" w:bidi="ar"/>
              </w:rPr>
              <w:t>Todos</w:t>
            </w:r>
          </w:p>
        </w:tc>
      </w:tr>
      <w:tr w:rsidR="001D3659" w14:paraId="46A18695"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3DD46A"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AC12B" w14:textId="77777777" w:rsidR="001D3659" w:rsidRDefault="005F2F57">
            <w:pPr>
              <w:ind w:left="0"/>
              <w:textAlignment w:val="center"/>
              <w:rPr>
                <w:rFonts w:eastAsia="SimSun"/>
                <w:color w:val="000000"/>
                <w:lang w:eastAsia="zh-CN" w:bidi="ar"/>
              </w:rPr>
            </w:pPr>
            <w:proofErr w:type="gramStart"/>
            <w:r>
              <w:rPr>
                <w:rFonts w:eastAsia="SimSun"/>
                <w:color w:val="000000"/>
                <w:lang w:eastAsia="zh-CN" w:bidi="ar"/>
              </w:rPr>
              <w:t>Precisamos Deletar</w:t>
            </w:r>
            <w:proofErr w:type="gramEnd"/>
            <w:r>
              <w:rPr>
                <w:rFonts w:eastAsia="SimSun"/>
                <w:color w:val="000000"/>
                <w:lang w:eastAsia="zh-CN" w:bidi="ar"/>
              </w:rPr>
              <w:t xml:space="preserve"> uma região cadastrada</w:t>
            </w:r>
          </w:p>
        </w:tc>
      </w:tr>
      <w:tr w:rsidR="001D3659" w14:paraId="2008676B"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B4D48D"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4AF791" w14:textId="77777777" w:rsidR="001D3659" w:rsidRDefault="005F2F57">
            <w:pPr>
              <w:ind w:left="0"/>
              <w:textAlignment w:val="center"/>
              <w:rPr>
                <w:rFonts w:eastAsia="SimSun"/>
                <w:color w:val="000000"/>
                <w:lang w:eastAsia="zh-CN" w:bidi="ar"/>
              </w:rPr>
            </w:pPr>
            <w:r>
              <w:rPr>
                <w:rFonts w:eastAsia="SimSun"/>
                <w:color w:val="000000"/>
                <w:lang w:eastAsia="zh-CN" w:bidi="ar"/>
              </w:rPr>
              <w:t>Necessário para que ninguém utilize o sistema sem estar identificado</w:t>
            </w:r>
          </w:p>
        </w:tc>
      </w:tr>
      <w:tr w:rsidR="001D3659" w14:paraId="4A59D9DC" w14:textId="77777777">
        <w:trPr>
          <w:trHeight w:val="413"/>
        </w:trPr>
        <w:tc>
          <w:tcPr>
            <w:tcW w:w="1575" w:type="dxa"/>
            <w:tcBorders>
              <w:top w:val="single" w:sz="8" w:space="0" w:color="4F81BD"/>
              <w:left w:val="single" w:sz="8" w:space="0" w:color="4F81BD"/>
              <w:right w:val="single" w:sz="8" w:space="0" w:color="4F81BD"/>
            </w:tcBorders>
            <w:shd w:val="clear" w:color="auto" w:fill="FFFFFF"/>
            <w:vAlign w:val="center"/>
          </w:tcPr>
          <w:p w14:paraId="7D74435E"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4962A2" w14:textId="77777777" w:rsidR="001D3659" w:rsidRDefault="005F2F57">
            <w:pPr>
              <w:ind w:left="0"/>
              <w:textAlignment w:val="center"/>
              <w:rPr>
                <w:rFonts w:eastAsia="SimSun"/>
                <w:color w:val="000000"/>
                <w:lang w:eastAsia="zh-CN" w:bidi="ar"/>
              </w:rPr>
            </w:pPr>
            <w:r>
              <w:rPr>
                <w:rFonts w:eastAsia="SimSun"/>
                <w:color w:val="000000"/>
                <w:lang w:eastAsia="zh-CN" w:bidi="ar"/>
              </w:rPr>
              <w:t>Entrar na tela principal inserir email e senha para conectar ao sistema.</w:t>
            </w:r>
          </w:p>
        </w:tc>
      </w:tr>
    </w:tbl>
    <w:p w14:paraId="7407B43F" w14:textId="77777777" w:rsidR="001D3659" w:rsidRDefault="005F2F57" w:rsidP="00EE1C1C">
      <w:pPr>
        <w:autoSpaceDE w:val="0"/>
        <w:autoSpaceDN w:val="0"/>
        <w:adjustRightInd w:val="0"/>
        <w:spacing w:line="360" w:lineRule="auto"/>
        <w:ind w:firstLine="697"/>
        <w:jc w:val="both"/>
        <w:rPr>
          <w:sz w:val="20"/>
        </w:rPr>
        <w:pPrChange w:id="175" w:author="JORGE TODOE MATSUSHIMA" w:date="2018-12-01T11:21:00Z">
          <w:pPr>
            <w:autoSpaceDE w:val="0"/>
            <w:autoSpaceDN w:val="0"/>
            <w:adjustRightInd w:val="0"/>
            <w:spacing w:line="360" w:lineRule="auto"/>
            <w:jc w:val="both"/>
          </w:pPr>
        </w:pPrChange>
      </w:pPr>
      <w:r w:rsidRPr="00EE1C1C">
        <w:rPr>
          <w:rPrChange w:id="176" w:author="JORGE TODOE MATSUSHIMA" w:date="2018-12-01T11:21:00Z">
            <w:rPr>
              <w:sz w:val="20"/>
            </w:rPr>
          </w:rPrChange>
        </w:rPr>
        <w:t>Fonte</w:t>
      </w:r>
      <w:r>
        <w:rPr>
          <w:sz w:val="20"/>
        </w:rPr>
        <w:t>: O Autor (2018)</w:t>
      </w:r>
    </w:p>
    <w:p w14:paraId="669AC13B"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32</w:t>
      </w:r>
      <w:r>
        <w:rPr>
          <w:sz w:val="24"/>
          <w:szCs w:val="24"/>
        </w:rPr>
        <w:fldChar w:fldCharType="end"/>
      </w:r>
      <w:bookmarkStart w:id="177" w:name="_Toc14934"/>
      <w:r>
        <w:rPr>
          <w:sz w:val="24"/>
          <w:szCs w:val="24"/>
        </w:rPr>
        <w:t xml:space="preserve">. </w:t>
      </w:r>
      <w:r>
        <w:rPr>
          <w:i/>
          <w:iCs/>
          <w:sz w:val="24"/>
          <w:szCs w:val="24"/>
        </w:rPr>
        <w:t>User Story</w:t>
      </w:r>
      <w:r>
        <w:rPr>
          <w:sz w:val="24"/>
          <w:szCs w:val="24"/>
        </w:rPr>
        <w:t xml:space="preserve"> - Cadastrar Região.</w:t>
      </w:r>
      <w:bookmarkEnd w:id="177"/>
    </w:p>
    <w:tbl>
      <w:tblPr>
        <w:tblStyle w:val="Tabelacomgrade"/>
        <w:tblW w:w="8872"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7297"/>
      </w:tblGrid>
      <w:tr w:rsidR="001D3659" w14:paraId="76302B18" w14:textId="77777777">
        <w:tc>
          <w:tcPr>
            <w:tcW w:w="1575"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59F3E772" w14:textId="77777777" w:rsidR="001D3659" w:rsidRDefault="005F2F57">
            <w:pPr>
              <w:ind w:left="0"/>
              <w:textAlignment w:val="center"/>
              <w:rPr>
                <w:b/>
                <w:bCs/>
                <w:color w:val="FFFFFF"/>
              </w:rPr>
            </w:pPr>
            <w:r>
              <w:rPr>
                <w:rFonts w:eastAsia="SimSun"/>
                <w:b/>
                <w:bCs/>
                <w:color w:val="FFFFFF"/>
                <w:lang w:val="en-US" w:eastAsia="zh-CN" w:bidi="ar"/>
              </w:rPr>
              <w:t>User Story</w:t>
            </w:r>
          </w:p>
        </w:tc>
        <w:tc>
          <w:tcPr>
            <w:tcW w:w="7297" w:type="dxa"/>
            <w:tcBorders>
              <w:top w:val="single" w:sz="8" w:space="0" w:color="4F81BD"/>
              <w:left w:val="single" w:sz="8" w:space="0" w:color="4F81BD"/>
              <w:bottom w:val="single" w:sz="4" w:space="0" w:color="FFFFFF"/>
              <w:right w:val="single" w:sz="8" w:space="0" w:color="4F81BD"/>
            </w:tcBorders>
            <w:shd w:val="clear" w:color="auto" w:fill="4F81BD"/>
            <w:vAlign w:val="center"/>
          </w:tcPr>
          <w:p w14:paraId="7D02F9A5" w14:textId="77777777" w:rsidR="001D3659" w:rsidRDefault="005F2F57">
            <w:pPr>
              <w:textAlignment w:val="center"/>
              <w:rPr>
                <w:color w:val="FFFFFF"/>
              </w:rPr>
            </w:pPr>
            <w:r>
              <w:rPr>
                <w:color w:val="FFFFFF"/>
              </w:rPr>
              <w:t>Cadastrar Região</w:t>
            </w:r>
          </w:p>
        </w:tc>
      </w:tr>
      <w:tr w:rsidR="001D3659" w14:paraId="1DA26E23" w14:textId="77777777">
        <w:tc>
          <w:tcPr>
            <w:tcW w:w="157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30F2372C" w14:textId="77777777" w:rsidR="001D3659" w:rsidRDefault="005F2F57">
            <w:pPr>
              <w:ind w:left="0"/>
              <w:textAlignment w:val="center"/>
              <w:rPr>
                <w:rFonts w:eastAsia="SimSun"/>
                <w:b/>
                <w:bCs/>
                <w:color w:val="000000"/>
                <w:lang w:val="en-US" w:eastAsia="zh-CN" w:bidi="ar"/>
              </w:rPr>
            </w:pPr>
            <w:proofErr w:type="gramStart"/>
            <w:r>
              <w:rPr>
                <w:rFonts w:eastAsia="SimSun"/>
                <w:b/>
                <w:bCs/>
                <w:color w:val="000000"/>
                <w:lang w:eastAsia="zh-CN" w:bidi="ar"/>
              </w:rPr>
              <w:t xml:space="preserve">Quem </w:t>
            </w:r>
            <w:r>
              <w:rPr>
                <w:rFonts w:eastAsia="SimSun"/>
                <w:b/>
                <w:bCs/>
                <w:color w:val="000000"/>
                <w:lang w:val="en-US" w:eastAsia="zh-CN" w:bidi="ar"/>
              </w:rPr>
              <w:t>?</w:t>
            </w:r>
            <w:proofErr w:type="gramEnd"/>
          </w:p>
        </w:tc>
        <w:tc>
          <w:tcPr>
            <w:tcW w:w="7297"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73B6BC6"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Operador Logístico </w:t>
            </w:r>
          </w:p>
        </w:tc>
      </w:tr>
      <w:tr w:rsidR="001D3659" w14:paraId="2FB544F2" w14:textId="77777777">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67FB12"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O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17D0E2" w14:textId="77777777" w:rsidR="001D3659" w:rsidRDefault="005F2F57">
            <w:pPr>
              <w:ind w:left="0"/>
              <w:textAlignment w:val="center"/>
              <w:rPr>
                <w:rFonts w:eastAsia="SimSun"/>
                <w:color w:val="000000"/>
                <w:lang w:eastAsia="zh-CN" w:bidi="ar"/>
              </w:rPr>
            </w:pPr>
            <w:r>
              <w:rPr>
                <w:rFonts w:eastAsia="SimSun"/>
                <w:color w:val="000000"/>
                <w:lang w:eastAsia="zh-CN" w:bidi="ar"/>
              </w:rPr>
              <w:t>Precisamos cadastrar uma região</w:t>
            </w:r>
          </w:p>
        </w:tc>
      </w:tr>
      <w:tr w:rsidR="001D3659" w14:paraId="78A26332" w14:textId="77777777">
        <w:trPr>
          <w:trHeight w:val="261"/>
        </w:trPr>
        <w:tc>
          <w:tcPr>
            <w:tcW w:w="157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22BF65" w14:textId="77777777" w:rsidR="001D3659" w:rsidRDefault="005F2F57">
            <w:pPr>
              <w:ind w:left="0"/>
              <w:textAlignment w:val="center"/>
              <w:rPr>
                <w:rFonts w:eastAsia="SimSun"/>
                <w:b/>
                <w:bCs/>
                <w:color w:val="000000"/>
                <w:lang w:val="en-US" w:eastAsia="zh-CN" w:bidi="ar"/>
              </w:rPr>
            </w:pPr>
            <w:r>
              <w:rPr>
                <w:rFonts w:eastAsia="SimSun"/>
                <w:b/>
                <w:bCs/>
                <w:color w:val="000000"/>
                <w:lang w:val="en-US" w:eastAsia="zh-CN" w:bidi="ar"/>
              </w:rPr>
              <w:t>Por que?</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156A78" w14:textId="77777777" w:rsidR="001D3659" w:rsidRDefault="005F2F57">
            <w:pPr>
              <w:ind w:left="0"/>
              <w:textAlignment w:val="center"/>
              <w:rPr>
                <w:rFonts w:eastAsia="SimSun"/>
                <w:color w:val="000000"/>
                <w:lang w:eastAsia="zh-CN" w:bidi="ar"/>
              </w:rPr>
            </w:pPr>
            <w:r>
              <w:rPr>
                <w:rFonts w:eastAsia="SimSun"/>
                <w:color w:val="000000"/>
                <w:lang w:eastAsia="zh-CN" w:bidi="ar"/>
              </w:rPr>
              <w:t>Necessário para poder parametrizar as indicações de área de atuação</w:t>
            </w:r>
          </w:p>
        </w:tc>
      </w:tr>
      <w:tr w:rsidR="001D3659" w14:paraId="4FF4B879" w14:textId="77777777">
        <w:trPr>
          <w:trHeight w:val="413"/>
        </w:trPr>
        <w:tc>
          <w:tcPr>
            <w:tcW w:w="1575" w:type="dxa"/>
            <w:vMerge w:val="restart"/>
            <w:tcBorders>
              <w:top w:val="single" w:sz="8" w:space="0" w:color="4F81BD"/>
              <w:left w:val="single" w:sz="8" w:space="0" w:color="4F81BD"/>
              <w:right w:val="single" w:sz="8" w:space="0" w:color="4F81BD"/>
            </w:tcBorders>
            <w:shd w:val="clear" w:color="auto" w:fill="FFFFFF"/>
            <w:vAlign w:val="center"/>
          </w:tcPr>
          <w:p w14:paraId="08C45AB2" w14:textId="77777777" w:rsidR="001D3659" w:rsidRDefault="005F2F57">
            <w:pPr>
              <w:ind w:left="0"/>
              <w:textAlignment w:val="center"/>
              <w:rPr>
                <w:rFonts w:eastAsia="SimSun"/>
                <w:b/>
                <w:bCs/>
                <w:color w:val="000000"/>
                <w:lang w:eastAsia="zh-CN" w:bidi="ar"/>
              </w:rPr>
            </w:pPr>
            <w:r>
              <w:rPr>
                <w:rFonts w:eastAsia="SimSun"/>
                <w:b/>
                <w:bCs/>
                <w:color w:val="000000"/>
                <w:lang w:eastAsia="zh-CN" w:bidi="ar"/>
              </w:rPr>
              <w:t>Critérios de aceitação</w:t>
            </w: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D816EF"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Bairro e Cidade, cadastrar todos os ceps do bairro e cidade passados</w:t>
            </w:r>
          </w:p>
        </w:tc>
      </w:tr>
      <w:tr w:rsidR="001D3659" w14:paraId="1A4A45A3" w14:textId="77777777">
        <w:trPr>
          <w:trHeight w:val="413"/>
        </w:trPr>
        <w:tc>
          <w:tcPr>
            <w:tcW w:w="1575" w:type="dxa"/>
            <w:vMerge/>
            <w:tcBorders>
              <w:left w:val="single" w:sz="8" w:space="0" w:color="4F81BD"/>
              <w:right w:val="single" w:sz="8" w:space="0" w:color="4F81BD"/>
            </w:tcBorders>
            <w:shd w:val="clear" w:color="auto" w:fill="FFFFFF"/>
            <w:vAlign w:val="center"/>
          </w:tcPr>
          <w:p w14:paraId="7A55D84A"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578305" w14:textId="77777777" w:rsidR="001D3659" w:rsidRDefault="005F2F57">
            <w:pPr>
              <w:ind w:left="0"/>
              <w:textAlignment w:val="center"/>
              <w:rPr>
                <w:rFonts w:eastAsia="SimSun"/>
                <w:color w:val="000000"/>
                <w:lang w:eastAsia="zh-CN" w:bidi="ar"/>
              </w:rPr>
            </w:pPr>
            <w:r>
              <w:rPr>
                <w:rFonts w:eastAsia="SimSun"/>
                <w:color w:val="000000"/>
                <w:lang w:eastAsia="zh-CN" w:bidi="ar"/>
              </w:rPr>
              <w:t>Ao inserir uma Cidade e um Estado, cadastrar todos os ceps da cidade e estado respectivos</w:t>
            </w:r>
          </w:p>
        </w:tc>
      </w:tr>
      <w:tr w:rsidR="001D3659" w14:paraId="659327A7" w14:textId="77777777">
        <w:trPr>
          <w:trHeight w:val="413"/>
        </w:trPr>
        <w:tc>
          <w:tcPr>
            <w:tcW w:w="1575" w:type="dxa"/>
            <w:vMerge/>
            <w:tcBorders>
              <w:left w:val="single" w:sz="8" w:space="0" w:color="4F81BD"/>
              <w:right w:val="single" w:sz="8" w:space="0" w:color="4F81BD"/>
            </w:tcBorders>
            <w:shd w:val="clear" w:color="auto" w:fill="FFFFFF"/>
            <w:vAlign w:val="center"/>
          </w:tcPr>
          <w:p w14:paraId="2E5E4A7E" w14:textId="77777777" w:rsidR="001D3659" w:rsidRDefault="001D3659">
            <w:pPr>
              <w:ind w:left="0"/>
              <w:textAlignment w:val="center"/>
              <w:rPr>
                <w:rFonts w:eastAsia="SimSun"/>
                <w:b/>
                <w:bCs/>
                <w:color w:val="000000"/>
                <w:lang w:eastAsia="zh-CN" w:bidi="ar"/>
              </w:rPr>
            </w:pPr>
          </w:p>
        </w:tc>
        <w:tc>
          <w:tcPr>
            <w:tcW w:w="7297"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5C9A2A" w14:textId="77777777" w:rsidR="001D3659" w:rsidRDefault="005F2F57">
            <w:pPr>
              <w:ind w:left="0"/>
              <w:textAlignment w:val="center"/>
              <w:rPr>
                <w:rFonts w:eastAsia="SimSun"/>
                <w:color w:val="000000"/>
                <w:lang w:eastAsia="zh-CN" w:bidi="ar"/>
              </w:rPr>
            </w:pPr>
            <w:r>
              <w:rPr>
                <w:rFonts w:eastAsia="SimSun"/>
                <w:color w:val="000000"/>
                <w:lang w:eastAsia="zh-CN" w:bidi="ar"/>
              </w:rPr>
              <w:t xml:space="preserve">Ao passar uma lista de ceps, efetuar o cadastro de uma região com essa lista </w:t>
            </w:r>
          </w:p>
        </w:tc>
      </w:tr>
    </w:tbl>
    <w:p w14:paraId="59652F2C" w14:textId="77777777" w:rsidR="001D3659" w:rsidRDefault="005F2F57" w:rsidP="00C121D0">
      <w:pPr>
        <w:autoSpaceDE w:val="0"/>
        <w:autoSpaceDN w:val="0"/>
        <w:adjustRightInd w:val="0"/>
        <w:spacing w:after="0" w:line="360" w:lineRule="auto"/>
        <w:ind w:left="289"/>
        <w:jc w:val="both"/>
        <w:rPr>
          <w:sz w:val="20"/>
        </w:rPr>
        <w:pPrChange w:id="178" w:author="JORGE TODOE MATSUSHIMA" w:date="2018-12-01T14:13:00Z">
          <w:pPr>
            <w:autoSpaceDE w:val="0"/>
            <w:autoSpaceDN w:val="0"/>
            <w:adjustRightInd w:val="0"/>
            <w:spacing w:line="360" w:lineRule="auto"/>
            <w:jc w:val="both"/>
          </w:pPr>
        </w:pPrChange>
      </w:pPr>
      <w:r>
        <w:rPr>
          <w:sz w:val="20"/>
        </w:rPr>
        <w:t>Fonte: O Autor (2018)</w:t>
      </w:r>
    </w:p>
    <w:p w14:paraId="19CF8E58" w14:textId="77777777" w:rsidR="001D3659" w:rsidRDefault="001D3659" w:rsidP="00887575">
      <w:pPr>
        <w:autoSpaceDE w:val="0"/>
        <w:autoSpaceDN w:val="0"/>
        <w:adjustRightInd w:val="0"/>
        <w:spacing w:after="0" w:line="360" w:lineRule="auto"/>
        <w:ind w:left="289" w:firstLine="697"/>
        <w:jc w:val="both"/>
        <w:rPr>
          <w:sz w:val="20"/>
        </w:rPr>
        <w:pPrChange w:id="179" w:author="JORGE TODOE MATSUSHIMA" w:date="2018-12-01T13:51:00Z">
          <w:pPr>
            <w:autoSpaceDE w:val="0"/>
            <w:autoSpaceDN w:val="0"/>
            <w:adjustRightInd w:val="0"/>
            <w:spacing w:line="360" w:lineRule="auto"/>
            <w:ind w:firstLine="697"/>
            <w:jc w:val="both"/>
          </w:pPr>
        </w:pPrChange>
      </w:pPr>
    </w:p>
    <w:p w14:paraId="4A9473E6" w14:textId="77777777" w:rsidR="001D3659" w:rsidRDefault="005F2F57">
      <w:pPr>
        <w:numPr>
          <w:ilvl w:val="2"/>
          <w:numId w:val="3"/>
        </w:numPr>
        <w:tabs>
          <w:tab w:val="left" w:pos="0"/>
        </w:tabs>
        <w:autoSpaceDE w:val="0"/>
        <w:autoSpaceDN w:val="0"/>
        <w:adjustRightInd w:val="0"/>
        <w:spacing w:line="360" w:lineRule="auto"/>
        <w:ind w:leftChars="125" w:left="300"/>
        <w:jc w:val="both"/>
        <w:rPr>
          <w:b/>
          <w:bCs/>
        </w:rPr>
      </w:pPr>
      <w:bookmarkStart w:id="180" w:name="_Toc2186"/>
      <w:r>
        <w:rPr>
          <w:rStyle w:val="Ttulo2Char"/>
          <w:sz w:val="24"/>
          <w:szCs w:val="24"/>
        </w:rPr>
        <w:t>BackLog</w:t>
      </w:r>
      <w:bookmarkEnd w:id="180"/>
    </w:p>
    <w:p w14:paraId="3C2F25A8" w14:textId="77777777" w:rsidR="001D3659" w:rsidRDefault="005F2F57">
      <w:pPr>
        <w:autoSpaceDE w:val="0"/>
        <w:autoSpaceDN w:val="0"/>
        <w:adjustRightInd w:val="0"/>
        <w:spacing w:line="360" w:lineRule="auto"/>
        <w:ind w:firstLine="697"/>
        <w:jc w:val="both"/>
      </w:pPr>
      <w:r>
        <w:t>Todas as tarefas elencadas foram organizadas com o Trello, ferramenta para Kanban escolhido para o Task Control do projeto:</w:t>
      </w:r>
    </w:p>
    <w:p w14:paraId="77C47578" w14:textId="77777777" w:rsidR="001D3659" w:rsidRDefault="005F2F57">
      <w:pPr>
        <w:autoSpaceDE w:val="0"/>
        <w:autoSpaceDN w:val="0"/>
        <w:adjustRightInd w:val="0"/>
        <w:spacing w:line="360" w:lineRule="auto"/>
        <w:ind w:firstLine="697"/>
        <w:jc w:val="both"/>
      </w:pPr>
      <w:r>
        <w:t>Segue os links do Trello:</w:t>
      </w:r>
    </w:p>
    <w:p w14:paraId="46DB7BD2" w14:textId="77777777" w:rsidR="001D3659" w:rsidRDefault="005F2F57" w:rsidP="00C121D0">
      <w:pPr>
        <w:autoSpaceDE w:val="0"/>
        <w:autoSpaceDN w:val="0"/>
        <w:adjustRightInd w:val="0"/>
        <w:spacing w:line="360" w:lineRule="auto"/>
        <w:ind w:firstLine="697"/>
        <w:jc w:val="both"/>
        <w:rPr>
          <w:i/>
          <w:iCs/>
        </w:rPr>
        <w:pPrChange w:id="181" w:author="JORGE TODOE MATSUSHIMA" w:date="2018-12-01T14:13:00Z">
          <w:pPr>
            <w:autoSpaceDE w:val="0"/>
            <w:autoSpaceDN w:val="0"/>
            <w:adjustRightInd w:val="0"/>
            <w:spacing w:line="360" w:lineRule="auto"/>
            <w:ind w:firstLine="697"/>
          </w:pPr>
        </w:pPrChange>
      </w:pPr>
      <w:r>
        <w:rPr>
          <w:i/>
          <w:iCs/>
        </w:rPr>
        <w:t xml:space="preserve">FrontEnd: </w:t>
      </w:r>
      <w:r>
        <w:t>https://trello.com/b/AMaFiirR/frontend-sysrlog-trabalho-de-gradua%C3%A7%C3%A3o</w:t>
      </w:r>
    </w:p>
    <w:p w14:paraId="6D2A119C" w14:textId="77777777" w:rsidR="001D3659" w:rsidRDefault="005F2F57" w:rsidP="00C121D0">
      <w:pPr>
        <w:autoSpaceDE w:val="0"/>
        <w:autoSpaceDN w:val="0"/>
        <w:adjustRightInd w:val="0"/>
        <w:spacing w:line="360" w:lineRule="auto"/>
        <w:ind w:firstLine="697"/>
        <w:jc w:val="both"/>
        <w:rPr>
          <w:i/>
          <w:iCs/>
        </w:rPr>
        <w:pPrChange w:id="182" w:author="JORGE TODOE MATSUSHIMA" w:date="2018-12-01T14:13:00Z">
          <w:pPr>
            <w:autoSpaceDE w:val="0"/>
            <w:autoSpaceDN w:val="0"/>
            <w:adjustRightInd w:val="0"/>
            <w:spacing w:line="360" w:lineRule="auto"/>
            <w:ind w:firstLine="697"/>
          </w:pPr>
        </w:pPrChange>
      </w:pPr>
      <w:r>
        <w:rPr>
          <w:i/>
          <w:iCs/>
        </w:rPr>
        <w:t xml:space="preserve">BackEnd: </w:t>
      </w:r>
      <w:r>
        <w:t>https://trello.com/b/Ot6gDOSy/backend-sysrlog-trabalho-de-gradua%C3%A7%C3%A3o</w:t>
      </w:r>
    </w:p>
    <w:p w14:paraId="01F28436" w14:textId="77777777" w:rsidR="001D3659" w:rsidRDefault="001D3659">
      <w:pPr>
        <w:autoSpaceDE w:val="0"/>
        <w:autoSpaceDN w:val="0"/>
        <w:adjustRightInd w:val="0"/>
        <w:spacing w:line="360" w:lineRule="auto"/>
        <w:jc w:val="both"/>
        <w:rPr>
          <w:sz w:val="20"/>
        </w:rPr>
      </w:pPr>
    </w:p>
    <w:p w14:paraId="4FC6CCE1" w14:textId="77777777" w:rsidR="001D3659" w:rsidRDefault="001D3659">
      <w:pPr>
        <w:autoSpaceDE w:val="0"/>
        <w:autoSpaceDN w:val="0"/>
        <w:adjustRightInd w:val="0"/>
        <w:spacing w:line="360" w:lineRule="auto"/>
        <w:jc w:val="both"/>
        <w:rPr>
          <w:sz w:val="20"/>
        </w:rPr>
      </w:pPr>
    </w:p>
    <w:p w14:paraId="18AEB59A" w14:textId="77777777" w:rsidR="001D3659" w:rsidRDefault="001D3659">
      <w:pPr>
        <w:autoSpaceDE w:val="0"/>
        <w:autoSpaceDN w:val="0"/>
        <w:adjustRightInd w:val="0"/>
        <w:spacing w:line="360" w:lineRule="auto"/>
        <w:jc w:val="both"/>
        <w:rPr>
          <w:sz w:val="20"/>
        </w:rPr>
      </w:pPr>
    </w:p>
    <w:p w14:paraId="0179819B" w14:textId="77777777" w:rsidR="001D3659" w:rsidRDefault="001D3659">
      <w:pPr>
        <w:autoSpaceDE w:val="0"/>
        <w:autoSpaceDN w:val="0"/>
        <w:adjustRightInd w:val="0"/>
        <w:spacing w:line="360" w:lineRule="auto"/>
        <w:jc w:val="both"/>
        <w:rPr>
          <w:sz w:val="20"/>
        </w:rPr>
      </w:pPr>
    </w:p>
    <w:p w14:paraId="2D6DD4AD" w14:textId="77777777" w:rsidR="001D3659" w:rsidRDefault="001D3659">
      <w:pPr>
        <w:autoSpaceDE w:val="0"/>
        <w:autoSpaceDN w:val="0"/>
        <w:adjustRightInd w:val="0"/>
        <w:spacing w:line="360" w:lineRule="auto"/>
        <w:jc w:val="both"/>
        <w:rPr>
          <w:sz w:val="20"/>
        </w:rPr>
      </w:pPr>
    </w:p>
    <w:p w14:paraId="6984C19F" w14:textId="77777777" w:rsidR="001D3659" w:rsidRDefault="005F2F57">
      <w:pPr>
        <w:autoSpaceDE w:val="0"/>
        <w:autoSpaceDN w:val="0"/>
        <w:adjustRightInd w:val="0"/>
        <w:spacing w:line="360" w:lineRule="auto"/>
        <w:ind w:firstLine="697"/>
        <w:jc w:val="both"/>
      </w:pPr>
      <w:commentRangeStart w:id="183"/>
      <w:r>
        <w:br w:type="page"/>
      </w:r>
      <w:commentRangeEnd w:id="183"/>
      <w:r w:rsidR="00C121D0">
        <w:rPr>
          <w:rStyle w:val="Refdecomentrio"/>
        </w:rPr>
        <w:commentReference w:id="183"/>
      </w:r>
    </w:p>
    <w:p w14:paraId="2504CEC3" w14:textId="77777777" w:rsidR="001D3659" w:rsidRDefault="005F2F57" w:rsidP="00887575">
      <w:pPr>
        <w:numPr>
          <w:ilvl w:val="1"/>
          <w:numId w:val="3"/>
        </w:numPr>
        <w:autoSpaceDE w:val="0"/>
        <w:autoSpaceDN w:val="0"/>
        <w:adjustRightInd w:val="0"/>
        <w:spacing w:after="0" w:line="360" w:lineRule="auto"/>
        <w:jc w:val="both"/>
        <w:pPrChange w:id="184" w:author="JORGE TODOE MATSUSHIMA" w:date="2018-12-01T13:51:00Z">
          <w:pPr>
            <w:numPr>
              <w:ilvl w:val="1"/>
              <w:numId w:val="3"/>
            </w:numPr>
            <w:tabs>
              <w:tab w:val="left" w:pos="0"/>
            </w:tabs>
            <w:autoSpaceDE w:val="0"/>
            <w:autoSpaceDN w:val="0"/>
            <w:adjustRightInd w:val="0"/>
            <w:spacing w:line="360" w:lineRule="auto"/>
            <w:ind w:left="0" w:firstLine="289"/>
            <w:jc w:val="both"/>
          </w:pPr>
        </w:pPrChange>
      </w:pPr>
      <w:bookmarkStart w:id="185" w:name="_Toc30181"/>
      <w:r>
        <w:rPr>
          <w:rStyle w:val="Ttulo2Char"/>
          <w:sz w:val="24"/>
          <w:szCs w:val="24"/>
        </w:rPr>
        <w:lastRenderedPageBreak/>
        <w:t xml:space="preserve">Tecnologias Aplicadas </w:t>
      </w:r>
      <w:bookmarkEnd w:id="185"/>
    </w:p>
    <w:p w14:paraId="447CD07A" w14:textId="77777777" w:rsidR="001D3659" w:rsidRDefault="005F2F57" w:rsidP="00EE1C1C">
      <w:pPr>
        <w:autoSpaceDE w:val="0"/>
        <w:autoSpaceDN w:val="0"/>
        <w:adjustRightInd w:val="0"/>
        <w:spacing w:after="0" w:line="360" w:lineRule="auto"/>
        <w:ind w:left="289" w:firstLine="709"/>
        <w:jc w:val="both"/>
        <w:rPr>
          <w:i/>
          <w:iCs/>
        </w:rPr>
        <w:pPrChange w:id="186" w:author="JORGE TODOE MATSUSHIMA" w:date="2018-12-01T11:24:00Z">
          <w:pPr>
            <w:autoSpaceDE w:val="0"/>
            <w:autoSpaceDN w:val="0"/>
            <w:adjustRightInd w:val="0"/>
            <w:spacing w:line="360" w:lineRule="auto"/>
            <w:ind w:firstLine="709"/>
            <w:jc w:val="both"/>
          </w:pPr>
        </w:pPrChange>
      </w:pPr>
      <w:r>
        <w:t xml:space="preserve">Para atender as </w:t>
      </w:r>
      <w:r>
        <w:rPr>
          <w:i/>
          <w:iCs/>
        </w:rPr>
        <w:t>User Stories</w:t>
      </w:r>
      <w:r>
        <w:t xml:space="preserve"> elencadas anteriormente, faz-se necessário a seleção de tecnologias </w:t>
      </w:r>
      <w:del w:id="187" w:author="JORGE TODOE MATSUSHIMA" w:date="2018-12-01T14:14:00Z">
        <w:r w:rsidDel="00C121D0">
          <w:delText>à</w:delText>
        </w:r>
      </w:del>
      <w:ins w:id="188" w:author="JORGE TODOE MATSUSHIMA" w:date="2018-12-01T14:14:00Z">
        <w:r w:rsidR="00C121D0">
          <w:t>a</w:t>
        </w:r>
      </w:ins>
      <w:r>
        <w:t xml:space="preserve"> serem utilizadas para o desenvolvimento do</w:t>
      </w:r>
      <w:r>
        <w:rPr>
          <w:i/>
          <w:iCs/>
        </w:rPr>
        <w:t xml:space="preserve"> Software</w:t>
      </w:r>
      <w:r>
        <w:t xml:space="preserve">. As tecnologias definidas foram divididas em duas categorias: </w:t>
      </w:r>
      <w:r>
        <w:rPr>
          <w:i/>
          <w:iCs/>
        </w:rPr>
        <w:t>BackEnd e FrontEnd.</w:t>
      </w:r>
    </w:p>
    <w:p w14:paraId="0356B6A9" w14:textId="77777777" w:rsidR="001D3659" w:rsidRDefault="005F2F57" w:rsidP="00EE1C1C">
      <w:pPr>
        <w:autoSpaceDE w:val="0"/>
        <w:autoSpaceDN w:val="0"/>
        <w:adjustRightInd w:val="0"/>
        <w:spacing w:after="0" w:line="360" w:lineRule="auto"/>
        <w:ind w:left="289" w:firstLine="709"/>
        <w:jc w:val="both"/>
        <w:pPrChange w:id="189" w:author="JORGE TODOE MATSUSHIMA" w:date="2018-12-01T11:24:00Z">
          <w:pPr>
            <w:autoSpaceDE w:val="0"/>
            <w:autoSpaceDN w:val="0"/>
            <w:adjustRightInd w:val="0"/>
            <w:spacing w:line="360" w:lineRule="auto"/>
            <w:ind w:firstLine="709"/>
            <w:jc w:val="both"/>
          </w:pPr>
        </w:pPrChange>
      </w:pPr>
      <w:r>
        <w:t xml:space="preserve">O </w:t>
      </w:r>
      <w:r>
        <w:rPr>
          <w:i/>
          <w:iCs/>
        </w:rPr>
        <w:t xml:space="preserve">BackEnd </w:t>
      </w:r>
      <w:r>
        <w:t>é a camada do servidor que recebe as requisições, faz acesso ao banco de dados e envia as respostas. Também é a responsável pelas regras de negócio e por prover segurança a aplicação (MARQUES, 2017).</w:t>
      </w:r>
    </w:p>
    <w:p w14:paraId="30AA18CF" w14:textId="77777777" w:rsidR="001D3659" w:rsidRDefault="005F2F57" w:rsidP="00887575">
      <w:pPr>
        <w:autoSpaceDE w:val="0"/>
        <w:autoSpaceDN w:val="0"/>
        <w:adjustRightInd w:val="0"/>
        <w:spacing w:after="0" w:line="360" w:lineRule="auto"/>
        <w:ind w:left="289" w:firstLine="709"/>
        <w:jc w:val="both"/>
        <w:pPrChange w:id="190" w:author="JORGE TODOE MATSUSHIMA" w:date="2018-12-01T13:51:00Z">
          <w:pPr>
            <w:autoSpaceDE w:val="0"/>
            <w:autoSpaceDN w:val="0"/>
            <w:adjustRightInd w:val="0"/>
            <w:spacing w:line="360" w:lineRule="auto"/>
            <w:ind w:firstLine="709"/>
            <w:jc w:val="both"/>
          </w:pPr>
        </w:pPrChange>
      </w:pPr>
      <w:r>
        <w:t xml:space="preserve">O </w:t>
      </w:r>
      <w:r>
        <w:rPr>
          <w:i/>
          <w:iCs/>
        </w:rPr>
        <w:t>FrontEnd</w:t>
      </w:r>
      <w:r>
        <w:t xml:space="preserve"> é camada correspondente a interação com o usuário, é a camada que irá receber a entrada de dados, enviar ao </w:t>
      </w:r>
      <w:r>
        <w:rPr>
          <w:i/>
          <w:iCs/>
        </w:rPr>
        <w:t xml:space="preserve">BackEnd, </w:t>
      </w:r>
      <w:r>
        <w:t>receber a resposta e apresentar ao usuário</w:t>
      </w:r>
      <w:ins w:id="191" w:author="JORGE TODOE MATSUSHIMA" w:date="2018-12-01T14:14:00Z">
        <w:r w:rsidR="00C121D0">
          <w:t xml:space="preserve"> </w:t>
        </w:r>
      </w:ins>
      <w:r>
        <w:t>(MARQUES, 2017).</w:t>
      </w:r>
    </w:p>
    <w:p w14:paraId="08868582" w14:textId="77777777" w:rsidR="001D3659" w:rsidRDefault="005F2F57" w:rsidP="00887575">
      <w:pPr>
        <w:pStyle w:val="Ttulo2"/>
        <w:numPr>
          <w:ilvl w:val="2"/>
          <w:numId w:val="3"/>
        </w:numPr>
        <w:spacing w:line="360" w:lineRule="auto"/>
        <w:ind w:leftChars="125" w:left="300"/>
        <w:pPrChange w:id="192" w:author="JORGE TODOE MATSUSHIMA" w:date="2018-12-01T13:51:00Z">
          <w:pPr>
            <w:pStyle w:val="Ttulo2"/>
            <w:numPr>
              <w:ilvl w:val="2"/>
              <w:numId w:val="3"/>
            </w:numPr>
            <w:ind w:leftChars="125" w:left="300"/>
          </w:pPr>
        </w:pPrChange>
      </w:pPr>
      <w:bookmarkStart w:id="193" w:name="_Toc28482"/>
      <w:r>
        <w:rPr>
          <w:lang w:val="en-US"/>
        </w:rPr>
        <w:t>BackEnd</w:t>
      </w:r>
      <w:bookmarkEnd w:id="193"/>
    </w:p>
    <w:p w14:paraId="2BBC8A92" w14:textId="77777777" w:rsidR="001D3659" w:rsidRDefault="005F2F57" w:rsidP="00EE1C1C">
      <w:pPr>
        <w:autoSpaceDE w:val="0"/>
        <w:autoSpaceDN w:val="0"/>
        <w:adjustRightInd w:val="0"/>
        <w:spacing w:after="0" w:line="360" w:lineRule="auto"/>
        <w:ind w:left="289" w:firstLine="709"/>
        <w:jc w:val="both"/>
        <w:rPr>
          <w:lang w:val="en-US"/>
        </w:rPr>
        <w:pPrChange w:id="194" w:author="JORGE TODOE MATSUSHIMA" w:date="2018-12-01T11:24:00Z">
          <w:pPr>
            <w:autoSpaceDE w:val="0"/>
            <w:autoSpaceDN w:val="0"/>
            <w:adjustRightInd w:val="0"/>
            <w:spacing w:line="360" w:lineRule="auto"/>
            <w:ind w:firstLine="709"/>
            <w:jc w:val="both"/>
          </w:pPr>
        </w:pPrChange>
      </w:pPr>
      <w:r>
        <w:rPr>
          <w:lang w:val="en-US"/>
        </w:rPr>
        <w:t xml:space="preserve">A seguir serão apresentadas, as tecnologias aplicadas no desenvolvimento do BackEnd do software. </w:t>
      </w:r>
    </w:p>
    <w:p w14:paraId="7B1CBB4F" w14:textId="77777777" w:rsidR="001D3659" w:rsidRDefault="005F2F57" w:rsidP="00887575">
      <w:pPr>
        <w:pStyle w:val="Ttulo2"/>
        <w:numPr>
          <w:ilvl w:val="3"/>
          <w:numId w:val="3"/>
        </w:numPr>
        <w:spacing w:line="360" w:lineRule="auto"/>
        <w:ind w:leftChars="125" w:left="300"/>
        <w:pPrChange w:id="195" w:author="JORGE TODOE MATSUSHIMA" w:date="2018-12-01T13:51:00Z">
          <w:pPr>
            <w:pStyle w:val="Ttulo2"/>
            <w:numPr>
              <w:ilvl w:val="3"/>
              <w:numId w:val="3"/>
            </w:numPr>
            <w:ind w:leftChars="125" w:left="300"/>
          </w:pPr>
        </w:pPrChange>
      </w:pPr>
      <w:bookmarkStart w:id="196" w:name="_Toc26445"/>
      <w:r>
        <w:rPr>
          <w:lang w:val="en-US"/>
        </w:rPr>
        <w:t>Linguagem Java</w:t>
      </w:r>
      <w:bookmarkEnd w:id="196"/>
    </w:p>
    <w:p w14:paraId="184AAF5A" w14:textId="77777777" w:rsidR="001D3659" w:rsidRDefault="005F2F57" w:rsidP="00EE1C1C">
      <w:pPr>
        <w:autoSpaceDE w:val="0"/>
        <w:autoSpaceDN w:val="0"/>
        <w:adjustRightInd w:val="0"/>
        <w:spacing w:after="0" w:line="360" w:lineRule="auto"/>
        <w:ind w:left="289" w:firstLine="709"/>
        <w:jc w:val="both"/>
        <w:rPr>
          <w:lang w:val="en-US"/>
        </w:rPr>
        <w:pPrChange w:id="197" w:author="JORGE TODOE MATSUSHIMA" w:date="2018-12-01T11:24:00Z">
          <w:pPr>
            <w:autoSpaceDE w:val="0"/>
            <w:autoSpaceDN w:val="0"/>
            <w:adjustRightInd w:val="0"/>
            <w:spacing w:line="360" w:lineRule="auto"/>
            <w:ind w:firstLine="709"/>
            <w:jc w:val="both"/>
          </w:pPr>
        </w:pPrChange>
      </w:pPr>
      <w:r>
        <w:rPr>
          <w:lang w:val="en-US"/>
        </w:rPr>
        <w:t xml:space="preserve">A linguagem de programação escolhida foi a Java. Ela foi desenvolvida na década de 90 pela Sun MicroSystems. No ano de 2008, </w:t>
      </w:r>
      <w:proofErr w:type="gramStart"/>
      <w:r>
        <w:rPr>
          <w:lang w:val="en-US"/>
        </w:rPr>
        <w:t>a</w:t>
      </w:r>
      <w:proofErr w:type="gramEnd"/>
      <w:r>
        <w:rPr>
          <w:lang w:val="en-US"/>
        </w:rPr>
        <w:t xml:space="preserve"> empresa foi adquirida pela Oracle. O diferencial da Linguagem Java frente as linguagens convencionais, é que ao invés de um programa ser compilado para o código nativo da plataforma, na qual o programa foi desenvolvido, ele é compilado para um bytecode</w:t>
      </w:r>
      <w:ins w:id="198" w:author="JORGE TODOE MATSUSHIMA" w:date="2018-12-01T14:14:00Z">
        <w:r w:rsidR="00C121D0">
          <w:rPr>
            <w:lang w:val="en-US"/>
          </w:rPr>
          <w:t xml:space="preserve"> </w:t>
        </w:r>
      </w:ins>
      <w:r>
        <w:rPr>
          <w:lang w:val="en-US"/>
        </w:rPr>
        <w:t>(código da linguagem Java) que será interpretada pela JVM Java Virtual Machine ou Máquina virtual do Java (CAELUM, 2018).</w:t>
      </w:r>
    </w:p>
    <w:p w14:paraId="0435C7AC" w14:textId="77777777" w:rsidR="001D3659" w:rsidRDefault="005F2F57" w:rsidP="00EE1C1C">
      <w:pPr>
        <w:autoSpaceDE w:val="0"/>
        <w:autoSpaceDN w:val="0"/>
        <w:adjustRightInd w:val="0"/>
        <w:spacing w:after="0" w:line="360" w:lineRule="auto"/>
        <w:ind w:left="289" w:firstLine="709"/>
        <w:jc w:val="both"/>
        <w:rPr>
          <w:lang w:val="en-US"/>
        </w:rPr>
        <w:pPrChange w:id="199" w:author="JORGE TODOE MATSUSHIMA" w:date="2018-12-01T11:24:00Z">
          <w:pPr>
            <w:autoSpaceDE w:val="0"/>
            <w:autoSpaceDN w:val="0"/>
            <w:adjustRightInd w:val="0"/>
            <w:spacing w:line="360" w:lineRule="auto"/>
            <w:ind w:firstLine="709"/>
            <w:jc w:val="both"/>
          </w:pPr>
        </w:pPrChange>
      </w:pPr>
      <w:r>
        <w:rPr>
          <w:lang w:val="en-US"/>
        </w:rPr>
        <w:t>A JVM é a responsável por fazer com que um código Java possa ser executado em diferentes plataformas que utilizam diferentes Sistemas Operacionais.</w:t>
      </w:r>
    </w:p>
    <w:p w14:paraId="1E39B8E6" w14:textId="77777777" w:rsidR="001D3659" w:rsidRDefault="005F2F57">
      <w:pPr>
        <w:autoSpaceDE w:val="0"/>
        <w:autoSpaceDN w:val="0"/>
        <w:adjustRightInd w:val="0"/>
        <w:spacing w:line="360" w:lineRule="auto"/>
        <w:ind w:firstLine="709"/>
        <w:jc w:val="both"/>
        <w:rPr>
          <w:lang w:val="en-US"/>
        </w:rPr>
      </w:pPr>
      <w:r>
        <w:rPr>
          <w:lang w:val="en-US"/>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14:paraId="277717DD" w14:textId="77777777" w:rsidR="001D3659" w:rsidRDefault="005F2F57">
      <w:pPr>
        <w:autoSpaceDE w:val="0"/>
        <w:autoSpaceDN w:val="0"/>
        <w:adjustRightInd w:val="0"/>
        <w:spacing w:line="360" w:lineRule="auto"/>
        <w:ind w:leftChars="125" w:left="300" w:firstLine="697"/>
        <w:jc w:val="both"/>
        <w:rPr>
          <w:rFonts w:eastAsia="Arial Unicode MS"/>
          <w:color w:val="000000"/>
          <w:lang w:val="en-US"/>
        </w:rPr>
      </w:pPr>
      <w:commentRangeStart w:id="200"/>
      <w:r>
        <w:rPr>
          <w:rFonts w:eastAsia="Arial Unicode MS"/>
          <w:color w:val="000000"/>
          <w:lang w:val="en-US"/>
        </w:rPr>
        <w:br w:type="page"/>
      </w:r>
      <w:commentRangeEnd w:id="200"/>
      <w:r w:rsidR="00C121D0">
        <w:rPr>
          <w:rStyle w:val="Refdecomentrio"/>
        </w:rPr>
        <w:commentReference w:id="200"/>
      </w:r>
    </w:p>
    <w:p w14:paraId="1EDB37A1" w14:textId="77777777" w:rsidR="001D3659" w:rsidRDefault="005F2F57" w:rsidP="00887575">
      <w:pPr>
        <w:pStyle w:val="Ttulo2"/>
        <w:numPr>
          <w:ilvl w:val="3"/>
          <w:numId w:val="3"/>
        </w:numPr>
        <w:spacing w:line="360" w:lineRule="auto"/>
        <w:ind w:leftChars="125" w:left="300"/>
        <w:pPrChange w:id="201" w:author="JORGE TODOE MATSUSHIMA" w:date="2018-12-01T13:52:00Z">
          <w:pPr>
            <w:pStyle w:val="Ttulo2"/>
            <w:numPr>
              <w:ilvl w:val="3"/>
              <w:numId w:val="3"/>
            </w:numPr>
            <w:ind w:leftChars="125" w:left="300"/>
          </w:pPr>
        </w:pPrChange>
      </w:pPr>
      <w:bookmarkStart w:id="202" w:name="_Toc6518"/>
      <w:r>
        <w:rPr>
          <w:lang w:val="en-US"/>
        </w:rPr>
        <w:lastRenderedPageBreak/>
        <w:t>Formato para Transmissão de Dados</w:t>
      </w:r>
      <w:bookmarkEnd w:id="202"/>
    </w:p>
    <w:p w14:paraId="5AF1D3C2" w14:textId="77777777" w:rsidR="001D3659" w:rsidRDefault="005F2F57" w:rsidP="00EE1C1C">
      <w:pPr>
        <w:autoSpaceDE w:val="0"/>
        <w:autoSpaceDN w:val="0"/>
        <w:adjustRightInd w:val="0"/>
        <w:spacing w:after="0" w:line="360" w:lineRule="auto"/>
        <w:ind w:left="289" w:firstLine="709"/>
        <w:jc w:val="both"/>
        <w:rPr>
          <w:lang w:val="en-US"/>
        </w:rPr>
        <w:pPrChange w:id="203" w:author="JORGE TODOE MATSUSHIMA" w:date="2018-12-01T11:24:00Z">
          <w:pPr>
            <w:autoSpaceDE w:val="0"/>
            <w:autoSpaceDN w:val="0"/>
            <w:adjustRightInd w:val="0"/>
            <w:spacing w:line="360" w:lineRule="auto"/>
            <w:ind w:firstLine="709"/>
            <w:jc w:val="both"/>
          </w:pPr>
        </w:pPrChange>
      </w:pPr>
      <w:r>
        <w:rPr>
          <w:lang w:val="en-US"/>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w:t>
      </w:r>
    </w:p>
    <w:p w14:paraId="0A55A321" w14:textId="3EE2CA1D" w:rsidR="001D3659" w:rsidRDefault="005F2F57">
      <w:pPr>
        <w:autoSpaceDE w:val="0"/>
        <w:autoSpaceDN w:val="0"/>
        <w:adjustRightInd w:val="0"/>
        <w:spacing w:line="360" w:lineRule="auto"/>
        <w:ind w:firstLine="709"/>
        <w:jc w:val="both"/>
        <w:rPr>
          <w:lang w:val="en-US"/>
        </w:rPr>
      </w:pPr>
      <w:r>
        <w:rPr>
          <w:lang w:val="en-US"/>
        </w:rPr>
        <w:t>O formato foi escolhido por conta de além de ser o formato padrão utilizado pelo Spring Framework, pela API de distâncias do Google e pela API de consultas de ceps do viaCep, é também o formato utilizado pelos componentes que fazem parte do FrontEnd.</w:t>
      </w:r>
    </w:p>
    <w:p w14:paraId="1D7097F9" w14:textId="77777777" w:rsidR="00EF411D" w:rsidRDefault="00EF411D" w:rsidP="00EF411D">
      <w:pPr>
        <w:autoSpaceDE w:val="0"/>
        <w:autoSpaceDN w:val="0"/>
        <w:adjustRightInd w:val="0"/>
        <w:spacing w:after="0" w:line="360" w:lineRule="auto"/>
        <w:ind w:left="289" w:firstLine="709"/>
        <w:jc w:val="both"/>
        <w:pPrChange w:id="204" w:author="JORGE TODOE MATSUSHIMA" w:date="2018-12-01T14:44:00Z">
          <w:pPr>
            <w:autoSpaceDE w:val="0"/>
            <w:autoSpaceDN w:val="0"/>
            <w:adjustRightInd w:val="0"/>
            <w:spacing w:line="360" w:lineRule="auto"/>
            <w:ind w:firstLine="709"/>
            <w:jc w:val="both"/>
          </w:pPr>
        </w:pPrChange>
      </w:pPr>
    </w:p>
    <w:p w14:paraId="125FE0D0" w14:textId="77777777" w:rsidR="001D3659" w:rsidRDefault="005F2F57" w:rsidP="00887575">
      <w:pPr>
        <w:pStyle w:val="Ttulo2"/>
        <w:numPr>
          <w:ilvl w:val="3"/>
          <w:numId w:val="3"/>
        </w:numPr>
        <w:spacing w:line="360" w:lineRule="auto"/>
        <w:ind w:leftChars="125" w:left="300"/>
        <w:pPrChange w:id="205" w:author="JORGE TODOE MATSUSHIMA" w:date="2018-12-01T13:52:00Z">
          <w:pPr>
            <w:pStyle w:val="Ttulo2"/>
            <w:numPr>
              <w:ilvl w:val="3"/>
              <w:numId w:val="3"/>
            </w:numPr>
            <w:ind w:leftChars="125" w:left="300"/>
          </w:pPr>
        </w:pPrChange>
      </w:pPr>
      <w:bookmarkStart w:id="206" w:name="_Toc8205"/>
      <w:r>
        <w:rPr>
          <w:lang w:val="en-US"/>
        </w:rPr>
        <w:t>Maven</w:t>
      </w:r>
      <w:bookmarkEnd w:id="206"/>
    </w:p>
    <w:p w14:paraId="03404B68" w14:textId="77777777" w:rsidR="001D3659" w:rsidRDefault="005F2F57" w:rsidP="00EE1C1C">
      <w:pPr>
        <w:autoSpaceDE w:val="0"/>
        <w:autoSpaceDN w:val="0"/>
        <w:adjustRightInd w:val="0"/>
        <w:spacing w:after="0" w:line="360" w:lineRule="auto"/>
        <w:ind w:left="289" w:firstLine="709"/>
        <w:jc w:val="both"/>
        <w:rPr>
          <w:lang w:val="en-US"/>
        </w:rPr>
        <w:pPrChange w:id="207" w:author="JORGE TODOE MATSUSHIMA" w:date="2018-12-01T11:24:00Z">
          <w:pPr>
            <w:autoSpaceDE w:val="0"/>
            <w:autoSpaceDN w:val="0"/>
            <w:adjustRightInd w:val="0"/>
            <w:spacing w:line="360" w:lineRule="auto"/>
            <w:ind w:firstLine="709"/>
            <w:jc w:val="both"/>
          </w:pPr>
        </w:pPrChange>
      </w:pPr>
      <w:r>
        <w:rPr>
          <w:lang w:val="en-US"/>
        </w:rPr>
        <w:t>Maven é uma ferramenta desenvolvida para facilitar o processo de desenvolvimento, Build (construir um programa executável, a partir de código fonte) e gerenciar qualquer projeto baseado em Java (APACHE, 2018).</w:t>
      </w:r>
    </w:p>
    <w:p w14:paraId="54997EF7" w14:textId="77777777" w:rsidR="001D3659" w:rsidRDefault="005F2F57">
      <w:pPr>
        <w:autoSpaceDE w:val="0"/>
        <w:autoSpaceDN w:val="0"/>
        <w:adjustRightInd w:val="0"/>
        <w:spacing w:line="360" w:lineRule="auto"/>
        <w:ind w:firstLine="709"/>
        <w:jc w:val="both"/>
        <w:rPr>
          <w:lang w:val="en-US"/>
        </w:rPr>
      </w:pPr>
      <w:r>
        <w:rPr>
          <w:lang w:val="en-US"/>
        </w:rPr>
        <w:t xml:space="preserve">Esta ferramenta foi originalmente iniciado para facilitar o processo de </w:t>
      </w:r>
      <w:proofErr w:type="gramStart"/>
      <w:r>
        <w:rPr>
          <w:lang w:val="en-US"/>
        </w:rPr>
        <w:t>Build ,</w:t>
      </w:r>
      <w:proofErr w:type="gramEnd"/>
      <w:r>
        <w:rPr>
          <w:lang w:val="en-US"/>
        </w:rPr>
        <w:t xml:space="preserve"> de um Projeto chamado Jakarta Turbine. Este projeto é composto por diversos subprojetos, cada um com suas próprias Builds e JARS (Arquivos Java).</w:t>
      </w:r>
    </w:p>
    <w:p w14:paraId="1FA8ADB0" w14:textId="77777777" w:rsidR="001D3659" w:rsidRDefault="005F2F57" w:rsidP="00EE1C1C">
      <w:pPr>
        <w:autoSpaceDE w:val="0"/>
        <w:autoSpaceDN w:val="0"/>
        <w:adjustRightInd w:val="0"/>
        <w:spacing w:after="0" w:line="360" w:lineRule="auto"/>
        <w:ind w:left="289" w:firstLine="709"/>
        <w:jc w:val="both"/>
        <w:rPr>
          <w:lang w:val="en-US"/>
        </w:rPr>
        <w:pPrChange w:id="208" w:author="JORGE TODOE MATSUSHIMA" w:date="2018-12-01T11:24:00Z">
          <w:pPr>
            <w:autoSpaceDE w:val="0"/>
            <w:autoSpaceDN w:val="0"/>
            <w:adjustRightInd w:val="0"/>
            <w:spacing w:line="360" w:lineRule="auto"/>
            <w:ind w:firstLine="709"/>
            <w:jc w:val="both"/>
          </w:pPr>
        </w:pPrChange>
      </w:pPr>
      <w:r>
        <w:rPr>
          <w:lang w:val="en-US"/>
        </w:rPr>
        <w:t xml:space="preserve">A ferramenta baseou-se na utilização de Project Object Model (POM), um arquivo formato XML que contém todas as informações necessárias para a Build do projeto, configurações, formatos de compilação e o a gestão das dependências. </w:t>
      </w:r>
    </w:p>
    <w:p w14:paraId="251C0F42" w14:textId="77952A44" w:rsidR="001D3659" w:rsidRDefault="005F2F57">
      <w:pPr>
        <w:autoSpaceDE w:val="0"/>
        <w:autoSpaceDN w:val="0"/>
        <w:adjustRightInd w:val="0"/>
        <w:spacing w:line="360" w:lineRule="auto"/>
        <w:ind w:firstLine="709"/>
        <w:jc w:val="both"/>
        <w:rPr>
          <w:ins w:id="209" w:author="JORGE TODOE MATSUSHIMA" w:date="2018-12-01T14:44:00Z"/>
          <w:lang w:val="en-US"/>
        </w:rPr>
      </w:pPr>
      <w:r>
        <w:rPr>
          <w:lang w:val="en-US"/>
        </w:rPr>
        <w:t>O Maven irá realizar a gestão de todas as dependências da parte de BackLog do projeto que serão listadas a seguir.</w:t>
      </w:r>
    </w:p>
    <w:p w14:paraId="30835E87" w14:textId="77777777" w:rsidR="00EF411D" w:rsidRDefault="00EF411D" w:rsidP="00EF411D">
      <w:pPr>
        <w:autoSpaceDE w:val="0"/>
        <w:autoSpaceDN w:val="0"/>
        <w:adjustRightInd w:val="0"/>
        <w:spacing w:after="0" w:line="360" w:lineRule="auto"/>
        <w:ind w:left="289" w:firstLine="709"/>
        <w:jc w:val="both"/>
        <w:rPr>
          <w:lang w:val="en-US"/>
        </w:rPr>
        <w:pPrChange w:id="210" w:author="JORGE TODOE MATSUSHIMA" w:date="2018-12-01T14:44:00Z">
          <w:pPr>
            <w:autoSpaceDE w:val="0"/>
            <w:autoSpaceDN w:val="0"/>
            <w:adjustRightInd w:val="0"/>
            <w:spacing w:line="360" w:lineRule="auto"/>
            <w:ind w:firstLine="709"/>
            <w:jc w:val="both"/>
          </w:pPr>
        </w:pPrChange>
      </w:pPr>
    </w:p>
    <w:p w14:paraId="4082140B" w14:textId="77777777" w:rsidR="001D3659" w:rsidRDefault="005F2F57" w:rsidP="00887575">
      <w:pPr>
        <w:pStyle w:val="Ttulo2"/>
        <w:numPr>
          <w:ilvl w:val="3"/>
          <w:numId w:val="3"/>
        </w:numPr>
        <w:spacing w:line="360" w:lineRule="auto"/>
        <w:ind w:leftChars="125" w:left="300"/>
        <w:pPrChange w:id="211" w:author="JORGE TODOE MATSUSHIMA" w:date="2018-12-01T13:52:00Z">
          <w:pPr>
            <w:pStyle w:val="Ttulo2"/>
            <w:numPr>
              <w:ilvl w:val="3"/>
              <w:numId w:val="3"/>
            </w:numPr>
            <w:ind w:leftChars="125" w:left="300"/>
          </w:pPr>
        </w:pPrChange>
      </w:pPr>
      <w:bookmarkStart w:id="212" w:name="_Toc12611"/>
      <w:r>
        <w:rPr>
          <w:lang w:val="en-US"/>
        </w:rPr>
        <w:t>Spring</w:t>
      </w:r>
      <w:bookmarkEnd w:id="212"/>
    </w:p>
    <w:p w14:paraId="5947C542" w14:textId="77777777" w:rsidR="001D3659" w:rsidRDefault="005F2F57" w:rsidP="00C121D0">
      <w:pPr>
        <w:autoSpaceDE w:val="0"/>
        <w:autoSpaceDN w:val="0"/>
        <w:adjustRightInd w:val="0"/>
        <w:spacing w:after="0" w:line="360" w:lineRule="auto"/>
        <w:ind w:left="289" w:firstLine="709"/>
        <w:jc w:val="both"/>
        <w:rPr>
          <w:lang w:val="en-US"/>
        </w:rPr>
      </w:pPr>
      <w:r>
        <w:rPr>
          <w:lang w:val="en-US"/>
        </w:rPr>
        <w:t xml:space="preserve">O principal Framework e base para o BackEnd é o Spring. Esta ferramenta foi lançada no Ano de 2002. Hoje é mantida pela Pivotal Software. Suas principais características são </w:t>
      </w:r>
      <w:proofErr w:type="gramStart"/>
      <w:r>
        <w:rPr>
          <w:lang w:val="en-US"/>
        </w:rPr>
        <w:t>a</w:t>
      </w:r>
      <w:proofErr w:type="gramEnd"/>
      <w:r>
        <w:rPr>
          <w:lang w:val="en-US"/>
        </w:rPr>
        <w:t xml:space="preserve"> Inversão de Controle e a Injeção de dependências.</w:t>
      </w:r>
    </w:p>
    <w:p w14:paraId="316757F5" w14:textId="77777777" w:rsidR="001D3659" w:rsidRDefault="005F2F57" w:rsidP="00C121D0">
      <w:pPr>
        <w:autoSpaceDE w:val="0"/>
        <w:autoSpaceDN w:val="0"/>
        <w:adjustRightInd w:val="0"/>
        <w:spacing w:after="0" w:line="360" w:lineRule="auto"/>
        <w:ind w:left="289" w:firstLine="709"/>
        <w:jc w:val="both"/>
        <w:rPr>
          <w:lang w:val="en-US"/>
        </w:rPr>
      </w:pPr>
      <w:proofErr w:type="gramStart"/>
      <w:r>
        <w:rPr>
          <w:lang w:val="en-US"/>
        </w:rPr>
        <w:t>A</w:t>
      </w:r>
      <w:proofErr w:type="gramEnd"/>
      <w:r>
        <w:rPr>
          <w:lang w:val="en-US"/>
        </w:rPr>
        <w:t xml:space="preserve"> Inversão de Controle é quando as chamadas da aplicação não podem ser controladas manualmente ou não possuem ordem definida para execução. </w:t>
      </w:r>
      <w:proofErr w:type="gramStart"/>
      <w:r>
        <w:rPr>
          <w:lang w:val="en-US"/>
        </w:rPr>
        <w:t>A</w:t>
      </w:r>
      <w:proofErr w:type="gramEnd"/>
      <w:r>
        <w:rPr>
          <w:lang w:val="en-US"/>
        </w:rPr>
        <w:t xml:space="preserve"> Injeção de Dependências é um padrão de desenvolvimento que busca manter um nível de acoplamento baixo entre os módulos das aplicações e que nesse caso, o Container ou </w:t>
      </w:r>
      <w:r>
        <w:rPr>
          <w:lang w:val="en-US"/>
        </w:rPr>
        <w:lastRenderedPageBreak/>
        <w:t>Framework que disponibiliza ou ‘injeta’ os componentes entre os módulos sempre que necessário (FOWLER, 2004).</w:t>
      </w:r>
    </w:p>
    <w:p w14:paraId="64A629D1" w14:textId="77777777" w:rsidR="001D3659" w:rsidRDefault="005F2F57" w:rsidP="00C121D0">
      <w:pPr>
        <w:autoSpaceDE w:val="0"/>
        <w:autoSpaceDN w:val="0"/>
        <w:adjustRightInd w:val="0"/>
        <w:spacing w:after="0" w:line="360" w:lineRule="auto"/>
        <w:ind w:left="289" w:firstLine="709"/>
        <w:jc w:val="both"/>
        <w:rPr>
          <w:lang w:val="en-US"/>
        </w:rPr>
      </w:pPr>
      <w:r>
        <w:rPr>
          <w:lang w:val="en-US"/>
        </w:rPr>
        <w:t xml:space="preserve">O Spring é composto também de outros módulos, denominados no site como </w:t>
      </w:r>
      <w:r>
        <w:rPr>
          <w:i/>
          <w:iCs/>
          <w:lang w:val="en-US"/>
        </w:rPr>
        <w:t xml:space="preserve">Projects </w:t>
      </w:r>
      <w:r>
        <w:rPr>
          <w:lang w:val="en-US"/>
        </w:rPr>
        <w:t xml:space="preserve">(PIVOTAL, 2018A). Para o desenvolvimento utilizar-se-á dos seguintes </w:t>
      </w:r>
      <w:r>
        <w:rPr>
          <w:i/>
          <w:iCs/>
          <w:lang w:val="en-US"/>
        </w:rPr>
        <w:t>Projects</w:t>
      </w:r>
      <w:r>
        <w:rPr>
          <w:lang w:val="en-US"/>
        </w:rPr>
        <w:t>:</w:t>
      </w:r>
    </w:p>
    <w:p w14:paraId="559F32A2" w14:textId="77777777" w:rsidR="001D3659" w:rsidRDefault="005F2F57" w:rsidP="00C121D0">
      <w:pPr>
        <w:numPr>
          <w:ilvl w:val="0"/>
          <w:numId w:val="6"/>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Spring ou Spring MVC: é um dos projetos iniciais do Spring com foco da Inversão de Controle e Injeção de dependências. Esse projeto provê as dependências necessárias para a criação de S</w:t>
      </w:r>
      <w:r>
        <w:rPr>
          <w:rFonts w:eastAsia="Arial Unicode MS"/>
          <w:i/>
          <w:iCs/>
          <w:color w:val="000000"/>
          <w:lang w:val="en-US"/>
        </w:rPr>
        <w:t>ervices, Views e Controllers</w:t>
      </w:r>
      <w:r>
        <w:rPr>
          <w:rFonts w:eastAsia="Arial Unicode MS"/>
          <w:color w:val="000000"/>
          <w:lang w:val="en-US"/>
        </w:rPr>
        <w:t xml:space="preserve">. </w:t>
      </w:r>
    </w:p>
    <w:p w14:paraId="5766466B" w14:textId="77777777" w:rsidR="001D3659" w:rsidRDefault="005F2F57" w:rsidP="00C121D0">
      <w:pPr>
        <w:numPr>
          <w:ilvl w:val="0"/>
          <w:numId w:val="6"/>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Spring Boot DevTools: Tem a função de prover toda a configuração necessária para executar uma aplicação baseada Spring de Maneira automática, economizando tempo e trabalho.</w:t>
      </w:r>
    </w:p>
    <w:p w14:paraId="09A86159" w14:textId="77777777" w:rsidR="001D3659" w:rsidRDefault="005F2F57" w:rsidP="00C121D0">
      <w:pPr>
        <w:numPr>
          <w:ilvl w:val="0"/>
          <w:numId w:val="6"/>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 xml:space="preserve">Spring Data JPA: Torna a comunicação entre </w:t>
      </w:r>
      <w:proofErr w:type="gramStart"/>
      <w:r>
        <w:rPr>
          <w:rFonts w:eastAsia="Arial Unicode MS"/>
          <w:color w:val="000000"/>
          <w:lang w:val="en-US"/>
        </w:rPr>
        <w:t>a</w:t>
      </w:r>
      <w:proofErr w:type="gramEnd"/>
      <w:r>
        <w:rPr>
          <w:rFonts w:eastAsia="Arial Unicode MS"/>
          <w:color w:val="000000"/>
          <w:lang w:val="en-US"/>
        </w:rPr>
        <w:t xml:space="preserve">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14:paraId="1BAB4B15" w14:textId="77777777" w:rsidR="001D3659" w:rsidRDefault="005F2F57" w:rsidP="00C121D0">
      <w:pPr>
        <w:numPr>
          <w:ilvl w:val="0"/>
          <w:numId w:val="6"/>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14:paraId="156C1D81" w14:textId="77777777" w:rsidR="001D3659" w:rsidRDefault="005F2F57" w:rsidP="00C121D0">
      <w:pPr>
        <w:numPr>
          <w:ilvl w:val="0"/>
          <w:numId w:val="6"/>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Spring Test: É responsável pela execução de testes Unitários utilizando o JUnit.</w:t>
      </w:r>
    </w:p>
    <w:p w14:paraId="6FB48C2B" w14:textId="77777777" w:rsidR="001D3659" w:rsidRDefault="005F2F57" w:rsidP="00EE1C1C">
      <w:pPr>
        <w:autoSpaceDE w:val="0"/>
        <w:autoSpaceDN w:val="0"/>
        <w:adjustRightInd w:val="0"/>
        <w:spacing w:after="0" w:line="360" w:lineRule="auto"/>
        <w:ind w:left="289" w:firstLine="709"/>
        <w:jc w:val="both"/>
        <w:rPr>
          <w:lang w:val="en-US"/>
        </w:rPr>
        <w:pPrChange w:id="213" w:author="JORGE TODOE MATSUSHIMA" w:date="2018-12-01T11:25:00Z">
          <w:pPr>
            <w:autoSpaceDE w:val="0"/>
            <w:autoSpaceDN w:val="0"/>
            <w:adjustRightInd w:val="0"/>
            <w:spacing w:line="360" w:lineRule="auto"/>
            <w:ind w:firstLine="709"/>
            <w:jc w:val="both"/>
          </w:pPr>
        </w:pPrChange>
      </w:pPr>
      <w:r>
        <w:rPr>
          <w:lang w:val="en-US"/>
        </w:rPr>
        <w:t>Informações detalhadas ou de outros Projects do Spring podem ser encontrados no seu próprio site, que também apresenta toda a documentação de cada uma dos Projects.</w:t>
      </w:r>
    </w:p>
    <w:p w14:paraId="7C723133" w14:textId="77777777" w:rsidR="001D3659" w:rsidRDefault="001D3659" w:rsidP="00887575">
      <w:pPr>
        <w:autoSpaceDE w:val="0"/>
        <w:autoSpaceDN w:val="0"/>
        <w:adjustRightInd w:val="0"/>
        <w:spacing w:after="0" w:line="360" w:lineRule="auto"/>
        <w:ind w:left="289" w:firstLine="709"/>
        <w:jc w:val="both"/>
        <w:rPr>
          <w:rFonts w:eastAsia="Arial Unicode MS"/>
          <w:color w:val="000000"/>
          <w:lang w:val="en-US"/>
        </w:rPr>
        <w:pPrChange w:id="214" w:author="JORGE TODOE MATSUSHIMA" w:date="2018-12-01T13:52:00Z">
          <w:pPr>
            <w:autoSpaceDE w:val="0"/>
            <w:autoSpaceDN w:val="0"/>
            <w:adjustRightInd w:val="0"/>
            <w:spacing w:line="360" w:lineRule="auto"/>
            <w:ind w:left="0" w:firstLine="700"/>
            <w:jc w:val="both"/>
          </w:pPr>
        </w:pPrChange>
      </w:pPr>
    </w:p>
    <w:p w14:paraId="43D65ACD" w14:textId="77777777" w:rsidR="001D3659" w:rsidRDefault="005F2F57" w:rsidP="00887575">
      <w:pPr>
        <w:pStyle w:val="Ttulo2"/>
        <w:numPr>
          <w:ilvl w:val="3"/>
          <w:numId w:val="3"/>
        </w:numPr>
        <w:spacing w:line="360" w:lineRule="auto"/>
        <w:ind w:leftChars="125" w:left="300"/>
        <w:pPrChange w:id="215" w:author="JORGE TODOE MATSUSHIMA" w:date="2018-12-01T13:52:00Z">
          <w:pPr>
            <w:pStyle w:val="Ttulo2"/>
            <w:numPr>
              <w:ilvl w:val="3"/>
              <w:numId w:val="3"/>
            </w:numPr>
            <w:ind w:leftChars="125" w:left="300"/>
          </w:pPr>
        </w:pPrChange>
      </w:pPr>
      <w:bookmarkStart w:id="216" w:name="_Toc23070"/>
      <w:r>
        <w:rPr>
          <w:lang w:val="en-US"/>
        </w:rPr>
        <w:t>Banco de Dados</w:t>
      </w:r>
      <w:bookmarkEnd w:id="216"/>
    </w:p>
    <w:p w14:paraId="11664C42" w14:textId="77777777" w:rsidR="001D3659" w:rsidRDefault="005F2F57" w:rsidP="00C121D0">
      <w:pPr>
        <w:autoSpaceDE w:val="0"/>
        <w:autoSpaceDN w:val="0"/>
        <w:adjustRightInd w:val="0"/>
        <w:spacing w:after="0" w:line="360" w:lineRule="auto"/>
        <w:ind w:left="289" w:firstLine="709"/>
        <w:jc w:val="both"/>
        <w:rPr>
          <w:lang w:val="en-US"/>
        </w:rPr>
      </w:pPr>
      <w:r>
        <w:rPr>
          <w:lang w:val="en-US"/>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obaixo consumo de recursos do Host (MYSQL, 2018).  </w:t>
      </w:r>
    </w:p>
    <w:p w14:paraId="1C883507" w14:textId="77777777" w:rsidR="001D3659" w:rsidRDefault="005F2F57" w:rsidP="00887575">
      <w:pPr>
        <w:pStyle w:val="Ttulo2"/>
        <w:numPr>
          <w:ilvl w:val="3"/>
          <w:numId w:val="3"/>
        </w:numPr>
        <w:spacing w:line="360" w:lineRule="auto"/>
        <w:ind w:leftChars="125" w:left="300"/>
        <w:pPrChange w:id="217" w:author="JORGE TODOE MATSUSHIMA" w:date="2018-12-01T13:53:00Z">
          <w:pPr>
            <w:pStyle w:val="Ttulo2"/>
            <w:numPr>
              <w:ilvl w:val="3"/>
              <w:numId w:val="3"/>
            </w:numPr>
            <w:ind w:leftChars="125" w:left="300"/>
          </w:pPr>
        </w:pPrChange>
      </w:pPr>
      <w:bookmarkStart w:id="218" w:name="_Toc10187"/>
      <w:r>
        <w:rPr>
          <w:lang w:val="en-US"/>
        </w:rPr>
        <w:lastRenderedPageBreak/>
        <w:t>Plugins para Base de Dados</w:t>
      </w:r>
      <w:bookmarkEnd w:id="218"/>
    </w:p>
    <w:p w14:paraId="30671819" w14:textId="77777777" w:rsidR="001D3659" w:rsidRDefault="005F2F57" w:rsidP="00C121D0">
      <w:pPr>
        <w:numPr>
          <w:ilvl w:val="0"/>
          <w:numId w:val="7"/>
        </w:numPr>
        <w:autoSpaceDE w:val="0"/>
        <w:autoSpaceDN w:val="0"/>
        <w:adjustRightInd w:val="0"/>
        <w:spacing w:after="0" w:line="360" w:lineRule="auto"/>
        <w:ind w:left="1417"/>
        <w:jc w:val="both"/>
        <w:rPr>
          <w:rFonts w:eastAsia="Arial Unicode MS"/>
          <w:color w:val="000000"/>
          <w:lang w:val="en-US"/>
        </w:rPr>
        <w:pPrChange w:id="219" w:author="JORGE TODOE MATSUSHIMA" w:date="2018-12-01T14:16:00Z">
          <w:pPr>
            <w:numPr>
              <w:numId w:val="7"/>
            </w:numPr>
            <w:tabs>
              <w:tab w:val="left" w:pos="425"/>
            </w:tabs>
            <w:autoSpaceDE w:val="0"/>
            <w:autoSpaceDN w:val="0"/>
            <w:adjustRightInd w:val="0"/>
            <w:spacing w:line="360" w:lineRule="auto"/>
            <w:ind w:left="1417" w:hanging="425"/>
            <w:jc w:val="both"/>
          </w:pPr>
        </w:pPrChange>
      </w:pPr>
      <w:r>
        <w:rPr>
          <w:rFonts w:eastAsia="Arial Unicode MS"/>
          <w:color w:val="000000"/>
          <w:lang w:val="en-US"/>
        </w:rPr>
        <w:t>H2Database: Banco de dados em memória, utilizar-se-á o H2 para Testes Unitários, verificação dos Scripts do Liquibase e para testes simples dos Serviços e Endpoints.</w:t>
      </w:r>
    </w:p>
    <w:p w14:paraId="7E1446A7" w14:textId="77777777" w:rsidR="001D3659" w:rsidRDefault="005F2F57" w:rsidP="00C121D0">
      <w:pPr>
        <w:numPr>
          <w:ilvl w:val="0"/>
          <w:numId w:val="7"/>
        </w:numPr>
        <w:autoSpaceDE w:val="0"/>
        <w:autoSpaceDN w:val="0"/>
        <w:adjustRightInd w:val="0"/>
        <w:spacing w:after="0" w:line="360" w:lineRule="auto"/>
        <w:ind w:left="1417"/>
        <w:jc w:val="both"/>
        <w:rPr>
          <w:rFonts w:eastAsia="Arial Unicode MS"/>
          <w:color w:val="000000"/>
          <w:lang w:val="en-US"/>
        </w:rPr>
        <w:pPrChange w:id="220" w:author="JORGE TODOE MATSUSHIMA" w:date="2018-12-01T14:16:00Z">
          <w:pPr>
            <w:numPr>
              <w:numId w:val="7"/>
            </w:numPr>
            <w:tabs>
              <w:tab w:val="left" w:pos="425"/>
            </w:tabs>
            <w:autoSpaceDE w:val="0"/>
            <w:autoSpaceDN w:val="0"/>
            <w:adjustRightInd w:val="0"/>
            <w:spacing w:line="360" w:lineRule="auto"/>
            <w:ind w:left="1417" w:hanging="425"/>
            <w:jc w:val="both"/>
          </w:pPr>
        </w:pPrChange>
      </w:pPr>
      <w:r>
        <w:rPr>
          <w:rFonts w:eastAsia="Arial Unicode MS"/>
          <w:color w:val="000000"/>
          <w:lang w:val="en-US"/>
        </w:rPr>
        <w:t>MySQL Connector: Plugin necessário para a conexão do Software em Java com o banco de Dados MySQL</w:t>
      </w:r>
    </w:p>
    <w:p w14:paraId="6AE7711F" w14:textId="77777777" w:rsidR="00C121D0" w:rsidRDefault="005F2F57" w:rsidP="00C121D0">
      <w:pPr>
        <w:numPr>
          <w:ilvl w:val="0"/>
          <w:numId w:val="7"/>
        </w:numPr>
        <w:autoSpaceDE w:val="0"/>
        <w:autoSpaceDN w:val="0"/>
        <w:adjustRightInd w:val="0"/>
        <w:spacing w:after="0" w:line="360" w:lineRule="auto"/>
        <w:ind w:left="1417"/>
        <w:jc w:val="both"/>
        <w:rPr>
          <w:ins w:id="221" w:author="JORGE TODOE MATSUSHIMA" w:date="2018-12-01T14:17:00Z"/>
          <w:rFonts w:eastAsia="Arial Unicode MS"/>
          <w:color w:val="000000"/>
          <w:lang w:val="en-US"/>
        </w:rPr>
      </w:pPr>
      <w:r>
        <w:rPr>
          <w:rFonts w:eastAsia="Arial Unicode MS"/>
          <w:color w:val="000000"/>
          <w:lang w:val="en-US"/>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w:t>
      </w:r>
    </w:p>
    <w:p w14:paraId="4BEBA739" w14:textId="77777777" w:rsidR="00C121D0" w:rsidRPr="00C121D0" w:rsidRDefault="00C121D0" w:rsidP="00C121D0">
      <w:pPr>
        <w:tabs>
          <w:tab w:val="left" w:pos="425"/>
        </w:tabs>
        <w:autoSpaceDE w:val="0"/>
        <w:autoSpaceDN w:val="0"/>
        <w:adjustRightInd w:val="0"/>
        <w:spacing w:after="0" w:line="360" w:lineRule="auto"/>
        <w:jc w:val="both"/>
        <w:rPr>
          <w:rFonts w:eastAsia="Arial Unicode MS"/>
          <w:color w:val="000000"/>
          <w:lang w:val="en-US"/>
        </w:rPr>
      </w:pPr>
    </w:p>
    <w:p w14:paraId="2A7B2461" w14:textId="77777777" w:rsidR="001D3659" w:rsidRDefault="005F2F57" w:rsidP="00887575">
      <w:pPr>
        <w:pStyle w:val="Ttulo2"/>
        <w:numPr>
          <w:ilvl w:val="3"/>
          <w:numId w:val="3"/>
        </w:numPr>
        <w:spacing w:line="360" w:lineRule="auto"/>
        <w:ind w:leftChars="125" w:left="300"/>
        <w:pPrChange w:id="222" w:author="JORGE TODOE MATSUSHIMA" w:date="2018-12-01T13:53:00Z">
          <w:pPr>
            <w:pStyle w:val="Ttulo2"/>
            <w:numPr>
              <w:ilvl w:val="3"/>
              <w:numId w:val="3"/>
            </w:numPr>
            <w:ind w:leftChars="135" w:left="324"/>
          </w:pPr>
        </w:pPrChange>
      </w:pPr>
      <w:bookmarkStart w:id="223" w:name="_Toc3324"/>
      <w:r>
        <w:rPr>
          <w:lang w:val="en-US"/>
        </w:rPr>
        <w:t>Demais Dependências utilizadas</w:t>
      </w:r>
      <w:bookmarkEnd w:id="223"/>
    </w:p>
    <w:p w14:paraId="512F5B94" w14:textId="77777777" w:rsidR="001D3659" w:rsidRDefault="005F2F57" w:rsidP="00C121D0">
      <w:pPr>
        <w:numPr>
          <w:ilvl w:val="0"/>
          <w:numId w:val="8"/>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Project Lombok: Biblioteca Java que gera métodos essências de forma automática, como métodos get, set, toString, equals, construtores sem atributos dentre outros.</w:t>
      </w:r>
    </w:p>
    <w:p w14:paraId="20D91B67" w14:textId="77777777" w:rsidR="001D3659" w:rsidRDefault="005F2F57" w:rsidP="00C121D0">
      <w:pPr>
        <w:numPr>
          <w:ilvl w:val="0"/>
          <w:numId w:val="8"/>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 xml:space="preserve">Javax.Json: Biblioteca utilizada para leitura, conversão e criação de arquivos JSON  </w:t>
      </w:r>
    </w:p>
    <w:p w14:paraId="43FD01B4" w14:textId="77777777" w:rsidR="001D3659" w:rsidRDefault="005F2F57" w:rsidP="00C121D0">
      <w:pPr>
        <w:numPr>
          <w:ilvl w:val="0"/>
          <w:numId w:val="8"/>
        </w:numPr>
        <w:autoSpaceDE w:val="0"/>
        <w:autoSpaceDN w:val="0"/>
        <w:adjustRightInd w:val="0"/>
        <w:spacing w:after="0" w:line="360" w:lineRule="auto"/>
        <w:ind w:left="1417"/>
        <w:jc w:val="both"/>
        <w:rPr>
          <w:rFonts w:eastAsia="Arial Unicode MS"/>
          <w:color w:val="000000"/>
          <w:lang w:val="en-US"/>
        </w:rPr>
      </w:pPr>
      <w:r>
        <w:rPr>
          <w:rFonts w:eastAsia="Arial Unicode MS"/>
          <w:color w:val="000000"/>
          <w:lang w:val="en-US"/>
        </w:rPr>
        <w:t>HttpClient: Cliente para realizar requisições HTTP para WebServices, faz-se necessária a utilização dessa biblioteca para realizar requisições à API de Distâncias do Google e ao Servidor do ViaCep.</w:t>
      </w:r>
    </w:p>
    <w:p w14:paraId="5C373493" w14:textId="77777777" w:rsidR="001D3659" w:rsidRDefault="001D3659" w:rsidP="00C121D0">
      <w:pPr>
        <w:autoSpaceDE w:val="0"/>
        <w:autoSpaceDN w:val="0"/>
        <w:adjustRightInd w:val="0"/>
        <w:spacing w:after="0" w:line="360" w:lineRule="auto"/>
        <w:jc w:val="both"/>
        <w:pPrChange w:id="224" w:author="JORGE TODOE MATSUSHIMA" w:date="2018-12-01T14:17:00Z">
          <w:pPr/>
        </w:pPrChange>
      </w:pPr>
    </w:p>
    <w:p w14:paraId="4CE8D19B" w14:textId="77777777" w:rsidR="001D3659" w:rsidRDefault="005F2F57" w:rsidP="00887575">
      <w:pPr>
        <w:pStyle w:val="Ttulo2"/>
        <w:numPr>
          <w:ilvl w:val="3"/>
          <w:numId w:val="3"/>
        </w:numPr>
        <w:spacing w:line="360" w:lineRule="auto"/>
        <w:ind w:leftChars="125" w:left="300"/>
        <w:pPrChange w:id="225" w:author="JORGE TODOE MATSUSHIMA" w:date="2018-12-01T13:53:00Z">
          <w:pPr>
            <w:pStyle w:val="Ttulo2"/>
            <w:numPr>
              <w:ilvl w:val="3"/>
              <w:numId w:val="3"/>
            </w:numPr>
            <w:ind w:leftChars="135" w:left="324"/>
          </w:pPr>
        </w:pPrChange>
      </w:pPr>
      <w:bookmarkStart w:id="226" w:name="_Toc15853"/>
      <w:r>
        <w:rPr>
          <w:lang w:val="en-US"/>
        </w:rPr>
        <w:t>Softwares utilizados</w:t>
      </w:r>
      <w:bookmarkEnd w:id="226"/>
    </w:p>
    <w:p w14:paraId="1ABDF7DC" w14:textId="77777777" w:rsidR="001D3659" w:rsidRDefault="005F2F57" w:rsidP="00EE1C1C">
      <w:pPr>
        <w:autoSpaceDE w:val="0"/>
        <w:autoSpaceDN w:val="0"/>
        <w:adjustRightInd w:val="0"/>
        <w:spacing w:after="0" w:line="360" w:lineRule="auto"/>
        <w:ind w:left="289" w:firstLine="709"/>
        <w:jc w:val="both"/>
        <w:rPr>
          <w:lang w:val="en-US"/>
        </w:rPr>
        <w:pPrChange w:id="227" w:author="JORGE TODOE MATSUSHIMA" w:date="2018-12-01T11:25:00Z">
          <w:pPr>
            <w:autoSpaceDE w:val="0"/>
            <w:autoSpaceDN w:val="0"/>
            <w:adjustRightInd w:val="0"/>
            <w:spacing w:line="360" w:lineRule="auto"/>
            <w:ind w:firstLine="709"/>
            <w:jc w:val="both"/>
          </w:pPr>
        </w:pPrChange>
      </w:pPr>
      <w:r>
        <w:rPr>
          <w:lang w:val="en-US"/>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w:t>
      </w:r>
      <w:proofErr w:type="gramStart"/>
      <w:r>
        <w:rPr>
          <w:lang w:val="en-US"/>
        </w:rPr>
        <w:t>a</w:t>
      </w:r>
      <w:proofErr w:type="gramEnd"/>
      <w:r>
        <w:rPr>
          <w:lang w:val="en-US"/>
        </w:rPr>
        <w:t xml:space="preserve"> aplicação desenvolvida automaticamente, sem necessidade de realizar nenhum tipo de configuração (PIVOTAL, 2018B). </w:t>
      </w:r>
    </w:p>
    <w:p w14:paraId="04DA7084" w14:textId="1E1632B4" w:rsidR="001D3659" w:rsidRDefault="005F2F57" w:rsidP="001E062F">
      <w:pPr>
        <w:autoSpaceDE w:val="0"/>
        <w:autoSpaceDN w:val="0"/>
        <w:adjustRightInd w:val="0"/>
        <w:spacing w:after="0" w:line="360" w:lineRule="auto"/>
        <w:ind w:left="289" w:firstLine="709"/>
        <w:jc w:val="both"/>
        <w:rPr>
          <w:ins w:id="228" w:author="JORGE TODOE MATSUSHIMA" w:date="2018-12-01T14:45:00Z"/>
          <w:lang w:val="en-US"/>
        </w:rPr>
      </w:pPr>
      <w:r>
        <w:rPr>
          <w:lang w:val="en-US"/>
        </w:rPr>
        <w:t xml:space="preserve">XAMPP é um Software Livre Promovido pela Iniciativa Apache Friends. É composto por Servidos Apache, PHP, Perl e atualmente a distribuição Baseada em MySQL MariaDB. Esse software foi elencado para ser utilizado, pelo baixo consumo de recursos </w:t>
      </w:r>
      <w:r>
        <w:rPr>
          <w:lang w:val="en-US"/>
        </w:rPr>
        <w:lastRenderedPageBreak/>
        <w:t>de Hardware, e fácil instalação e utilização de suas ferramentas. Para o o projeto a ferramenta da plataforma a ser utilizada é o MariaDB (</w:t>
      </w:r>
      <w:r>
        <w:t>FRIENDS, 2018)</w:t>
      </w:r>
      <w:r>
        <w:rPr>
          <w:lang w:val="en-US"/>
        </w:rPr>
        <w:t>.</w:t>
      </w:r>
    </w:p>
    <w:p w14:paraId="54A3D6F1" w14:textId="77777777" w:rsidR="001E062F" w:rsidRDefault="001E062F" w:rsidP="001E062F">
      <w:pPr>
        <w:autoSpaceDE w:val="0"/>
        <w:autoSpaceDN w:val="0"/>
        <w:adjustRightInd w:val="0"/>
        <w:spacing w:after="0" w:line="360" w:lineRule="auto"/>
        <w:ind w:left="289" w:firstLine="709"/>
        <w:jc w:val="both"/>
        <w:rPr>
          <w:lang w:val="en-US"/>
        </w:rPr>
        <w:pPrChange w:id="229" w:author="JORGE TODOE MATSUSHIMA" w:date="2018-12-01T14:45:00Z">
          <w:pPr>
            <w:autoSpaceDE w:val="0"/>
            <w:autoSpaceDN w:val="0"/>
            <w:adjustRightInd w:val="0"/>
            <w:spacing w:line="360" w:lineRule="auto"/>
            <w:ind w:firstLine="709"/>
            <w:jc w:val="both"/>
          </w:pPr>
        </w:pPrChange>
      </w:pPr>
    </w:p>
    <w:p w14:paraId="4B1B3744" w14:textId="77777777" w:rsidR="001D3659" w:rsidRDefault="005F2F57" w:rsidP="00887575">
      <w:pPr>
        <w:pStyle w:val="Ttulo2"/>
        <w:numPr>
          <w:ilvl w:val="3"/>
          <w:numId w:val="3"/>
        </w:numPr>
        <w:spacing w:line="360" w:lineRule="auto"/>
        <w:ind w:leftChars="125" w:left="300"/>
        <w:pPrChange w:id="230" w:author="JORGE TODOE MATSUSHIMA" w:date="2018-12-01T13:54:00Z">
          <w:pPr>
            <w:pStyle w:val="Ttulo2"/>
            <w:numPr>
              <w:ilvl w:val="3"/>
              <w:numId w:val="3"/>
            </w:numPr>
            <w:ind w:leftChars="135" w:left="324"/>
          </w:pPr>
        </w:pPrChange>
      </w:pPr>
      <w:bookmarkStart w:id="231" w:name="_Toc26619"/>
      <w:r>
        <w:rPr>
          <w:lang w:val="en-US"/>
        </w:rPr>
        <w:t>Recursos Externos</w:t>
      </w:r>
      <w:bookmarkEnd w:id="231"/>
    </w:p>
    <w:p w14:paraId="6E241832" w14:textId="77777777" w:rsidR="001D3659" w:rsidRDefault="005F2F57" w:rsidP="00EE1C1C">
      <w:pPr>
        <w:autoSpaceDE w:val="0"/>
        <w:autoSpaceDN w:val="0"/>
        <w:adjustRightInd w:val="0"/>
        <w:spacing w:after="0" w:line="360" w:lineRule="auto"/>
        <w:ind w:left="289" w:firstLine="709"/>
        <w:jc w:val="both"/>
        <w:rPr>
          <w:lang w:val="en-US"/>
        </w:rPr>
        <w:pPrChange w:id="232" w:author="JORGE TODOE MATSUSHIMA" w:date="2018-12-01T11:25:00Z">
          <w:pPr>
            <w:autoSpaceDE w:val="0"/>
            <w:autoSpaceDN w:val="0"/>
            <w:adjustRightInd w:val="0"/>
            <w:spacing w:line="360" w:lineRule="auto"/>
            <w:ind w:firstLine="709"/>
            <w:jc w:val="both"/>
          </w:pPr>
        </w:pPrChange>
      </w:pPr>
      <w:r>
        <w:rPr>
          <w:lang w:val="en-US"/>
        </w:rPr>
        <w:t>Para satisfazer as necessidades dos usuários, faz-se necessária a utilização de dois recursos externos:</w:t>
      </w:r>
    </w:p>
    <w:p w14:paraId="79C136F6" w14:textId="77777777" w:rsidR="001D3659" w:rsidRDefault="005F2F57" w:rsidP="00C121D0">
      <w:pPr>
        <w:numPr>
          <w:ilvl w:val="0"/>
          <w:numId w:val="9"/>
        </w:numPr>
        <w:autoSpaceDE w:val="0"/>
        <w:autoSpaceDN w:val="0"/>
        <w:adjustRightInd w:val="0"/>
        <w:spacing w:after="0" w:line="360" w:lineRule="auto"/>
        <w:ind w:left="1417"/>
        <w:jc w:val="both"/>
        <w:rPr>
          <w:rFonts w:eastAsia="Arial Unicode MS"/>
          <w:color w:val="000000"/>
          <w:lang w:val="en-US"/>
        </w:rPr>
        <w:pPrChange w:id="233" w:author="JORGE TODOE MATSUSHIMA" w:date="2018-12-01T14:18:00Z">
          <w:pPr>
            <w:numPr>
              <w:numId w:val="9"/>
            </w:numPr>
            <w:tabs>
              <w:tab w:val="left" w:pos="425"/>
            </w:tabs>
            <w:autoSpaceDE w:val="0"/>
            <w:autoSpaceDN w:val="0"/>
            <w:adjustRightInd w:val="0"/>
            <w:spacing w:line="360" w:lineRule="auto"/>
            <w:ind w:left="1417" w:hanging="425"/>
            <w:jc w:val="both"/>
          </w:pPr>
        </w:pPrChange>
      </w:pPr>
      <w:r>
        <w:rPr>
          <w:rFonts w:eastAsia="Arial Unicode MS"/>
          <w:color w:val="000000"/>
          <w:lang w:val="en-US"/>
        </w:rPr>
        <w:t xml:space="preserve">Distance Matrix API é fornecida pela Google. </w:t>
      </w:r>
      <w:proofErr w:type="gramStart"/>
      <w:r>
        <w:rPr>
          <w:rFonts w:eastAsia="Arial Unicode MS"/>
          <w:color w:val="000000"/>
          <w:lang w:val="en-US"/>
        </w:rPr>
        <w:t>A</w:t>
      </w:r>
      <w:proofErr w:type="gramEnd"/>
      <w:r>
        <w:rPr>
          <w:rFonts w:eastAsia="Arial Unicode MS"/>
          <w:color w:val="000000"/>
          <w:lang w:val="en-US"/>
        </w:rPr>
        <w:t xml:space="preserve">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14:paraId="046684DD" w14:textId="77777777" w:rsidR="001D3659" w:rsidRDefault="005F2F57" w:rsidP="00C121D0">
      <w:pPr>
        <w:numPr>
          <w:ilvl w:val="0"/>
          <w:numId w:val="9"/>
        </w:numPr>
        <w:autoSpaceDE w:val="0"/>
        <w:autoSpaceDN w:val="0"/>
        <w:adjustRightInd w:val="0"/>
        <w:spacing w:after="0" w:line="360" w:lineRule="auto"/>
        <w:ind w:left="1417"/>
        <w:jc w:val="both"/>
        <w:rPr>
          <w:rFonts w:eastAsia="Arial Unicode MS"/>
          <w:color w:val="000000"/>
          <w:lang w:val="en-US"/>
        </w:rPr>
        <w:pPrChange w:id="234" w:author="JORGE TODOE MATSUSHIMA" w:date="2018-12-01T14:18:00Z">
          <w:pPr>
            <w:numPr>
              <w:numId w:val="9"/>
            </w:numPr>
            <w:tabs>
              <w:tab w:val="left" w:pos="425"/>
            </w:tabs>
            <w:autoSpaceDE w:val="0"/>
            <w:autoSpaceDN w:val="0"/>
            <w:adjustRightInd w:val="0"/>
            <w:spacing w:line="360" w:lineRule="auto"/>
            <w:ind w:left="1417" w:hanging="425"/>
            <w:jc w:val="both"/>
          </w:pPr>
        </w:pPrChange>
      </w:pPr>
      <w:r>
        <w:rPr>
          <w:rFonts w:eastAsia="Arial Unicode MS"/>
          <w:color w:val="000000"/>
          <w:lang w:val="en-US"/>
        </w:rPr>
        <w:t>ViaCep é um WebService gratuito para consulta de ceps. As requisições são feitas pelo Protocolo HTTP. Ao efetuar uma requisição o WebService retorna um JSON com as informações do CEP, caso ele seja válido.</w:t>
      </w:r>
    </w:p>
    <w:p w14:paraId="6C03D1BF" w14:textId="77777777" w:rsidR="001D3659" w:rsidRDefault="001D3659" w:rsidP="00C121D0">
      <w:pPr>
        <w:autoSpaceDE w:val="0"/>
        <w:autoSpaceDN w:val="0"/>
        <w:adjustRightInd w:val="0"/>
        <w:spacing w:line="360" w:lineRule="auto"/>
        <w:ind w:left="992"/>
        <w:jc w:val="both"/>
        <w:rPr>
          <w:rFonts w:eastAsia="Arial Unicode MS"/>
          <w:color w:val="000000"/>
          <w:lang w:val="en-US"/>
        </w:rPr>
      </w:pPr>
    </w:p>
    <w:p w14:paraId="699286D1" w14:textId="77777777" w:rsidR="001D3659" w:rsidRDefault="005F2F57" w:rsidP="00C121D0">
      <w:pPr>
        <w:pStyle w:val="Ttulo2"/>
        <w:numPr>
          <w:ilvl w:val="2"/>
          <w:numId w:val="3"/>
        </w:numPr>
        <w:spacing w:line="360" w:lineRule="auto"/>
        <w:ind w:leftChars="135" w:left="324"/>
        <w:pPrChange w:id="235" w:author="JORGE TODOE MATSUSHIMA" w:date="2018-12-01T14:21:00Z">
          <w:pPr>
            <w:pStyle w:val="Ttulo2"/>
            <w:numPr>
              <w:ilvl w:val="2"/>
              <w:numId w:val="3"/>
            </w:numPr>
            <w:ind w:leftChars="135" w:left="324"/>
          </w:pPr>
        </w:pPrChange>
      </w:pPr>
      <w:bookmarkStart w:id="236" w:name="_Toc22492"/>
      <w:r>
        <w:rPr>
          <w:lang w:val="en-US"/>
        </w:rPr>
        <w:t>FrontEnd</w:t>
      </w:r>
      <w:bookmarkEnd w:id="236"/>
    </w:p>
    <w:p w14:paraId="354AF8A3" w14:textId="77777777" w:rsidR="001D3659" w:rsidRDefault="005F2F57" w:rsidP="001E062F">
      <w:pPr>
        <w:autoSpaceDE w:val="0"/>
        <w:autoSpaceDN w:val="0"/>
        <w:adjustRightInd w:val="0"/>
        <w:spacing w:after="0" w:line="360" w:lineRule="auto"/>
        <w:ind w:left="289" w:firstLine="709"/>
        <w:jc w:val="both"/>
        <w:rPr>
          <w:lang w:val="en-US"/>
        </w:rPr>
        <w:pPrChange w:id="237" w:author="JORGE TODOE MATSUSHIMA" w:date="2018-12-01T14:45:00Z">
          <w:pPr>
            <w:autoSpaceDE w:val="0"/>
            <w:autoSpaceDN w:val="0"/>
            <w:adjustRightInd w:val="0"/>
            <w:spacing w:line="360" w:lineRule="auto"/>
            <w:ind w:firstLine="709"/>
            <w:jc w:val="both"/>
          </w:pPr>
        </w:pPrChange>
      </w:pPr>
      <w:r>
        <w:rPr>
          <w:lang w:val="en-US"/>
        </w:rPr>
        <w:t>As tecnologias apresentadas, a seguir, fazem parte da camada de FrontEnd do projeto.</w:t>
      </w:r>
    </w:p>
    <w:p w14:paraId="18315098" w14:textId="77777777" w:rsidR="001D3659" w:rsidRDefault="001D3659" w:rsidP="00C121D0">
      <w:pPr>
        <w:autoSpaceDE w:val="0"/>
        <w:autoSpaceDN w:val="0"/>
        <w:adjustRightInd w:val="0"/>
        <w:spacing w:after="0" w:line="360" w:lineRule="auto"/>
        <w:ind w:left="289" w:firstLine="709"/>
        <w:jc w:val="both"/>
        <w:pPrChange w:id="238" w:author="JORGE TODOE MATSUSHIMA" w:date="2018-12-01T14:21:00Z">
          <w:pPr/>
        </w:pPrChange>
      </w:pPr>
    </w:p>
    <w:p w14:paraId="36EDA6B8" w14:textId="77777777" w:rsidR="001D3659" w:rsidRDefault="005F2F57" w:rsidP="00C121D0">
      <w:pPr>
        <w:pStyle w:val="Ttulo2"/>
        <w:numPr>
          <w:ilvl w:val="3"/>
          <w:numId w:val="3"/>
        </w:numPr>
        <w:spacing w:line="360" w:lineRule="auto"/>
        <w:ind w:leftChars="135" w:left="324"/>
        <w:pPrChange w:id="239" w:author="JORGE TODOE MATSUSHIMA" w:date="2018-12-01T14:21:00Z">
          <w:pPr>
            <w:pStyle w:val="Ttulo2"/>
            <w:numPr>
              <w:ilvl w:val="3"/>
              <w:numId w:val="3"/>
            </w:numPr>
            <w:ind w:leftChars="135" w:left="324"/>
          </w:pPr>
        </w:pPrChange>
      </w:pPr>
      <w:bookmarkStart w:id="240" w:name="_Toc4102"/>
      <w:r>
        <w:rPr>
          <w:lang w:val="en-US"/>
        </w:rPr>
        <w:t>NPM</w:t>
      </w:r>
      <w:bookmarkEnd w:id="240"/>
    </w:p>
    <w:p w14:paraId="5621AFF8" w14:textId="77777777" w:rsidR="001D3659" w:rsidRDefault="005F2F57" w:rsidP="00EE1C1C">
      <w:pPr>
        <w:autoSpaceDE w:val="0"/>
        <w:autoSpaceDN w:val="0"/>
        <w:adjustRightInd w:val="0"/>
        <w:spacing w:after="0" w:line="360" w:lineRule="auto"/>
        <w:ind w:left="289" w:firstLine="709"/>
        <w:jc w:val="both"/>
        <w:rPr>
          <w:lang w:val="en-US"/>
        </w:rPr>
        <w:pPrChange w:id="241" w:author="JORGE TODOE MATSUSHIMA" w:date="2018-12-01T11:25:00Z">
          <w:pPr>
            <w:autoSpaceDE w:val="0"/>
            <w:autoSpaceDN w:val="0"/>
            <w:adjustRightInd w:val="0"/>
            <w:spacing w:line="360" w:lineRule="auto"/>
            <w:ind w:firstLine="709"/>
            <w:jc w:val="both"/>
          </w:pPr>
        </w:pPrChange>
      </w:pPr>
      <w:r>
        <w:rPr>
          <w:lang w:val="en-US"/>
        </w:rPr>
        <w:t xml:space="preserve">Npm é um Software para gerenciamento de Pacotes/Dependências para linguagem de programação JavaScript/TypeScript. Foi lançado inicialmente em 2010. </w:t>
      </w:r>
    </w:p>
    <w:p w14:paraId="65688FBD" w14:textId="77777777" w:rsidR="001D3659" w:rsidRDefault="005F2F57" w:rsidP="001E062F">
      <w:pPr>
        <w:autoSpaceDE w:val="0"/>
        <w:autoSpaceDN w:val="0"/>
        <w:adjustRightInd w:val="0"/>
        <w:spacing w:after="0" w:line="360" w:lineRule="auto"/>
        <w:ind w:left="289" w:firstLine="709"/>
        <w:jc w:val="both"/>
        <w:rPr>
          <w:lang w:val="en-US"/>
        </w:rPr>
        <w:pPrChange w:id="242" w:author="JORGE TODOE MATSUSHIMA" w:date="2018-12-01T14:45:00Z">
          <w:pPr>
            <w:autoSpaceDE w:val="0"/>
            <w:autoSpaceDN w:val="0"/>
            <w:adjustRightInd w:val="0"/>
            <w:spacing w:line="360" w:lineRule="auto"/>
            <w:ind w:firstLine="709"/>
            <w:jc w:val="both"/>
          </w:pPr>
        </w:pPrChange>
      </w:pPr>
      <w:r>
        <w:rPr>
          <w:lang w:val="en-US"/>
        </w:rPr>
        <w:t>O NPM consiste em uma base de dados online com diversas dependências que podem ser baixadas pelo cliente NPM, utilizando linha de comando. (NPM, 2018)</w:t>
      </w:r>
      <w:r w:rsidR="00C121D0">
        <w:rPr>
          <w:lang w:val="en-US"/>
        </w:rPr>
        <w:t>.</w:t>
      </w:r>
    </w:p>
    <w:p w14:paraId="775F2CE9" w14:textId="77777777" w:rsidR="001D3659" w:rsidRDefault="001D3659" w:rsidP="001E062F">
      <w:pPr>
        <w:autoSpaceDE w:val="0"/>
        <w:autoSpaceDN w:val="0"/>
        <w:adjustRightInd w:val="0"/>
        <w:spacing w:after="0" w:line="360" w:lineRule="auto"/>
        <w:ind w:left="289" w:firstLine="709"/>
        <w:jc w:val="both"/>
        <w:rPr>
          <w:lang w:val="en-US"/>
        </w:rPr>
        <w:pPrChange w:id="243" w:author="JORGE TODOE MATSUSHIMA" w:date="2018-12-01T14:45:00Z">
          <w:pPr>
            <w:autoSpaceDE w:val="0"/>
            <w:autoSpaceDN w:val="0"/>
            <w:adjustRightInd w:val="0"/>
            <w:spacing w:line="360" w:lineRule="auto"/>
            <w:ind w:firstLine="709"/>
            <w:jc w:val="both"/>
          </w:pPr>
        </w:pPrChange>
      </w:pPr>
    </w:p>
    <w:p w14:paraId="194ACC06" w14:textId="77777777" w:rsidR="001D3659" w:rsidRDefault="005F2F57" w:rsidP="00C121D0">
      <w:pPr>
        <w:pStyle w:val="Ttulo2"/>
        <w:numPr>
          <w:ilvl w:val="3"/>
          <w:numId w:val="3"/>
        </w:numPr>
        <w:spacing w:line="360" w:lineRule="auto"/>
        <w:ind w:leftChars="135" w:left="324"/>
        <w:pPrChange w:id="244" w:author="JORGE TODOE MATSUSHIMA" w:date="2018-12-01T14:21:00Z">
          <w:pPr>
            <w:pStyle w:val="Ttulo2"/>
            <w:numPr>
              <w:ilvl w:val="3"/>
              <w:numId w:val="3"/>
            </w:numPr>
            <w:ind w:leftChars="135" w:left="324"/>
          </w:pPr>
        </w:pPrChange>
      </w:pPr>
      <w:bookmarkStart w:id="245" w:name="_Toc6739"/>
      <w:r>
        <w:rPr>
          <w:lang w:val="en-US"/>
        </w:rPr>
        <w:t>Ionic</w:t>
      </w:r>
      <w:bookmarkEnd w:id="245"/>
    </w:p>
    <w:p w14:paraId="6581D2E0" w14:textId="77777777" w:rsidR="001D3659" w:rsidRDefault="005F2F57" w:rsidP="00EE1C1C">
      <w:pPr>
        <w:autoSpaceDE w:val="0"/>
        <w:autoSpaceDN w:val="0"/>
        <w:adjustRightInd w:val="0"/>
        <w:spacing w:after="0" w:line="360" w:lineRule="auto"/>
        <w:ind w:left="289" w:firstLine="709"/>
        <w:jc w:val="both"/>
        <w:rPr>
          <w:lang w:val="en-US"/>
        </w:rPr>
        <w:pPrChange w:id="246" w:author="JORGE TODOE MATSUSHIMA" w:date="2018-12-01T11:26:00Z">
          <w:pPr>
            <w:autoSpaceDE w:val="0"/>
            <w:autoSpaceDN w:val="0"/>
            <w:adjustRightInd w:val="0"/>
            <w:spacing w:line="360" w:lineRule="auto"/>
            <w:ind w:firstLine="709"/>
            <w:jc w:val="both"/>
          </w:pPr>
        </w:pPrChange>
      </w:pPr>
      <w:r>
        <w:rPr>
          <w:lang w:val="en-US"/>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w:t>
      </w:r>
      <w:r>
        <w:rPr>
          <w:lang w:val="en-US"/>
        </w:rPr>
        <w:lastRenderedPageBreak/>
        <w:t xml:space="preserve">Cordova e, provê </w:t>
      </w:r>
      <w:proofErr w:type="gramStart"/>
      <w:r>
        <w:rPr>
          <w:lang w:val="en-US"/>
        </w:rPr>
        <w:t>a</w:t>
      </w:r>
      <w:proofErr w:type="gramEnd"/>
      <w:r>
        <w:rPr>
          <w:lang w:val="en-US"/>
        </w:rPr>
        <w:t xml:space="preserve"> Interface ao usuário, enquanto o Cordova age transcrevendo as ações do FrontEnd em comandos para a plataforma no </w:t>
      </w:r>
      <w:del w:id="247" w:author="JORGE TODOE MATSUSHIMA" w:date="2018-12-01T14:22:00Z">
        <w:r w:rsidDel="00C121D0">
          <w:rPr>
            <w:lang w:val="en-US"/>
          </w:rPr>
          <w:delText>qual  aplicação</w:delText>
        </w:r>
      </w:del>
      <w:ins w:id="248" w:author="JORGE TODOE MATSUSHIMA" w:date="2018-12-01T14:22:00Z">
        <w:r w:rsidR="00C121D0">
          <w:rPr>
            <w:lang w:val="en-US"/>
          </w:rPr>
          <w:t>qual aplicação</w:t>
        </w:r>
      </w:ins>
      <w:r>
        <w:rPr>
          <w:lang w:val="en-US"/>
        </w:rPr>
        <w:t xml:space="preserve"> é executada (IONIC, 2018).</w:t>
      </w:r>
    </w:p>
    <w:p w14:paraId="4083CD44" w14:textId="77777777" w:rsidR="001D3659" w:rsidRDefault="005F2F57" w:rsidP="00EE1C1C">
      <w:pPr>
        <w:autoSpaceDE w:val="0"/>
        <w:autoSpaceDN w:val="0"/>
        <w:adjustRightInd w:val="0"/>
        <w:spacing w:after="0" w:line="360" w:lineRule="auto"/>
        <w:ind w:left="289" w:firstLine="709"/>
        <w:jc w:val="both"/>
        <w:rPr>
          <w:lang w:val="en-US"/>
        </w:rPr>
        <w:pPrChange w:id="249" w:author="JORGE TODOE MATSUSHIMA" w:date="2018-12-01T11:26:00Z">
          <w:pPr>
            <w:autoSpaceDE w:val="0"/>
            <w:autoSpaceDN w:val="0"/>
            <w:adjustRightInd w:val="0"/>
            <w:spacing w:line="360" w:lineRule="auto"/>
            <w:ind w:firstLine="709"/>
            <w:jc w:val="both"/>
          </w:pPr>
        </w:pPrChange>
      </w:pPr>
      <w:r>
        <w:rPr>
          <w:lang w:val="en-US"/>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14:paraId="1B668724" w14:textId="77777777" w:rsidR="001D3659" w:rsidRDefault="005F2F57" w:rsidP="00C121D0">
      <w:pPr>
        <w:autoSpaceDE w:val="0"/>
        <w:autoSpaceDN w:val="0"/>
        <w:adjustRightInd w:val="0"/>
        <w:spacing w:after="0" w:line="360" w:lineRule="auto"/>
        <w:ind w:left="289" w:firstLine="709"/>
        <w:jc w:val="both"/>
        <w:rPr>
          <w:lang w:val="en-US"/>
        </w:rPr>
        <w:pPrChange w:id="250" w:author="JORGE TODOE MATSUSHIMA" w:date="2018-12-01T14:19:00Z">
          <w:pPr>
            <w:autoSpaceDE w:val="0"/>
            <w:autoSpaceDN w:val="0"/>
            <w:adjustRightInd w:val="0"/>
            <w:spacing w:line="360" w:lineRule="auto"/>
            <w:ind w:firstLine="709"/>
            <w:jc w:val="both"/>
          </w:pPr>
        </w:pPrChange>
      </w:pPr>
      <w:r>
        <w:rPr>
          <w:lang w:val="en-US"/>
        </w:rPr>
        <w:t xml:space="preserve">Além das tecnologias já citadas, o Ionic ainda permite a utilização de recursos nativos da plataforma que o está executando, como: câmera, GPS, acesso </w:t>
      </w:r>
      <w:proofErr w:type="gramStart"/>
      <w:r>
        <w:rPr>
          <w:lang w:val="en-US"/>
        </w:rPr>
        <w:t>a</w:t>
      </w:r>
      <w:proofErr w:type="gramEnd"/>
      <w:r>
        <w:rPr>
          <w:lang w:val="en-US"/>
        </w:rPr>
        <w:t xml:space="preserve">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14:paraId="475B36F6" w14:textId="77777777" w:rsidR="001D3659" w:rsidRDefault="005F2F57" w:rsidP="00C121D0">
      <w:pPr>
        <w:autoSpaceDE w:val="0"/>
        <w:autoSpaceDN w:val="0"/>
        <w:adjustRightInd w:val="0"/>
        <w:spacing w:after="0" w:line="360" w:lineRule="auto"/>
        <w:ind w:left="289" w:firstLine="709"/>
        <w:jc w:val="both"/>
        <w:rPr>
          <w:lang w:val="en-US"/>
        </w:rPr>
        <w:pPrChange w:id="251" w:author="JORGE TODOE MATSUSHIMA" w:date="2018-12-01T14:22:00Z">
          <w:pPr>
            <w:autoSpaceDE w:val="0"/>
            <w:autoSpaceDN w:val="0"/>
            <w:adjustRightInd w:val="0"/>
            <w:spacing w:line="360" w:lineRule="auto"/>
            <w:ind w:firstLine="709"/>
            <w:jc w:val="both"/>
          </w:pPr>
        </w:pPrChange>
      </w:pPr>
      <w:r>
        <w:rPr>
          <w:lang w:val="en-US"/>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14:paraId="11584EC4" w14:textId="77777777" w:rsidR="001D3659" w:rsidRDefault="001D3659" w:rsidP="00C121D0">
      <w:pPr>
        <w:autoSpaceDE w:val="0"/>
        <w:autoSpaceDN w:val="0"/>
        <w:adjustRightInd w:val="0"/>
        <w:spacing w:after="0" w:line="360" w:lineRule="auto"/>
        <w:ind w:left="289" w:firstLine="709"/>
        <w:jc w:val="both"/>
        <w:pPrChange w:id="252" w:author="JORGE TODOE MATSUSHIMA" w:date="2018-12-01T14:20:00Z">
          <w:pPr>
            <w:ind w:firstLine="697"/>
          </w:pPr>
        </w:pPrChange>
      </w:pPr>
    </w:p>
    <w:p w14:paraId="03D26F0D" w14:textId="77777777" w:rsidR="001D3659" w:rsidRDefault="005F2F57" w:rsidP="00C121D0">
      <w:pPr>
        <w:pStyle w:val="Ttulo2"/>
        <w:numPr>
          <w:ilvl w:val="3"/>
          <w:numId w:val="3"/>
        </w:numPr>
        <w:spacing w:line="360" w:lineRule="auto"/>
        <w:ind w:leftChars="135" w:left="324"/>
        <w:pPrChange w:id="253" w:author="JORGE TODOE MATSUSHIMA" w:date="2018-12-01T14:22:00Z">
          <w:pPr>
            <w:pStyle w:val="Ttulo2"/>
            <w:numPr>
              <w:ilvl w:val="3"/>
              <w:numId w:val="3"/>
            </w:numPr>
            <w:ind w:leftChars="135" w:left="324"/>
          </w:pPr>
        </w:pPrChange>
      </w:pPr>
      <w:bookmarkStart w:id="254" w:name="_Toc17535"/>
      <w:r>
        <w:rPr>
          <w:lang w:val="en-US"/>
        </w:rPr>
        <w:t>HTML5</w:t>
      </w:r>
      <w:bookmarkEnd w:id="254"/>
    </w:p>
    <w:p w14:paraId="3AFB01E4" w14:textId="77777777" w:rsidR="001D3659" w:rsidRDefault="005F2F57" w:rsidP="00EE1C1C">
      <w:pPr>
        <w:autoSpaceDE w:val="0"/>
        <w:autoSpaceDN w:val="0"/>
        <w:adjustRightInd w:val="0"/>
        <w:spacing w:after="0" w:line="360" w:lineRule="auto"/>
        <w:ind w:left="289" w:firstLine="709"/>
        <w:jc w:val="both"/>
        <w:rPr>
          <w:lang w:val="en-US"/>
        </w:rPr>
        <w:pPrChange w:id="255" w:author="JORGE TODOE MATSUSHIMA" w:date="2018-12-01T11:26:00Z">
          <w:pPr>
            <w:autoSpaceDE w:val="0"/>
            <w:autoSpaceDN w:val="0"/>
            <w:adjustRightInd w:val="0"/>
            <w:spacing w:line="360" w:lineRule="auto"/>
            <w:ind w:firstLine="709"/>
            <w:jc w:val="both"/>
          </w:pPr>
        </w:pPrChange>
      </w:pPr>
      <w:r>
        <w:rPr>
          <w:lang w:val="en-US"/>
        </w:rPr>
        <w:fldChar w:fldCharType="begin"/>
      </w:r>
      <w:r>
        <w:rPr>
          <w:lang w:val="en-US"/>
        </w:rPr>
        <w:instrText xml:space="preserve"> HYPERLINK "https://pt.wikipedia.org/wiki/Hypertext_Markup_Language" \o "Hypertext Markup Language" </w:instrText>
      </w:r>
      <w:r>
        <w:rPr>
          <w:lang w:val="en-US"/>
        </w:rPr>
        <w:fldChar w:fldCharType="separate"/>
      </w:r>
      <w:r>
        <w:rPr>
          <w:lang w:val="en-US"/>
        </w:rPr>
        <w:t>Hypertext Markup Language</w:t>
      </w:r>
      <w:r>
        <w:rPr>
          <w:lang w:val="en-US"/>
        </w:rPr>
        <w:fldChar w:fldCharType="end"/>
      </w:r>
      <w:r>
        <w:rPr>
          <w:lang w:val="en-US"/>
        </w:rPr>
        <w:t xml:space="preserve"> (HTML) é uma linguagem para estruturação e apresentação de conteúdo. É basicamente a Tecnologia chave da Internet na maneira que conhecemos. Todos os sites utilizam o HTML. </w:t>
      </w:r>
    </w:p>
    <w:p w14:paraId="4A845C32" w14:textId="77777777" w:rsidR="001D3659" w:rsidRDefault="005F2F57" w:rsidP="00EE1C1C">
      <w:pPr>
        <w:autoSpaceDE w:val="0"/>
        <w:autoSpaceDN w:val="0"/>
        <w:adjustRightInd w:val="0"/>
        <w:spacing w:after="0" w:line="360" w:lineRule="auto"/>
        <w:ind w:left="289" w:firstLine="709"/>
        <w:jc w:val="both"/>
        <w:rPr>
          <w:lang w:val="en-US"/>
        </w:rPr>
        <w:pPrChange w:id="256" w:author="JORGE TODOE MATSUSHIMA" w:date="2018-12-01T11:26:00Z">
          <w:pPr>
            <w:autoSpaceDE w:val="0"/>
            <w:autoSpaceDN w:val="0"/>
            <w:adjustRightInd w:val="0"/>
            <w:spacing w:line="360" w:lineRule="auto"/>
            <w:ind w:firstLine="709"/>
            <w:jc w:val="both"/>
          </w:pPr>
        </w:pPrChange>
      </w:pPr>
      <w:r>
        <w:rPr>
          <w:lang w:val="en-US"/>
        </w:rPr>
        <w:t xml:space="preserve">HTML foi originalmente desenvolvido para descrever semanticamente, documentos científicos, mas devido ao seu design, ele pode ser adaptado para tornar-se </w:t>
      </w:r>
      <w:proofErr w:type="gramStart"/>
      <w:r>
        <w:rPr>
          <w:lang w:val="en-US"/>
        </w:rPr>
        <w:t>a</w:t>
      </w:r>
      <w:proofErr w:type="gramEnd"/>
      <w:r>
        <w:rPr>
          <w:lang w:val="en-US"/>
        </w:rPr>
        <w:t xml:space="preserve">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14:paraId="52D1D83C" w14:textId="77777777" w:rsidR="001D3659" w:rsidRDefault="001D3659" w:rsidP="00C121D0">
      <w:pPr>
        <w:autoSpaceDE w:val="0"/>
        <w:autoSpaceDN w:val="0"/>
        <w:adjustRightInd w:val="0"/>
        <w:spacing w:after="0" w:line="360" w:lineRule="auto"/>
        <w:ind w:left="289" w:firstLine="709"/>
        <w:jc w:val="both"/>
        <w:rPr>
          <w:lang w:val="en-US"/>
        </w:rPr>
        <w:pPrChange w:id="257" w:author="JORGE TODOE MATSUSHIMA" w:date="2018-12-01T14:22:00Z">
          <w:pPr>
            <w:autoSpaceDE w:val="0"/>
            <w:autoSpaceDN w:val="0"/>
            <w:adjustRightInd w:val="0"/>
            <w:spacing w:line="360" w:lineRule="auto"/>
            <w:ind w:firstLine="709"/>
            <w:jc w:val="both"/>
          </w:pPr>
        </w:pPrChange>
      </w:pPr>
    </w:p>
    <w:p w14:paraId="5761491E" w14:textId="77777777" w:rsidR="001D3659" w:rsidRDefault="005F2F57" w:rsidP="00887575">
      <w:pPr>
        <w:pStyle w:val="Ttulo2"/>
        <w:numPr>
          <w:ilvl w:val="3"/>
          <w:numId w:val="3"/>
        </w:numPr>
        <w:spacing w:line="360" w:lineRule="auto"/>
        <w:ind w:leftChars="125" w:left="300"/>
        <w:pPrChange w:id="258" w:author="JORGE TODOE MATSUSHIMA" w:date="2018-12-01T13:54:00Z">
          <w:pPr>
            <w:pStyle w:val="Ttulo2"/>
            <w:numPr>
              <w:ilvl w:val="3"/>
              <w:numId w:val="3"/>
            </w:numPr>
            <w:ind w:leftChars="135" w:left="324"/>
          </w:pPr>
        </w:pPrChange>
      </w:pPr>
      <w:bookmarkStart w:id="259" w:name="_Toc1649"/>
      <w:r>
        <w:rPr>
          <w:lang w:val="en-US"/>
        </w:rPr>
        <w:lastRenderedPageBreak/>
        <w:t>CSS</w:t>
      </w:r>
      <w:bookmarkEnd w:id="259"/>
    </w:p>
    <w:p w14:paraId="4A3EDD23" w14:textId="21D74331" w:rsidR="001D3659" w:rsidRDefault="005F2F57" w:rsidP="0008078C">
      <w:pPr>
        <w:autoSpaceDE w:val="0"/>
        <w:autoSpaceDN w:val="0"/>
        <w:adjustRightInd w:val="0"/>
        <w:spacing w:after="0" w:line="360" w:lineRule="auto"/>
        <w:ind w:left="289" w:firstLine="709"/>
        <w:jc w:val="both"/>
        <w:rPr>
          <w:ins w:id="260" w:author="JORGE TODOE MATSUSHIMA" w:date="2018-12-01T14:23:00Z"/>
          <w:lang w:val="en-US"/>
        </w:rPr>
      </w:pPr>
      <w:r>
        <w:rPr>
          <w:lang w:val="en-US"/>
        </w:rPr>
        <w:t xml:space="preserve">CSS é a abreviação de Cascade Style Sheets que traduzindo </w:t>
      </w:r>
      <w:proofErr w:type="gramStart"/>
      <w:r>
        <w:rPr>
          <w:lang w:val="en-US"/>
        </w:rPr>
        <w:t>significa,  Folha</w:t>
      </w:r>
      <w:proofErr w:type="gramEnd"/>
      <w:r>
        <w:rPr>
          <w:lang w:val="en-US"/>
        </w:rPr>
        <w:t xml:space="preserve"> e Estilos em Cascata. Esta ferramenta é utilizada junto a com linguagens de marcação como HTML</w:t>
      </w:r>
      <w:ins w:id="261" w:author="JORGE TODOE MATSUSHIMA" w:date="2018-12-01T14:23:00Z">
        <w:r w:rsidR="0008078C">
          <w:rPr>
            <w:lang w:val="en-US"/>
          </w:rPr>
          <w:t xml:space="preserve"> </w:t>
        </w:r>
      </w:ins>
      <w:r>
        <w:rPr>
          <w:lang w:val="en-US"/>
        </w:rPr>
        <w:t>(BOS, 2018</w:t>
      </w:r>
      <w:del w:id="262" w:author="JORGE TODOE MATSUSHIMA" w:date="2018-12-01T14:46:00Z">
        <w:r w:rsidDel="001E062F">
          <w:rPr>
            <w:lang w:val="en-US"/>
          </w:rPr>
          <w:delText>).Sua</w:delText>
        </w:r>
      </w:del>
      <w:ins w:id="263" w:author="JORGE TODOE MATSUSHIMA" w:date="2018-12-01T14:46:00Z">
        <w:r w:rsidR="001E062F">
          <w:rPr>
            <w:lang w:val="en-US"/>
          </w:rPr>
          <w:t>). Sua</w:t>
        </w:r>
      </w:ins>
      <w:r>
        <w:rPr>
          <w:lang w:val="en-US"/>
        </w:rPr>
        <w:t xml:space="preserve"> principal função é determinar o visual de uma Página web, tornando-a apresentável aos olhos de quem a utiliza. Ele é camada responsável por coordenar todos os estilos aplicados a Página Web e ‘dar vida’ a Página estática baseada em HTML.</w:t>
      </w:r>
    </w:p>
    <w:p w14:paraId="68B66E5D" w14:textId="77777777" w:rsidR="0008078C" w:rsidRDefault="0008078C" w:rsidP="0008078C">
      <w:pPr>
        <w:autoSpaceDE w:val="0"/>
        <w:autoSpaceDN w:val="0"/>
        <w:adjustRightInd w:val="0"/>
        <w:spacing w:after="0" w:line="360" w:lineRule="auto"/>
        <w:ind w:left="289" w:firstLine="709"/>
        <w:jc w:val="both"/>
        <w:rPr>
          <w:lang w:val="en-US"/>
        </w:rPr>
        <w:pPrChange w:id="264" w:author="JORGE TODOE MATSUSHIMA" w:date="2018-12-01T14:23:00Z">
          <w:pPr>
            <w:autoSpaceDE w:val="0"/>
            <w:autoSpaceDN w:val="0"/>
            <w:adjustRightInd w:val="0"/>
            <w:spacing w:line="360" w:lineRule="auto"/>
            <w:ind w:firstLine="709"/>
            <w:jc w:val="both"/>
          </w:pPr>
        </w:pPrChange>
      </w:pPr>
    </w:p>
    <w:p w14:paraId="39B4E025" w14:textId="77777777" w:rsidR="001D3659" w:rsidRDefault="005F2F57" w:rsidP="0008078C">
      <w:pPr>
        <w:pStyle w:val="Ttulo2"/>
        <w:numPr>
          <w:ilvl w:val="3"/>
          <w:numId w:val="3"/>
        </w:numPr>
        <w:spacing w:line="360" w:lineRule="auto"/>
        <w:ind w:leftChars="125" w:left="300"/>
        <w:pPrChange w:id="265" w:author="JORGE TODOE MATSUSHIMA" w:date="2018-12-01T14:23:00Z">
          <w:pPr>
            <w:pStyle w:val="Ttulo2"/>
            <w:numPr>
              <w:ilvl w:val="3"/>
              <w:numId w:val="3"/>
            </w:numPr>
            <w:ind w:leftChars="135" w:left="324"/>
          </w:pPr>
        </w:pPrChange>
      </w:pPr>
      <w:bookmarkStart w:id="266" w:name="_Toc27689"/>
      <w:r>
        <w:rPr>
          <w:lang w:val="en-US"/>
        </w:rPr>
        <w:t>TypeScript</w:t>
      </w:r>
      <w:bookmarkEnd w:id="266"/>
    </w:p>
    <w:p w14:paraId="6B07B6AB" w14:textId="77777777" w:rsidR="001D3659" w:rsidRDefault="005F2F57" w:rsidP="00EE1C1C">
      <w:pPr>
        <w:autoSpaceDE w:val="0"/>
        <w:autoSpaceDN w:val="0"/>
        <w:adjustRightInd w:val="0"/>
        <w:spacing w:after="0" w:line="360" w:lineRule="auto"/>
        <w:ind w:left="289" w:firstLine="709"/>
        <w:jc w:val="both"/>
        <w:rPr>
          <w:lang w:val="en-US"/>
        </w:rPr>
        <w:pPrChange w:id="267" w:author="JORGE TODOE MATSUSHIMA" w:date="2018-12-01T11:26:00Z">
          <w:pPr>
            <w:autoSpaceDE w:val="0"/>
            <w:autoSpaceDN w:val="0"/>
            <w:adjustRightInd w:val="0"/>
            <w:spacing w:line="360" w:lineRule="auto"/>
            <w:ind w:firstLine="709"/>
            <w:jc w:val="both"/>
          </w:pPr>
        </w:pPrChange>
      </w:pPr>
      <w:r>
        <w:rPr>
          <w:lang w:val="en-US"/>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14:paraId="21F7A60C" w14:textId="77777777" w:rsidR="001D3659" w:rsidRDefault="005F2F57" w:rsidP="00EE1C1C">
      <w:pPr>
        <w:autoSpaceDE w:val="0"/>
        <w:autoSpaceDN w:val="0"/>
        <w:adjustRightInd w:val="0"/>
        <w:spacing w:after="0" w:line="360" w:lineRule="auto"/>
        <w:ind w:left="289" w:firstLine="709"/>
        <w:jc w:val="both"/>
        <w:rPr>
          <w:ins w:id="268" w:author="JORGE TODOE MATSUSHIMA" w:date="2018-12-01T14:23:00Z"/>
          <w:lang w:val="en-US"/>
        </w:rPr>
      </w:pPr>
      <w:r>
        <w:rPr>
          <w:lang w:val="en-US"/>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14:paraId="34A9F1CD" w14:textId="77777777" w:rsidR="0008078C" w:rsidRDefault="0008078C" w:rsidP="00EE1C1C">
      <w:pPr>
        <w:autoSpaceDE w:val="0"/>
        <w:autoSpaceDN w:val="0"/>
        <w:adjustRightInd w:val="0"/>
        <w:spacing w:after="0" w:line="360" w:lineRule="auto"/>
        <w:ind w:left="289" w:firstLine="709"/>
        <w:jc w:val="both"/>
        <w:rPr>
          <w:lang w:val="en-US"/>
        </w:rPr>
        <w:pPrChange w:id="269" w:author="JORGE TODOE MATSUSHIMA" w:date="2018-12-01T11:26:00Z">
          <w:pPr>
            <w:autoSpaceDE w:val="0"/>
            <w:autoSpaceDN w:val="0"/>
            <w:adjustRightInd w:val="0"/>
            <w:spacing w:line="360" w:lineRule="auto"/>
            <w:ind w:firstLine="709"/>
            <w:jc w:val="both"/>
          </w:pPr>
        </w:pPrChange>
      </w:pPr>
    </w:p>
    <w:p w14:paraId="76AE1E56" w14:textId="77777777" w:rsidR="001D3659" w:rsidRDefault="005F2F57" w:rsidP="00887575">
      <w:pPr>
        <w:pStyle w:val="Ttulo2"/>
        <w:numPr>
          <w:ilvl w:val="3"/>
          <w:numId w:val="3"/>
        </w:numPr>
        <w:spacing w:line="360" w:lineRule="auto"/>
        <w:ind w:leftChars="125" w:left="300"/>
        <w:pPrChange w:id="270" w:author="JORGE TODOE MATSUSHIMA" w:date="2018-12-01T13:54:00Z">
          <w:pPr>
            <w:pStyle w:val="Ttulo2"/>
            <w:numPr>
              <w:ilvl w:val="3"/>
              <w:numId w:val="3"/>
            </w:numPr>
            <w:ind w:leftChars="135" w:left="324"/>
          </w:pPr>
        </w:pPrChange>
      </w:pPr>
      <w:bookmarkStart w:id="271" w:name="_Toc12683"/>
      <w:r>
        <w:rPr>
          <w:lang w:val="en-US"/>
        </w:rPr>
        <w:t>AngularJS</w:t>
      </w:r>
      <w:bookmarkEnd w:id="271"/>
    </w:p>
    <w:p w14:paraId="10CEB36B" w14:textId="5C52E859" w:rsidR="001D3659" w:rsidRDefault="005F2F57" w:rsidP="00EE1C1C">
      <w:pPr>
        <w:autoSpaceDE w:val="0"/>
        <w:autoSpaceDN w:val="0"/>
        <w:adjustRightInd w:val="0"/>
        <w:spacing w:after="0" w:line="360" w:lineRule="auto"/>
        <w:ind w:left="289" w:firstLine="709"/>
        <w:jc w:val="both"/>
        <w:rPr>
          <w:lang w:val="en-US"/>
        </w:rPr>
        <w:pPrChange w:id="272" w:author="JORGE TODOE MATSUSHIMA" w:date="2018-12-01T11:26:00Z">
          <w:pPr>
            <w:autoSpaceDE w:val="0"/>
            <w:autoSpaceDN w:val="0"/>
            <w:adjustRightInd w:val="0"/>
            <w:spacing w:line="360" w:lineRule="auto"/>
            <w:ind w:firstLine="709"/>
            <w:jc w:val="both"/>
          </w:pPr>
        </w:pPrChange>
      </w:pPr>
      <w:r>
        <w:rPr>
          <w:lang w:val="en-US"/>
        </w:rPr>
        <w:t>Angular foi lançado em 2016 e é mantido pela Google. Trata-se de um Framework de código aberto, baseado em JavaScript. Tem a função de construir interfaces para uma aplicação web a partir da utilização de HTML,</w:t>
      </w:r>
      <w:r w:rsidR="001E062F">
        <w:rPr>
          <w:lang w:val="en-US"/>
        </w:rPr>
        <w:t xml:space="preserve"> </w:t>
      </w:r>
      <w:r>
        <w:rPr>
          <w:lang w:val="en-US"/>
        </w:rPr>
        <w:t>CSS e JavaScript.</w:t>
      </w:r>
    </w:p>
    <w:p w14:paraId="64C5D22E" w14:textId="47D548B3" w:rsidR="001D3659" w:rsidRDefault="005F2F57" w:rsidP="00EE1C1C">
      <w:pPr>
        <w:autoSpaceDE w:val="0"/>
        <w:autoSpaceDN w:val="0"/>
        <w:adjustRightInd w:val="0"/>
        <w:spacing w:after="0" w:line="360" w:lineRule="auto"/>
        <w:ind w:left="289" w:firstLine="709"/>
        <w:jc w:val="both"/>
        <w:rPr>
          <w:lang w:val="en-US"/>
        </w:rPr>
        <w:pPrChange w:id="273" w:author="JORGE TODOE MATSUSHIMA" w:date="2018-12-01T11:26:00Z">
          <w:pPr>
            <w:autoSpaceDE w:val="0"/>
            <w:autoSpaceDN w:val="0"/>
            <w:adjustRightInd w:val="0"/>
            <w:spacing w:line="360" w:lineRule="auto"/>
            <w:ind w:firstLine="709"/>
            <w:jc w:val="both"/>
          </w:pPr>
        </w:pPrChange>
      </w:pPr>
      <w:r>
        <w:rPr>
          <w:lang w:val="en-US"/>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14:paraId="141D2566" w14:textId="77777777" w:rsidR="001D3659" w:rsidRDefault="001D3659" w:rsidP="00EE1C1C">
      <w:pPr>
        <w:autoSpaceDE w:val="0"/>
        <w:autoSpaceDN w:val="0"/>
        <w:adjustRightInd w:val="0"/>
        <w:spacing w:after="0" w:line="360" w:lineRule="auto"/>
        <w:ind w:left="289" w:firstLine="709"/>
        <w:jc w:val="both"/>
        <w:rPr>
          <w:lang w:val="en-US"/>
        </w:rPr>
        <w:pPrChange w:id="274" w:author="JORGE TODOE MATSUSHIMA" w:date="2018-12-01T11:27:00Z">
          <w:pPr>
            <w:autoSpaceDE w:val="0"/>
            <w:autoSpaceDN w:val="0"/>
            <w:adjustRightInd w:val="0"/>
            <w:spacing w:line="360" w:lineRule="auto"/>
            <w:ind w:firstLine="709"/>
            <w:jc w:val="both"/>
          </w:pPr>
        </w:pPrChange>
      </w:pPr>
    </w:p>
    <w:p w14:paraId="3D30891B" w14:textId="77777777" w:rsidR="001D3659" w:rsidRDefault="005F2F57" w:rsidP="00887575">
      <w:pPr>
        <w:pStyle w:val="Ttulo2"/>
        <w:numPr>
          <w:ilvl w:val="3"/>
          <w:numId w:val="3"/>
        </w:numPr>
        <w:spacing w:line="360" w:lineRule="auto"/>
        <w:ind w:leftChars="125" w:left="300"/>
        <w:pPrChange w:id="275" w:author="JORGE TODOE MATSUSHIMA" w:date="2018-12-01T13:54:00Z">
          <w:pPr>
            <w:pStyle w:val="Ttulo2"/>
            <w:numPr>
              <w:ilvl w:val="3"/>
              <w:numId w:val="3"/>
            </w:numPr>
            <w:ind w:leftChars="135" w:left="324"/>
          </w:pPr>
        </w:pPrChange>
      </w:pPr>
      <w:bookmarkStart w:id="276" w:name="_Toc21045"/>
      <w:r>
        <w:rPr>
          <w:lang w:val="en-US"/>
        </w:rPr>
        <w:t>Cordova</w:t>
      </w:r>
      <w:bookmarkEnd w:id="276"/>
    </w:p>
    <w:p w14:paraId="0A089C7D" w14:textId="77777777" w:rsidR="001D3659" w:rsidRDefault="005F2F57" w:rsidP="00EE1C1C">
      <w:pPr>
        <w:autoSpaceDE w:val="0"/>
        <w:autoSpaceDN w:val="0"/>
        <w:adjustRightInd w:val="0"/>
        <w:spacing w:after="0" w:line="360" w:lineRule="auto"/>
        <w:ind w:left="289" w:firstLine="709"/>
        <w:jc w:val="both"/>
        <w:rPr>
          <w:lang w:val="en-US"/>
        </w:rPr>
        <w:pPrChange w:id="277" w:author="JORGE TODOE MATSUSHIMA" w:date="2018-12-01T11:27:00Z">
          <w:pPr>
            <w:autoSpaceDE w:val="0"/>
            <w:autoSpaceDN w:val="0"/>
            <w:adjustRightInd w:val="0"/>
            <w:spacing w:line="360" w:lineRule="auto"/>
            <w:ind w:firstLine="709"/>
            <w:jc w:val="both"/>
          </w:pPr>
        </w:pPrChange>
      </w:pPr>
      <w:r>
        <w:rPr>
          <w:lang w:val="en-US"/>
        </w:rPr>
        <w:t>Cordova foi lançado em 2017. É um framework para desenvolvimento de aplicações mobile baseado em HTML, CSS e JavaScript. Ele também é capaz de acessar recursos nativos do ambiente no qual é executado (CORDOVA, 2018).</w:t>
      </w:r>
    </w:p>
    <w:p w14:paraId="427CE9E0" w14:textId="77777777" w:rsidR="001D3659" w:rsidRDefault="005F2F57" w:rsidP="00887575">
      <w:pPr>
        <w:pStyle w:val="Ttulo2"/>
        <w:numPr>
          <w:ilvl w:val="3"/>
          <w:numId w:val="3"/>
        </w:numPr>
        <w:spacing w:line="360" w:lineRule="auto"/>
        <w:ind w:leftChars="125" w:left="300"/>
        <w:pPrChange w:id="278" w:author="JORGE TODOE MATSUSHIMA" w:date="2018-12-01T13:54:00Z">
          <w:pPr>
            <w:pStyle w:val="Ttulo2"/>
            <w:numPr>
              <w:ilvl w:val="3"/>
              <w:numId w:val="3"/>
            </w:numPr>
            <w:ind w:leftChars="135" w:left="324"/>
          </w:pPr>
        </w:pPrChange>
      </w:pPr>
      <w:bookmarkStart w:id="279" w:name="_Toc24692"/>
      <w:r>
        <w:rPr>
          <w:lang w:val="en-US"/>
        </w:rPr>
        <w:lastRenderedPageBreak/>
        <w:t>Softwares utilizados</w:t>
      </w:r>
      <w:bookmarkEnd w:id="279"/>
    </w:p>
    <w:p w14:paraId="4D250A85" w14:textId="77777777" w:rsidR="001D3659" w:rsidRDefault="005F2F57" w:rsidP="00EE1C1C">
      <w:pPr>
        <w:autoSpaceDE w:val="0"/>
        <w:autoSpaceDN w:val="0"/>
        <w:adjustRightInd w:val="0"/>
        <w:spacing w:after="0" w:line="360" w:lineRule="auto"/>
        <w:ind w:left="289" w:firstLine="709"/>
        <w:jc w:val="both"/>
        <w:rPr>
          <w:lang w:val="en-US"/>
        </w:rPr>
        <w:pPrChange w:id="280" w:author="JORGE TODOE MATSUSHIMA" w:date="2018-12-01T11:27:00Z">
          <w:pPr>
            <w:autoSpaceDE w:val="0"/>
            <w:autoSpaceDN w:val="0"/>
            <w:adjustRightInd w:val="0"/>
            <w:spacing w:line="360" w:lineRule="auto"/>
            <w:ind w:firstLine="697"/>
            <w:jc w:val="both"/>
          </w:pPr>
        </w:pPrChange>
      </w:pPr>
      <w:r>
        <w:rPr>
          <w:lang w:val="en-US"/>
        </w:rPr>
        <w:t xml:space="preserve">VSCode, lançado em 2015 e desenvolvido pela Microsoft, o VSCode é um editor de código fonte com distribuições para Windows, Linux e MacOS. Suas principais características são: Complemento inteligente de </w:t>
      </w:r>
      <w:del w:id="281" w:author="JORGE TODOE MATSUSHIMA" w:date="2018-12-01T14:23:00Z">
        <w:r w:rsidDel="0008078C">
          <w:rPr>
            <w:lang w:val="en-US"/>
          </w:rPr>
          <w:delText>código</w:delText>
        </w:r>
      </w:del>
      <w:ins w:id="282" w:author="JORGE TODOE MATSUSHIMA" w:date="2018-12-01T14:23:00Z">
        <w:r w:rsidR="0008078C">
          <w:rPr>
            <w:lang w:val="en-US"/>
          </w:rPr>
          <w:t xml:space="preserve">código </w:t>
        </w:r>
      </w:ins>
      <w:r>
        <w:rPr>
          <w:lang w:val="en-US"/>
        </w:rPr>
        <w:t>(incluindo TypeScript, HTML, CSS e os componentes Ionic</w:t>
      </w:r>
      <w:proofErr w:type="gramStart"/>
      <w:r>
        <w:rPr>
          <w:lang w:val="en-US"/>
        </w:rPr>
        <w:t>) ,</w:t>
      </w:r>
      <w:proofErr w:type="gramEnd"/>
      <w:r>
        <w:rPr>
          <w:lang w:val="en-US"/>
        </w:rPr>
        <w:t xml:space="preserve"> Refatoração de Código, suporte a Depuração, </w:t>
      </w:r>
      <w:r>
        <w:rPr>
          <w:i/>
          <w:iCs/>
          <w:lang w:val="en-US"/>
        </w:rPr>
        <w:t xml:space="preserve">Snippets </w:t>
      </w:r>
      <w:r>
        <w:rPr>
          <w:lang w:val="en-US"/>
        </w:rPr>
        <w:t>e controle de Git Incorporado (MICROSOFT, 2018).</w:t>
      </w:r>
    </w:p>
    <w:p w14:paraId="2111697C" w14:textId="77777777" w:rsidR="001D3659" w:rsidRDefault="005F2F57" w:rsidP="00EE1C1C">
      <w:pPr>
        <w:autoSpaceDE w:val="0"/>
        <w:autoSpaceDN w:val="0"/>
        <w:adjustRightInd w:val="0"/>
        <w:spacing w:after="0" w:line="360" w:lineRule="auto"/>
        <w:ind w:left="289" w:firstLine="709"/>
        <w:jc w:val="both"/>
        <w:rPr>
          <w:i/>
          <w:iCs/>
          <w:lang w:val="en-US"/>
        </w:rPr>
        <w:pPrChange w:id="283" w:author="JORGE TODOE MATSUSHIMA" w:date="2018-12-01T11:27:00Z">
          <w:pPr>
            <w:autoSpaceDE w:val="0"/>
            <w:autoSpaceDN w:val="0"/>
            <w:adjustRightInd w:val="0"/>
            <w:spacing w:line="360" w:lineRule="auto"/>
            <w:ind w:firstLine="697"/>
            <w:jc w:val="both"/>
          </w:pPr>
        </w:pPrChange>
      </w:pPr>
      <w:r>
        <w:rPr>
          <w:lang w:val="en-US"/>
        </w:rPr>
        <w:t xml:space="preserve">Ionic Cli: </w:t>
      </w:r>
      <w:r>
        <w:rPr>
          <w:i/>
          <w:iCs/>
          <w:lang w:val="en-US"/>
        </w:rPr>
        <w:t xml:space="preserve">Ionic Command Line Interface </w:t>
      </w:r>
      <w:r>
        <w:rPr>
          <w:lang w:val="en-US"/>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i/>
          <w:iCs/>
          <w:lang w:val="en-US"/>
        </w:rPr>
        <w:t>Build</w:t>
      </w:r>
      <w:r>
        <w:rPr>
          <w:lang w:val="en-US"/>
        </w:rPr>
        <w:t xml:space="preserve"> e </w:t>
      </w:r>
      <w:r>
        <w:rPr>
          <w:i/>
          <w:iCs/>
          <w:lang w:val="en-US"/>
        </w:rPr>
        <w:t>Live-Reload.</w:t>
      </w:r>
    </w:p>
    <w:p w14:paraId="3408735E" w14:textId="77777777" w:rsidR="001D3659" w:rsidRDefault="001D3659" w:rsidP="00EE1C1C">
      <w:pPr>
        <w:autoSpaceDE w:val="0"/>
        <w:autoSpaceDN w:val="0"/>
        <w:adjustRightInd w:val="0"/>
        <w:spacing w:after="0" w:line="360" w:lineRule="auto"/>
        <w:ind w:left="289" w:firstLine="709"/>
        <w:jc w:val="both"/>
        <w:rPr>
          <w:i/>
          <w:iCs/>
          <w:lang w:val="en-US"/>
        </w:rPr>
        <w:pPrChange w:id="284" w:author="JORGE TODOE MATSUSHIMA" w:date="2018-12-01T11:27:00Z">
          <w:pPr>
            <w:autoSpaceDE w:val="0"/>
            <w:autoSpaceDN w:val="0"/>
            <w:adjustRightInd w:val="0"/>
            <w:spacing w:line="360" w:lineRule="auto"/>
            <w:ind w:firstLine="697"/>
            <w:jc w:val="both"/>
          </w:pPr>
        </w:pPrChange>
      </w:pPr>
    </w:p>
    <w:p w14:paraId="433EB544" w14:textId="77777777" w:rsidR="001D3659" w:rsidRDefault="005F2F57" w:rsidP="0008078C">
      <w:pPr>
        <w:pStyle w:val="Ttulo2"/>
        <w:numPr>
          <w:ilvl w:val="2"/>
          <w:numId w:val="3"/>
        </w:numPr>
        <w:spacing w:line="360" w:lineRule="auto"/>
        <w:ind w:leftChars="135" w:left="324"/>
        <w:pPrChange w:id="285" w:author="JORGE TODOE MATSUSHIMA" w:date="2018-12-01T14:24:00Z">
          <w:pPr>
            <w:pStyle w:val="Ttulo2"/>
            <w:numPr>
              <w:ilvl w:val="2"/>
              <w:numId w:val="3"/>
            </w:numPr>
            <w:ind w:leftChars="135" w:left="324"/>
          </w:pPr>
        </w:pPrChange>
      </w:pPr>
      <w:bookmarkStart w:id="286" w:name="_Toc23792"/>
      <w:r>
        <w:rPr>
          <w:lang w:val="en-US"/>
        </w:rPr>
        <w:t>Ferramentas de Teste</w:t>
      </w:r>
      <w:bookmarkEnd w:id="286"/>
    </w:p>
    <w:p w14:paraId="57BCBC8E" w14:textId="77777777" w:rsidR="001D3659" w:rsidRDefault="005F2F57" w:rsidP="0008078C">
      <w:pPr>
        <w:autoSpaceDE w:val="0"/>
        <w:autoSpaceDN w:val="0"/>
        <w:adjustRightInd w:val="0"/>
        <w:spacing w:after="0" w:line="360" w:lineRule="auto"/>
        <w:ind w:left="289" w:firstLine="709"/>
        <w:jc w:val="both"/>
        <w:rPr>
          <w:ins w:id="287" w:author="JORGE TODOE MATSUSHIMA" w:date="2018-12-01T14:24:00Z"/>
          <w:lang w:val="en-US"/>
        </w:rPr>
      </w:pPr>
      <w:r>
        <w:rPr>
          <w:lang w:val="en-US"/>
        </w:rPr>
        <w:t>Na sequência serão apresentadas as Ferramentas de Teste Utilizadas na Etapa de Verificação e Validação do software desenvolvido.</w:t>
      </w:r>
    </w:p>
    <w:p w14:paraId="7E9A7F08" w14:textId="77777777" w:rsidR="0008078C" w:rsidRDefault="0008078C" w:rsidP="0008078C">
      <w:pPr>
        <w:autoSpaceDE w:val="0"/>
        <w:autoSpaceDN w:val="0"/>
        <w:adjustRightInd w:val="0"/>
        <w:spacing w:after="0" w:line="360" w:lineRule="auto"/>
        <w:ind w:left="289" w:firstLine="709"/>
        <w:jc w:val="both"/>
        <w:rPr>
          <w:lang w:val="en-US"/>
        </w:rPr>
        <w:pPrChange w:id="288" w:author="JORGE TODOE MATSUSHIMA" w:date="2018-12-01T14:24:00Z">
          <w:pPr>
            <w:autoSpaceDE w:val="0"/>
            <w:autoSpaceDN w:val="0"/>
            <w:adjustRightInd w:val="0"/>
            <w:spacing w:line="360" w:lineRule="auto"/>
            <w:ind w:firstLine="697"/>
            <w:jc w:val="both"/>
          </w:pPr>
        </w:pPrChange>
      </w:pPr>
    </w:p>
    <w:p w14:paraId="080841E2" w14:textId="77777777" w:rsidR="001D3659" w:rsidRDefault="005F2F57" w:rsidP="0008078C">
      <w:pPr>
        <w:pStyle w:val="Ttulo2"/>
        <w:numPr>
          <w:ilvl w:val="3"/>
          <w:numId w:val="3"/>
        </w:numPr>
        <w:spacing w:line="360" w:lineRule="auto"/>
        <w:ind w:leftChars="125" w:left="300"/>
        <w:pPrChange w:id="289" w:author="JORGE TODOE MATSUSHIMA" w:date="2018-12-01T14:24:00Z">
          <w:pPr>
            <w:pStyle w:val="Ttulo2"/>
            <w:numPr>
              <w:ilvl w:val="3"/>
              <w:numId w:val="3"/>
            </w:numPr>
            <w:ind w:leftChars="135" w:left="324"/>
          </w:pPr>
        </w:pPrChange>
      </w:pPr>
      <w:bookmarkStart w:id="290" w:name="_Toc18949"/>
      <w:r>
        <w:rPr>
          <w:lang w:val="en-US"/>
        </w:rPr>
        <w:t>JUnit</w:t>
      </w:r>
      <w:bookmarkEnd w:id="290"/>
    </w:p>
    <w:p w14:paraId="3FD424D6" w14:textId="77777777" w:rsidR="001D3659" w:rsidRDefault="005F2F57" w:rsidP="00EE1C1C">
      <w:pPr>
        <w:autoSpaceDE w:val="0"/>
        <w:autoSpaceDN w:val="0"/>
        <w:adjustRightInd w:val="0"/>
        <w:spacing w:after="0" w:line="360" w:lineRule="auto"/>
        <w:ind w:left="289" w:firstLine="709"/>
        <w:jc w:val="both"/>
        <w:rPr>
          <w:ins w:id="291" w:author="JORGE TODOE MATSUSHIMA" w:date="2018-12-01T14:24:00Z"/>
          <w:lang w:val="en-US"/>
        </w:rPr>
      </w:pPr>
      <w:r>
        <w:rPr>
          <w:lang w:val="en-US"/>
        </w:rPr>
        <w:t>É um Framework para o desenvolvimento de Testes de Unitários, o conceito de Testes Unitários é definido pela IEEE como: “Atividade capaz de testar unidades de hardware ou software ou grupo de unidades relacionadas”. Foi Desenvolvido originalmente por</w:t>
      </w:r>
      <w:hyperlink r:id="rId27" w:tooltip="Kent Beck" w:history="1">
        <w:r>
          <w:rPr>
            <w:lang w:eastAsia="zh-CN"/>
          </w:rPr>
          <w:t xml:space="preserve"> </w:t>
        </w:r>
        <w:r>
          <w:rPr>
            <w:lang w:val="en-US"/>
          </w:rPr>
          <w:t>Kent Beck</w:t>
        </w:r>
      </w:hyperlink>
      <w:r>
        <w:rPr>
          <w:lang w:eastAsia="zh-CN"/>
        </w:rPr>
        <w:t xml:space="preserve"> e </w:t>
      </w:r>
      <w:hyperlink r:id="rId28" w:history="1">
        <w:r>
          <w:rPr>
            <w:lang w:val="en-US"/>
          </w:rPr>
          <w:t>Erich Gamma</w:t>
        </w:r>
      </w:hyperlink>
      <w:r>
        <w:rPr>
          <w:lang w:eastAsia="zh-CN"/>
        </w:rPr>
        <w:t xml:space="preserve">. </w:t>
      </w:r>
      <w:r>
        <w:rPr>
          <w:lang w:val="en-US"/>
        </w:rPr>
        <w:t>O Projeto desenvolvido utilizar-se-a do Junit para o desenvolvimento de testes de alguns métodos no Backend, nas camadas de Serviço e Repositórios.</w:t>
      </w:r>
    </w:p>
    <w:p w14:paraId="48960640" w14:textId="77777777" w:rsidR="0008078C" w:rsidRDefault="0008078C" w:rsidP="00EE1C1C">
      <w:pPr>
        <w:autoSpaceDE w:val="0"/>
        <w:autoSpaceDN w:val="0"/>
        <w:adjustRightInd w:val="0"/>
        <w:spacing w:after="0" w:line="360" w:lineRule="auto"/>
        <w:ind w:left="289" w:firstLine="709"/>
        <w:jc w:val="both"/>
        <w:rPr>
          <w:lang w:val="en-US"/>
        </w:rPr>
        <w:pPrChange w:id="292" w:author="JORGE TODOE MATSUSHIMA" w:date="2018-12-01T11:27:00Z">
          <w:pPr>
            <w:autoSpaceDE w:val="0"/>
            <w:autoSpaceDN w:val="0"/>
            <w:adjustRightInd w:val="0"/>
            <w:spacing w:line="360" w:lineRule="auto"/>
            <w:ind w:firstLine="697"/>
            <w:jc w:val="both"/>
          </w:pPr>
        </w:pPrChange>
      </w:pPr>
    </w:p>
    <w:p w14:paraId="3E7A9D4B" w14:textId="77777777" w:rsidR="001D3659" w:rsidRDefault="005F2F57" w:rsidP="00887575">
      <w:pPr>
        <w:pStyle w:val="Ttulo2"/>
        <w:numPr>
          <w:ilvl w:val="3"/>
          <w:numId w:val="3"/>
        </w:numPr>
        <w:spacing w:line="360" w:lineRule="auto"/>
        <w:ind w:leftChars="125" w:left="300"/>
        <w:rPr>
          <w:lang w:val="en-US"/>
        </w:rPr>
        <w:pPrChange w:id="293" w:author="JORGE TODOE MATSUSHIMA" w:date="2018-12-01T13:54:00Z">
          <w:pPr>
            <w:pStyle w:val="Ttulo2"/>
            <w:numPr>
              <w:ilvl w:val="3"/>
              <w:numId w:val="3"/>
            </w:numPr>
            <w:ind w:leftChars="135" w:left="324"/>
          </w:pPr>
        </w:pPrChange>
      </w:pPr>
      <w:bookmarkStart w:id="294" w:name="_Toc4768"/>
      <w:r>
        <w:rPr>
          <w:lang w:val="en-US"/>
        </w:rPr>
        <w:t>JaCoCo</w:t>
      </w:r>
      <w:bookmarkEnd w:id="294"/>
    </w:p>
    <w:p w14:paraId="00F10A23" w14:textId="77777777" w:rsidR="001D3659" w:rsidRDefault="005F2F57" w:rsidP="00EE1C1C">
      <w:pPr>
        <w:autoSpaceDE w:val="0"/>
        <w:autoSpaceDN w:val="0"/>
        <w:adjustRightInd w:val="0"/>
        <w:spacing w:after="0" w:line="360" w:lineRule="auto"/>
        <w:ind w:left="289" w:firstLine="709"/>
        <w:jc w:val="both"/>
        <w:rPr>
          <w:lang w:val="en-US"/>
        </w:rPr>
        <w:pPrChange w:id="295" w:author="JORGE TODOE MATSUSHIMA" w:date="2018-12-01T11:27:00Z">
          <w:pPr>
            <w:autoSpaceDE w:val="0"/>
            <w:autoSpaceDN w:val="0"/>
            <w:adjustRightInd w:val="0"/>
            <w:spacing w:line="360" w:lineRule="auto"/>
            <w:ind w:firstLine="697"/>
            <w:jc w:val="both"/>
          </w:pPr>
        </w:pPrChange>
      </w:pPr>
      <w:r>
        <w:rPr>
          <w:lang w:val="en-US"/>
        </w:rPr>
        <w:t xml:space="preserve">JaCoCo é uma biblioteca Java, gratuita, para </w:t>
      </w:r>
      <w:proofErr w:type="gramStart"/>
      <w:r>
        <w:rPr>
          <w:lang w:val="en-US"/>
        </w:rPr>
        <w:t>a</w:t>
      </w:r>
      <w:proofErr w:type="gramEnd"/>
      <w:r>
        <w:rPr>
          <w:lang w:val="en-US"/>
        </w:rPr>
        <w:t xml:space="preserve"> analise de cobertura do código. Dentro do Projeto, utilizar-se-a dessa ferramenta no formato de Plugin do Maven. Esse Plugin permite </w:t>
      </w:r>
      <w:proofErr w:type="gramStart"/>
      <w:r>
        <w:rPr>
          <w:lang w:val="en-US"/>
        </w:rPr>
        <w:t>a</w:t>
      </w:r>
      <w:proofErr w:type="gramEnd"/>
      <w:r>
        <w:rPr>
          <w:lang w:val="en-US"/>
        </w:rPr>
        <w:t xml:space="preserve">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14:paraId="3A1E838F" w14:textId="77777777" w:rsidR="001D3659" w:rsidRDefault="005F2F57" w:rsidP="00887575">
      <w:pPr>
        <w:pStyle w:val="Ttulo2"/>
        <w:numPr>
          <w:ilvl w:val="3"/>
          <w:numId w:val="3"/>
        </w:numPr>
        <w:spacing w:line="360" w:lineRule="auto"/>
        <w:ind w:leftChars="125" w:left="300"/>
        <w:rPr>
          <w:lang w:val="en-US"/>
        </w:rPr>
        <w:pPrChange w:id="296" w:author="JORGE TODOE MATSUSHIMA" w:date="2018-12-01T13:54:00Z">
          <w:pPr>
            <w:pStyle w:val="Ttulo2"/>
            <w:numPr>
              <w:ilvl w:val="3"/>
              <w:numId w:val="3"/>
            </w:numPr>
            <w:ind w:leftChars="135" w:left="324"/>
          </w:pPr>
        </w:pPrChange>
      </w:pPr>
      <w:bookmarkStart w:id="297" w:name="_Toc8941"/>
      <w:r>
        <w:rPr>
          <w:lang w:val="en-US"/>
        </w:rPr>
        <w:lastRenderedPageBreak/>
        <w:t>SonarQube</w:t>
      </w:r>
      <w:bookmarkEnd w:id="297"/>
    </w:p>
    <w:p w14:paraId="3FA9CA2F" w14:textId="77777777" w:rsidR="001D3659" w:rsidRDefault="005F2F57" w:rsidP="00EE1C1C">
      <w:pPr>
        <w:autoSpaceDE w:val="0"/>
        <w:autoSpaceDN w:val="0"/>
        <w:adjustRightInd w:val="0"/>
        <w:spacing w:after="0" w:line="360" w:lineRule="auto"/>
        <w:ind w:left="289" w:firstLine="709"/>
        <w:jc w:val="both"/>
        <w:rPr>
          <w:lang w:val="en-US"/>
        </w:rPr>
        <w:pPrChange w:id="298" w:author="JORGE TODOE MATSUSHIMA" w:date="2018-12-01T11:28:00Z">
          <w:pPr>
            <w:autoSpaceDE w:val="0"/>
            <w:autoSpaceDN w:val="0"/>
            <w:adjustRightInd w:val="0"/>
            <w:spacing w:line="360" w:lineRule="auto"/>
            <w:ind w:firstLine="697"/>
            <w:jc w:val="both"/>
          </w:pPr>
        </w:pPrChange>
      </w:pPr>
      <w:r>
        <w:rPr>
          <w:lang w:val="en-US"/>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14:paraId="6FBE4C15" w14:textId="77777777" w:rsidR="001D3659" w:rsidRDefault="005F2F57" w:rsidP="00EE1C1C">
      <w:pPr>
        <w:autoSpaceDE w:val="0"/>
        <w:autoSpaceDN w:val="0"/>
        <w:adjustRightInd w:val="0"/>
        <w:spacing w:after="0" w:line="360" w:lineRule="auto"/>
        <w:ind w:left="289" w:firstLine="709"/>
        <w:jc w:val="both"/>
        <w:rPr>
          <w:ins w:id="299" w:author="JORGE TODOE MATSUSHIMA" w:date="2018-12-01T14:24:00Z"/>
          <w:lang w:val="en-US"/>
        </w:rPr>
      </w:pPr>
      <w:r>
        <w:rPr>
          <w:lang w:val="en-US"/>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14:paraId="7279A7C1" w14:textId="77777777" w:rsidR="0008078C" w:rsidRDefault="0008078C" w:rsidP="0008078C">
      <w:pPr>
        <w:autoSpaceDE w:val="0"/>
        <w:autoSpaceDN w:val="0"/>
        <w:adjustRightInd w:val="0"/>
        <w:spacing w:after="0" w:line="360" w:lineRule="auto"/>
        <w:ind w:left="289" w:firstLine="709"/>
        <w:jc w:val="both"/>
        <w:rPr>
          <w:lang w:val="en-US"/>
        </w:rPr>
        <w:pPrChange w:id="300" w:author="JORGE TODOE MATSUSHIMA" w:date="2018-12-01T14:24:00Z">
          <w:pPr>
            <w:autoSpaceDE w:val="0"/>
            <w:autoSpaceDN w:val="0"/>
            <w:adjustRightInd w:val="0"/>
            <w:spacing w:line="360" w:lineRule="auto"/>
            <w:ind w:firstLine="697"/>
            <w:jc w:val="both"/>
          </w:pPr>
        </w:pPrChange>
      </w:pPr>
    </w:p>
    <w:p w14:paraId="40258722" w14:textId="77777777" w:rsidR="001D3659" w:rsidRDefault="005F2F57" w:rsidP="00887575">
      <w:pPr>
        <w:pStyle w:val="Ttulo2"/>
        <w:numPr>
          <w:ilvl w:val="3"/>
          <w:numId w:val="3"/>
        </w:numPr>
        <w:spacing w:line="360" w:lineRule="auto"/>
        <w:ind w:leftChars="125" w:left="300"/>
        <w:rPr>
          <w:lang w:val="en-US"/>
        </w:rPr>
        <w:pPrChange w:id="301" w:author="JORGE TODOE MATSUSHIMA" w:date="2018-12-01T13:54:00Z">
          <w:pPr>
            <w:pStyle w:val="Ttulo2"/>
            <w:numPr>
              <w:ilvl w:val="3"/>
              <w:numId w:val="3"/>
            </w:numPr>
            <w:ind w:leftChars="135" w:left="324"/>
          </w:pPr>
        </w:pPrChange>
      </w:pPr>
      <w:bookmarkStart w:id="302" w:name="_Toc9878"/>
      <w:r>
        <w:rPr>
          <w:lang w:val="en-US"/>
        </w:rPr>
        <w:t>PostMan</w:t>
      </w:r>
      <w:bookmarkEnd w:id="302"/>
    </w:p>
    <w:p w14:paraId="7ABDEC1B" w14:textId="77777777" w:rsidR="001D3659" w:rsidRDefault="005F2F57" w:rsidP="00EE1C1C">
      <w:pPr>
        <w:autoSpaceDE w:val="0"/>
        <w:autoSpaceDN w:val="0"/>
        <w:adjustRightInd w:val="0"/>
        <w:spacing w:after="0" w:line="360" w:lineRule="auto"/>
        <w:ind w:left="289" w:firstLine="709"/>
        <w:jc w:val="both"/>
        <w:rPr>
          <w:lang w:val="en-US"/>
        </w:rPr>
        <w:pPrChange w:id="303" w:author="JORGE TODOE MATSUSHIMA" w:date="2018-12-01T11:28:00Z">
          <w:pPr>
            <w:autoSpaceDE w:val="0"/>
            <w:autoSpaceDN w:val="0"/>
            <w:adjustRightInd w:val="0"/>
            <w:spacing w:line="360" w:lineRule="auto"/>
            <w:ind w:firstLine="697"/>
            <w:jc w:val="both"/>
          </w:pPr>
        </w:pPrChange>
      </w:pPr>
      <w:r>
        <w:rPr>
          <w:lang w:val="en-US"/>
        </w:rPr>
        <w:t xml:space="preserve">PostMan é uma API de desenvolvimento, que proporciona mecanismos completos para testes de Requisições </w:t>
      </w:r>
      <w:proofErr w:type="gramStart"/>
      <w:r>
        <w:rPr>
          <w:lang w:val="en-US"/>
        </w:rPr>
        <w:t>HTTP(</w:t>
      </w:r>
      <w:proofErr w:type="gramEnd"/>
      <w:r>
        <w:rPr>
          <w:lang w:val="en-US"/>
        </w:rPr>
        <w:t>POSTDOT, 2018). É de grande importância ao Projeto, pois é utilizando-o que as Rotas Desenvolvidas do BackEnd Serão testadas e validadas.</w:t>
      </w:r>
    </w:p>
    <w:p w14:paraId="6317AFF5" w14:textId="77777777" w:rsidR="001D3659" w:rsidRDefault="001D3659">
      <w:pPr>
        <w:ind w:firstLine="697"/>
      </w:pPr>
    </w:p>
    <w:p w14:paraId="1EC6366D" w14:textId="77777777" w:rsidR="001D3659" w:rsidRDefault="005F2F57" w:rsidP="0008078C">
      <w:pPr>
        <w:pStyle w:val="Ttulo2"/>
        <w:numPr>
          <w:ilvl w:val="2"/>
          <w:numId w:val="3"/>
        </w:numPr>
        <w:spacing w:line="360" w:lineRule="auto"/>
        <w:ind w:leftChars="135" w:left="324"/>
        <w:pPrChange w:id="304" w:author="JORGE TODOE MATSUSHIMA" w:date="2018-12-01T14:24:00Z">
          <w:pPr>
            <w:pStyle w:val="Ttulo2"/>
            <w:numPr>
              <w:ilvl w:val="2"/>
              <w:numId w:val="3"/>
            </w:numPr>
            <w:ind w:leftChars="135" w:left="324"/>
          </w:pPr>
        </w:pPrChange>
      </w:pPr>
      <w:bookmarkStart w:id="305" w:name="_Toc25882"/>
      <w:r>
        <w:rPr>
          <w:lang w:val="en-US"/>
        </w:rPr>
        <w:t>Versionamento</w:t>
      </w:r>
      <w:bookmarkEnd w:id="305"/>
    </w:p>
    <w:p w14:paraId="3522C712" w14:textId="77777777" w:rsidR="001D3659" w:rsidRDefault="005F2F57" w:rsidP="0008078C">
      <w:pPr>
        <w:spacing w:after="0" w:line="360" w:lineRule="auto"/>
        <w:ind w:left="289" w:firstLine="697"/>
        <w:jc w:val="both"/>
        <w:rPr>
          <w:lang w:val="en-US"/>
        </w:rPr>
        <w:pPrChange w:id="306" w:author="JORGE TODOE MATSUSHIMA" w:date="2018-12-01T14:25:00Z">
          <w:pPr>
            <w:ind w:firstLine="697"/>
          </w:pPr>
        </w:pPrChange>
      </w:pPr>
      <w:r>
        <w:rPr>
          <w:lang w:val="en-US"/>
        </w:rPr>
        <w:t xml:space="preserve">Com relação ao versionamento do projeto, foram criado dois repositórios no GitHub, um para o </w:t>
      </w:r>
      <w:r>
        <w:rPr>
          <w:i/>
          <w:iCs/>
          <w:lang w:val="en-US"/>
        </w:rPr>
        <w:t xml:space="preserve">FrontEnd </w:t>
      </w:r>
      <w:r>
        <w:rPr>
          <w:lang w:val="en-US"/>
        </w:rPr>
        <w:t xml:space="preserve">e um para o </w:t>
      </w:r>
      <w:r>
        <w:rPr>
          <w:i/>
          <w:iCs/>
          <w:lang w:val="en-US"/>
        </w:rPr>
        <w:t xml:space="preserve">BackEnd. </w:t>
      </w:r>
    </w:p>
    <w:p w14:paraId="123BBE5B" w14:textId="77777777" w:rsidR="001D3659" w:rsidRDefault="001D3659" w:rsidP="0008078C">
      <w:pPr>
        <w:ind w:firstLine="697"/>
        <w:rPr>
          <w:lang w:val="en-US"/>
        </w:rPr>
      </w:pPr>
    </w:p>
    <w:p w14:paraId="1902611C" w14:textId="77777777" w:rsidR="001D3659" w:rsidRPr="0008078C" w:rsidRDefault="005F2F57">
      <w:pPr>
        <w:autoSpaceDE w:val="0"/>
        <w:autoSpaceDN w:val="0"/>
        <w:adjustRightInd w:val="0"/>
        <w:spacing w:line="360" w:lineRule="auto"/>
        <w:ind w:firstLine="697"/>
        <w:jc w:val="both"/>
        <w:rPr>
          <w:highlight w:val="yellow"/>
          <w:rPrChange w:id="307" w:author="JORGE TODOE MATSUSHIMA" w:date="2018-12-01T14:25:00Z">
            <w:rPr/>
          </w:rPrChange>
        </w:rPr>
      </w:pPr>
      <w:commentRangeStart w:id="308"/>
      <w:r w:rsidRPr="0008078C">
        <w:rPr>
          <w:i/>
          <w:iCs/>
          <w:highlight w:val="yellow"/>
          <w:lang w:val="en-US"/>
          <w:rPrChange w:id="309" w:author="JORGE TODOE MATSUSHIMA" w:date="2018-12-01T14:25:00Z">
            <w:rPr>
              <w:i/>
              <w:iCs/>
              <w:lang w:val="en-US"/>
            </w:rPr>
          </w:rPrChange>
        </w:rPr>
        <w:t xml:space="preserve">FrontEnd: </w:t>
      </w:r>
      <w:r w:rsidRPr="0008078C">
        <w:rPr>
          <w:highlight w:val="yellow"/>
          <w:lang w:val="en-US"/>
          <w:rPrChange w:id="310" w:author="JORGE TODOE MATSUSHIMA" w:date="2018-12-01T14:25:00Z">
            <w:rPr>
              <w:lang w:val="en-US"/>
            </w:rPr>
          </w:rPrChange>
        </w:rPr>
        <w:t>https://github.com/JoaoVFG/sysrlogapp</w:t>
      </w:r>
    </w:p>
    <w:p w14:paraId="0B541D8E" w14:textId="77777777" w:rsidR="001D3659" w:rsidRDefault="005F2F57">
      <w:pPr>
        <w:autoSpaceDE w:val="0"/>
        <w:autoSpaceDN w:val="0"/>
        <w:adjustRightInd w:val="0"/>
        <w:spacing w:line="360" w:lineRule="auto"/>
        <w:ind w:firstLine="697"/>
        <w:jc w:val="both"/>
        <w:rPr>
          <w:lang w:val="en-US"/>
        </w:rPr>
      </w:pPr>
      <w:r w:rsidRPr="0008078C">
        <w:rPr>
          <w:i/>
          <w:iCs/>
          <w:highlight w:val="yellow"/>
          <w:lang w:val="en-US"/>
          <w:rPrChange w:id="311" w:author="JORGE TODOE MATSUSHIMA" w:date="2018-12-01T14:25:00Z">
            <w:rPr>
              <w:i/>
              <w:iCs/>
              <w:lang w:val="en-US"/>
            </w:rPr>
          </w:rPrChange>
        </w:rPr>
        <w:t xml:space="preserve">BackEnd: </w:t>
      </w:r>
      <w:r w:rsidRPr="0008078C">
        <w:rPr>
          <w:highlight w:val="yellow"/>
          <w:lang w:val="en-US"/>
          <w:rPrChange w:id="312" w:author="JORGE TODOE MATSUSHIMA" w:date="2018-12-01T14:25:00Z">
            <w:rPr>
              <w:lang w:val="en-US"/>
            </w:rPr>
          </w:rPrChange>
        </w:rPr>
        <w:t>https://github.com/JoaoVFG/sysrlog</w:t>
      </w:r>
      <w:commentRangeEnd w:id="308"/>
      <w:r w:rsidR="0008078C">
        <w:rPr>
          <w:rStyle w:val="Refdecomentrio"/>
        </w:rPr>
        <w:commentReference w:id="308"/>
      </w:r>
    </w:p>
    <w:p w14:paraId="34FE94C6" w14:textId="77777777" w:rsidR="001D3659" w:rsidRDefault="001D3659" w:rsidP="00EE1C1C">
      <w:pPr>
        <w:autoSpaceDE w:val="0"/>
        <w:autoSpaceDN w:val="0"/>
        <w:adjustRightInd w:val="0"/>
        <w:spacing w:after="0" w:line="360" w:lineRule="auto"/>
        <w:ind w:left="289" w:firstLine="709"/>
        <w:jc w:val="both"/>
        <w:rPr>
          <w:lang w:val="en-US"/>
        </w:rPr>
        <w:pPrChange w:id="313" w:author="JORGE TODOE MATSUSHIMA" w:date="2018-12-01T11:28:00Z">
          <w:pPr>
            <w:autoSpaceDE w:val="0"/>
            <w:autoSpaceDN w:val="0"/>
            <w:adjustRightInd w:val="0"/>
            <w:spacing w:line="360" w:lineRule="auto"/>
            <w:ind w:firstLine="697"/>
            <w:jc w:val="both"/>
          </w:pPr>
        </w:pPrChange>
      </w:pPr>
    </w:p>
    <w:p w14:paraId="259E2EA6" w14:textId="77777777" w:rsidR="001D3659" w:rsidRDefault="001D3659" w:rsidP="00EE1C1C">
      <w:pPr>
        <w:autoSpaceDE w:val="0"/>
        <w:autoSpaceDN w:val="0"/>
        <w:adjustRightInd w:val="0"/>
        <w:spacing w:after="0" w:line="360" w:lineRule="auto"/>
        <w:ind w:left="289" w:firstLine="709"/>
        <w:jc w:val="both"/>
        <w:rPr>
          <w:lang w:val="en-US"/>
        </w:rPr>
        <w:pPrChange w:id="314" w:author="JORGE TODOE MATSUSHIMA" w:date="2018-12-01T11:28:00Z">
          <w:pPr>
            <w:autoSpaceDE w:val="0"/>
            <w:autoSpaceDN w:val="0"/>
            <w:adjustRightInd w:val="0"/>
            <w:spacing w:line="360" w:lineRule="auto"/>
            <w:ind w:firstLine="709"/>
            <w:jc w:val="both"/>
          </w:pPr>
        </w:pPrChange>
      </w:pPr>
    </w:p>
    <w:p w14:paraId="40704B0E" w14:textId="77777777" w:rsidR="001D3659" w:rsidRDefault="001D3659" w:rsidP="00EE1C1C">
      <w:pPr>
        <w:autoSpaceDE w:val="0"/>
        <w:autoSpaceDN w:val="0"/>
        <w:adjustRightInd w:val="0"/>
        <w:spacing w:after="0" w:line="360" w:lineRule="auto"/>
        <w:ind w:left="289" w:firstLine="709"/>
        <w:jc w:val="both"/>
        <w:rPr>
          <w:rFonts w:eastAsia="Arial Unicode MS"/>
          <w:color w:val="000000"/>
          <w:lang w:val="en-US"/>
        </w:rPr>
        <w:pPrChange w:id="315" w:author="JORGE TODOE MATSUSHIMA" w:date="2018-12-01T11:28:00Z">
          <w:pPr>
            <w:autoSpaceDE w:val="0"/>
            <w:autoSpaceDN w:val="0"/>
            <w:adjustRightInd w:val="0"/>
            <w:spacing w:line="360" w:lineRule="auto"/>
            <w:ind w:leftChars="125" w:left="300" w:firstLine="697"/>
            <w:jc w:val="both"/>
          </w:pPr>
        </w:pPrChange>
      </w:pPr>
    </w:p>
    <w:p w14:paraId="2EFC2D22" w14:textId="77777777" w:rsidR="001D3659" w:rsidRDefault="001D3659" w:rsidP="00EE1C1C">
      <w:pPr>
        <w:autoSpaceDE w:val="0"/>
        <w:autoSpaceDN w:val="0"/>
        <w:adjustRightInd w:val="0"/>
        <w:spacing w:after="0" w:line="360" w:lineRule="auto"/>
        <w:ind w:left="289" w:firstLine="709"/>
        <w:jc w:val="both"/>
        <w:rPr>
          <w:rFonts w:eastAsia="Arial Unicode MS"/>
          <w:color w:val="000000"/>
          <w:lang w:val="en-US"/>
        </w:rPr>
        <w:pPrChange w:id="316" w:author="JORGE TODOE MATSUSHIMA" w:date="2018-12-01T11:28:00Z">
          <w:pPr>
            <w:autoSpaceDE w:val="0"/>
            <w:autoSpaceDN w:val="0"/>
            <w:adjustRightInd w:val="0"/>
            <w:spacing w:line="360" w:lineRule="auto"/>
            <w:ind w:left="0" w:firstLine="700"/>
            <w:jc w:val="both"/>
          </w:pPr>
        </w:pPrChange>
      </w:pPr>
    </w:p>
    <w:p w14:paraId="1B5C2B0D" w14:textId="77777777" w:rsidR="001D3659" w:rsidRDefault="005F2F57" w:rsidP="00D927B9">
      <w:pPr>
        <w:pStyle w:val="Ttulo1"/>
        <w:keepNext w:val="0"/>
        <w:pageBreakBefore/>
        <w:numPr>
          <w:ilvl w:val="0"/>
          <w:numId w:val="3"/>
        </w:numPr>
        <w:tabs>
          <w:tab w:val="left" w:pos="0"/>
        </w:tabs>
        <w:spacing w:before="0" w:after="120" w:line="360" w:lineRule="auto"/>
        <w:ind w:leftChars="125" w:left="300"/>
        <w:jc w:val="both"/>
        <w:rPr>
          <w:sz w:val="28"/>
          <w:szCs w:val="28"/>
        </w:rPr>
      </w:pPr>
      <w:bookmarkStart w:id="317" w:name="_Toc118654511"/>
      <w:bookmarkStart w:id="318" w:name="_Toc22399"/>
      <w:r>
        <w:rPr>
          <w:caps w:val="0"/>
          <w:sz w:val="28"/>
          <w:szCs w:val="28"/>
        </w:rPr>
        <w:lastRenderedPageBreak/>
        <w:t>DESENVOLVIMENTO</w:t>
      </w:r>
      <w:bookmarkEnd w:id="318"/>
    </w:p>
    <w:p w14:paraId="39EC3FF4" w14:textId="77777777" w:rsidR="001D3659" w:rsidRDefault="005F2F57" w:rsidP="00EE1C1C">
      <w:pPr>
        <w:autoSpaceDE w:val="0"/>
        <w:autoSpaceDN w:val="0"/>
        <w:adjustRightInd w:val="0"/>
        <w:spacing w:after="0" w:line="360" w:lineRule="auto"/>
        <w:ind w:left="289" w:firstLine="709"/>
        <w:jc w:val="both"/>
        <w:rPr>
          <w:ins w:id="319" w:author="JORGE TODOE MATSUSHIMA" w:date="2018-12-01T14:27:00Z"/>
        </w:rPr>
      </w:pPr>
      <w:r>
        <w:t xml:space="preserve">Neste capítulo é apresentada a fase de Desenvolvimento do Projeto e será composto por: </w:t>
      </w:r>
      <w:del w:id="320" w:author="JORGE TODOE MATSUSHIMA" w:date="2018-12-01T14:25:00Z">
        <w:r w:rsidDel="0008078C">
          <w:delText xml:space="preserve"> </w:delText>
        </w:r>
      </w:del>
      <w:r>
        <w:t>Arquitetura da Solução, Modelagem e Gestão dos Dados, Arquitetura do Software, Segurança e para concluir a apresentação de uma Visão Geral do Sistema.</w:t>
      </w:r>
    </w:p>
    <w:p w14:paraId="375E5041" w14:textId="77777777" w:rsidR="0008078C" w:rsidRDefault="0008078C" w:rsidP="00EE1C1C">
      <w:pPr>
        <w:autoSpaceDE w:val="0"/>
        <w:autoSpaceDN w:val="0"/>
        <w:adjustRightInd w:val="0"/>
        <w:spacing w:after="0" w:line="360" w:lineRule="auto"/>
        <w:ind w:left="289" w:firstLine="709"/>
        <w:jc w:val="both"/>
        <w:pPrChange w:id="321" w:author="JORGE TODOE MATSUSHIMA" w:date="2018-12-01T11:28:00Z">
          <w:pPr>
            <w:autoSpaceDE w:val="0"/>
            <w:autoSpaceDN w:val="0"/>
            <w:adjustRightInd w:val="0"/>
            <w:spacing w:line="360" w:lineRule="auto"/>
            <w:ind w:firstLine="709"/>
            <w:jc w:val="both"/>
          </w:pPr>
        </w:pPrChange>
      </w:pPr>
    </w:p>
    <w:p w14:paraId="38399492" w14:textId="77777777" w:rsidR="001D3659" w:rsidRDefault="005F2F57" w:rsidP="00D927B9">
      <w:pPr>
        <w:pStyle w:val="Ttulo2"/>
        <w:numPr>
          <w:ilvl w:val="1"/>
          <w:numId w:val="3"/>
        </w:numPr>
        <w:spacing w:line="360" w:lineRule="auto"/>
        <w:rPr>
          <w:lang w:val="en-US"/>
        </w:rPr>
      </w:pPr>
      <w:bookmarkStart w:id="322" w:name="_Toc5937"/>
      <w:r>
        <w:t>Padrão do Projeto</w:t>
      </w:r>
      <w:bookmarkEnd w:id="322"/>
    </w:p>
    <w:p w14:paraId="14057F68" w14:textId="77777777" w:rsidR="001D3659" w:rsidRDefault="005F2F57" w:rsidP="0008078C">
      <w:pPr>
        <w:autoSpaceDE w:val="0"/>
        <w:autoSpaceDN w:val="0"/>
        <w:adjustRightInd w:val="0"/>
        <w:spacing w:after="0" w:line="360" w:lineRule="auto"/>
        <w:ind w:left="289" w:firstLine="709"/>
        <w:jc w:val="both"/>
        <w:rPr>
          <w:lang w:val="en-US"/>
        </w:rPr>
        <w:pPrChange w:id="323" w:author="JORGE TODOE MATSUSHIMA" w:date="2018-12-01T14:26:00Z">
          <w:pPr>
            <w:autoSpaceDE w:val="0"/>
            <w:autoSpaceDN w:val="0"/>
            <w:adjustRightInd w:val="0"/>
            <w:spacing w:line="360" w:lineRule="auto"/>
            <w:ind w:firstLine="709"/>
            <w:jc w:val="both"/>
          </w:pPr>
        </w:pPrChange>
      </w:pPr>
      <w:r>
        <w:rPr>
          <w:lang w:val="en-US"/>
        </w:rPr>
        <w:t>O padrão de escolhido para o desenvolvimento do projeto é o MVC</w:t>
      </w:r>
      <w:r>
        <w:t xml:space="preserve">: </w:t>
      </w:r>
      <w:r>
        <w:rPr>
          <w:i/>
          <w:iCs/>
          <w:lang w:val="en-US"/>
        </w:rPr>
        <w:t>Model, View e</w:t>
      </w:r>
      <w:r>
        <w:rPr>
          <w:i/>
          <w:iCs/>
        </w:rPr>
        <w:t xml:space="preserve"> </w:t>
      </w:r>
      <w:r>
        <w:rPr>
          <w:i/>
          <w:iCs/>
          <w:lang w:val="en-US"/>
        </w:rPr>
        <w:t>Controller</w:t>
      </w:r>
      <w:r>
        <w:rPr>
          <w:i/>
          <w:iCs/>
        </w:rPr>
        <w:t xml:space="preserve">, </w:t>
      </w:r>
      <w:r>
        <w:t>traduzido ao português para Modelo, Visão e Controlador</w:t>
      </w:r>
      <w:r>
        <w:rPr>
          <w:lang w:val="en-US"/>
        </w:rPr>
        <w:t>. O padrão foi escolhido por conta da organização que ele trás ao projeto além de</w:t>
      </w:r>
      <w:r>
        <w:t xml:space="preserve"> </w:t>
      </w:r>
      <w:r>
        <w:rPr>
          <w:lang w:val="en-US"/>
        </w:rPr>
        <w:t>separar o código de maneira lógica facilitando o desenvolvimento.</w:t>
      </w:r>
    </w:p>
    <w:p w14:paraId="31F56E82" w14:textId="77777777" w:rsidR="001D3659" w:rsidRDefault="005F2F57" w:rsidP="0008078C">
      <w:pPr>
        <w:autoSpaceDE w:val="0"/>
        <w:autoSpaceDN w:val="0"/>
        <w:adjustRightInd w:val="0"/>
        <w:spacing w:after="0" w:line="360" w:lineRule="auto"/>
        <w:ind w:left="289" w:firstLine="709"/>
        <w:jc w:val="both"/>
        <w:rPr>
          <w:ins w:id="324" w:author="JORGE TODOE MATSUSHIMA" w:date="2018-12-01T14:27:00Z"/>
          <w:lang w:val="en-US"/>
        </w:rPr>
      </w:pPr>
      <w:r>
        <w:rPr>
          <w:lang w:val="en-US"/>
        </w:rPr>
        <w:t>O usuário através do Navegador ou do Celular, fará uma requisição pela tela (View)</w:t>
      </w:r>
      <w:r w:rsidR="0008078C">
        <w:rPr>
          <w:lang w:val="en-US"/>
        </w:rPr>
        <w:t xml:space="preserve"> </w:t>
      </w:r>
      <w:r>
        <w:rPr>
          <w:lang w:val="en-US"/>
        </w:rPr>
        <w:t>que será enviada ao Controller. O Controller irá tratar as requisições vindas da View e, se</w:t>
      </w:r>
      <w:r w:rsidR="0008078C">
        <w:rPr>
          <w:lang w:val="en-US"/>
        </w:rPr>
        <w:t xml:space="preserve"> </w:t>
      </w:r>
      <w:r>
        <w:rPr>
          <w:lang w:val="en-US"/>
        </w:rPr>
        <w:t>necessário, ira acionar a camada Model, caso não seja, retornara a resposta para View. Se a</w:t>
      </w:r>
      <w:r w:rsidR="0008078C">
        <w:rPr>
          <w:lang w:val="en-US"/>
        </w:rPr>
        <w:t xml:space="preserve"> </w:t>
      </w:r>
      <w:r>
        <w:rPr>
          <w:lang w:val="en-US"/>
        </w:rPr>
        <w:t xml:space="preserve">camada Model tiver sido acionada, ela irá se conectar via um Driver ao Banco de dados e </w:t>
      </w:r>
      <w:r>
        <w:t>efetuará</w:t>
      </w:r>
      <w:r>
        <w:rPr>
          <w:lang w:val="en-US"/>
        </w:rPr>
        <w:t xml:space="preserve"> as devidas operações.</w:t>
      </w:r>
    </w:p>
    <w:p w14:paraId="2F9D2DC5" w14:textId="77777777" w:rsidR="0008078C" w:rsidRDefault="0008078C" w:rsidP="0008078C">
      <w:pPr>
        <w:autoSpaceDE w:val="0"/>
        <w:autoSpaceDN w:val="0"/>
        <w:adjustRightInd w:val="0"/>
        <w:spacing w:after="0" w:line="360" w:lineRule="auto"/>
        <w:ind w:left="289" w:firstLine="709"/>
        <w:jc w:val="both"/>
        <w:rPr>
          <w:lang w:val="en-US"/>
        </w:rPr>
        <w:pPrChange w:id="325" w:author="JORGE TODOE MATSUSHIMA" w:date="2018-12-01T14:26:00Z">
          <w:pPr>
            <w:autoSpaceDE w:val="0"/>
            <w:autoSpaceDN w:val="0"/>
            <w:adjustRightInd w:val="0"/>
            <w:spacing w:line="360" w:lineRule="auto"/>
            <w:jc w:val="both"/>
          </w:pPr>
        </w:pPrChange>
      </w:pPr>
    </w:p>
    <w:p w14:paraId="3BF1AF6A" w14:textId="77777777" w:rsidR="001D3659" w:rsidRDefault="005F2F57" w:rsidP="00D927B9">
      <w:pPr>
        <w:pStyle w:val="Ttulo2"/>
        <w:numPr>
          <w:ilvl w:val="1"/>
          <w:numId w:val="3"/>
        </w:numPr>
        <w:spacing w:line="360" w:lineRule="auto"/>
        <w:rPr>
          <w:lang w:val="en-US"/>
        </w:rPr>
      </w:pPr>
      <w:bookmarkStart w:id="326" w:name="_Toc29039"/>
      <w:r>
        <w:t>Arquitetura da Solução</w:t>
      </w:r>
      <w:bookmarkEnd w:id="326"/>
    </w:p>
    <w:p w14:paraId="41E34EF9" w14:textId="77777777" w:rsidR="001D3659" w:rsidRDefault="005F2F57" w:rsidP="00EE1C1C">
      <w:pPr>
        <w:autoSpaceDE w:val="0"/>
        <w:autoSpaceDN w:val="0"/>
        <w:adjustRightInd w:val="0"/>
        <w:spacing w:after="0" w:line="360" w:lineRule="auto"/>
        <w:ind w:left="289" w:firstLine="709"/>
        <w:jc w:val="both"/>
        <w:pPrChange w:id="327" w:author="JORGE TODOE MATSUSHIMA" w:date="2018-12-01T11:29:00Z">
          <w:pPr>
            <w:autoSpaceDE w:val="0"/>
            <w:autoSpaceDN w:val="0"/>
            <w:adjustRightInd w:val="0"/>
            <w:spacing w:line="360" w:lineRule="auto"/>
            <w:ind w:firstLine="709"/>
            <w:jc w:val="both"/>
          </w:pPr>
        </w:pPrChange>
      </w:pPr>
      <w:r>
        <w:t>A Arquitetura da Solução foi planejada para que o aplicativo</w:t>
      </w:r>
      <w:ins w:id="328" w:author="JORGE TODOE MATSUSHIMA" w:date="2018-12-01T14:27:00Z">
        <w:r w:rsidR="0008078C">
          <w:t xml:space="preserve"> </w:t>
        </w:r>
      </w:ins>
      <w:r>
        <w:t>(FrontEnd) seja utilizado tanto em dispositivos móveis quanto em navegadores. O aplicativo irá se comunicar com o Software</w:t>
      </w:r>
      <w:ins w:id="329" w:author="JORGE TODOE MATSUSHIMA" w:date="2018-12-01T14:27:00Z">
        <w:r w:rsidR="0008078C">
          <w:t xml:space="preserve"> </w:t>
        </w:r>
      </w:ins>
      <w:r>
        <w:t xml:space="preserve">(BackEnd) sendo executada em um servidor, por meio de requisições HTTP e arquivos no formato JSON para transferência dos dados. </w:t>
      </w:r>
    </w:p>
    <w:p w14:paraId="48597BA6" w14:textId="77777777" w:rsidR="001D3659" w:rsidRDefault="005F2F57" w:rsidP="00EE1C1C">
      <w:pPr>
        <w:autoSpaceDE w:val="0"/>
        <w:autoSpaceDN w:val="0"/>
        <w:adjustRightInd w:val="0"/>
        <w:spacing w:after="0" w:line="360" w:lineRule="auto"/>
        <w:ind w:left="289" w:firstLine="709"/>
        <w:jc w:val="both"/>
        <w:pPrChange w:id="330" w:author="JORGE TODOE MATSUSHIMA" w:date="2018-12-01T11:29:00Z">
          <w:pPr>
            <w:autoSpaceDE w:val="0"/>
            <w:autoSpaceDN w:val="0"/>
            <w:adjustRightInd w:val="0"/>
            <w:spacing w:line="360" w:lineRule="auto"/>
            <w:ind w:firstLine="709"/>
            <w:jc w:val="both"/>
          </w:pPr>
        </w:pPrChange>
      </w:pPr>
      <w:r>
        <w:t xml:space="preserve">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w:t>
      </w:r>
      <w:del w:id="331" w:author="JORGE TODOE MATSUSHIMA" w:date="2018-12-01T14:27:00Z">
        <w:r w:rsidDel="0008078C">
          <w:delText>um mensagem</w:delText>
        </w:r>
      </w:del>
      <w:ins w:id="332" w:author="JORGE TODOE MATSUSHIMA" w:date="2018-12-01T14:27:00Z">
        <w:r w:rsidR="0008078C">
          <w:t>uma mensagem</w:t>
        </w:r>
      </w:ins>
      <w:r>
        <w:t xml:space="preserve"> de confirmação ou uma advertência indicando algum problema com a requisição.</w:t>
      </w:r>
      <w:ins w:id="333" w:author="JORGE TODOE MATSUSHIMA" w:date="2018-12-01T14:27:00Z">
        <w:r w:rsidR="0008078C">
          <w:t xml:space="preserve"> </w:t>
        </w:r>
      </w:ins>
      <w:proofErr w:type="gramStart"/>
      <w:r>
        <w:t>A</w:t>
      </w:r>
      <w:proofErr w:type="gramEnd"/>
      <w:r>
        <w:t xml:space="preserve"> Figura 8 apresenta esses processos a partir de uma visão macro de toda a aplicação:</w:t>
      </w:r>
    </w:p>
    <w:p w14:paraId="2BE97D4D" w14:textId="77777777" w:rsidR="001D3659" w:rsidRDefault="005F2F57">
      <w:pPr>
        <w:autoSpaceDE w:val="0"/>
        <w:autoSpaceDN w:val="0"/>
        <w:adjustRightInd w:val="0"/>
        <w:spacing w:line="360" w:lineRule="auto"/>
        <w:ind w:firstLine="709"/>
        <w:jc w:val="both"/>
      </w:pPr>
      <w:r>
        <w:br w:type="page"/>
      </w:r>
    </w:p>
    <w:p w14:paraId="3778BF53"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w:t>
      </w:r>
      <w:r>
        <w:rPr>
          <w:sz w:val="24"/>
          <w:szCs w:val="24"/>
        </w:rPr>
        <w:fldChar w:fldCharType="end"/>
      </w:r>
      <w:bookmarkStart w:id="334" w:name="_Toc25179"/>
      <w:r>
        <w:rPr>
          <w:sz w:val="24"/>
          <w:szCs w:val="24"/>
        </w:rPr>
        <w:t>. Arquitetura da Solução –</w:t>
      </w:r>
      <w:r>
        <w:rPr>
          <w:sz w:val="24"/>
          <w:szCs w:val="24"/>
          <w:lang w:val="en-US"/>
        </w:rPr>
        <w:t xml:space="preserve"> </w:t>
      </w:r>
      <w:r>
        <w:rPr>
          <w:sz w:val="24"/>
          <w:szCs w:val="24"/>
        </w:rPr>
        <w:t>BackEnd</w:t>
      </w:r>
      <w:r>
        <w:rPr>
          <w:sz w:val="24"/>
          <w:szCs w:val="24"/>
          <w:lang w:val="en-US"/>
        </w:rPr>
        <w:t>.</w:t>
      </w:r>
      <w:bookmarkEnd w:id="334"/>
    </w:p>
    <w:p w14:paraId="2E50B084"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729EB313" wp14:editId="4D48E44D">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9"/>
                    <a:stretch>
                      <a:fillRect/>
                    </a:stretch>
                  </pic:blipFill>
                  <pic:spPr>
                    <a:xfrm>
                      <a:off x="0" y="0"/>
                      <a:ext cx="4438650" cy="3281680"/>
                    </a:xfrm>
                    <a:prstGeom prst="rect">
                      <a:avLst/>
                    </a:prstGeom>
                    <a:ln>
                      <a:solidFill>
                        <a:schemeClr val="tx1"/>
                      </a:solidFill>
                    </a:ln>
                  </pic:spPr>
                </pic:pic>
              </a:graphicData>
            </a:graphic>
          </wp:inline>
        </w:drawing>
      </w:r>
    </w:p>
    <w:p w14:paraId="689077DD" w14:textId="0093AA4B" w:rsidR="001D3659" w:rsidRDefault="005F2F57" w:rsidP="001E062F">
      <w:pPr>
        <w:autoSpaceDE w:val="0"/>
        <w:autoSpaceDN w:val="0"/>
        <w:adjustRightInd w:val="0"/>
        <w:spacing w:after="0" w:line="360" w:lineRule="auto"/>
        <w:ind w:left="289"/>
        <w:jc w:val="both"/>
        <w:rPr>
          <w:ins w:id="335" w:author="JORGE TODOE MATSUSHIMA" w:date="2018-12-01T14:47:00Z"/>
          <w:sz w:val="20"/>
        </w:rPr>
      </w:pPr>
      <w:r>
        <w:rPr>
          <w:sz w:val="20"/>
        </w:rPr>
        <w:t>Fonte: O Autor (2018)</w:t>
      </w:r>
    </w:p>
    <w:p w14:paraId="3BF89CFE" w14:textId="77777777" w:rsidR="001E062F" w:rsidRDefault="001E062F" w:rsidP="001E062F">
      <w:pPr>
        <w:autoSpaceDE w:val="0"/>
        <w:autoSpaceDN w:val="0"/>
        <w:adjustRightInd w:val="0"/>
        <w:spacing w:after="0" w:line="360" w:lineRule="auto"/>
        <w:ind w:left="289"/>
        <w:jc w:val="both"/>
        <w:rPr>
          <w:sz w:val="20"/>
        </w:rPr>
      </w:pPr>
    </w:p>
    <w:p w14:paraId="0953572B" w14:textId="77777777" w:rsidR="001D3659" w:rsidRDefault="005F2F57" w:rsidP="00D927B9">
      <w:pPr>
        <w:pStyle w:val="Ttulo2"/>
        <w:numPr>
          <w:ilvl w:val="2"/>
          <w:numId w:val="3"/>
        </w:numPr>
        <w:tabs>
          <w:tab w:val="left" w:pos="0"/>
        </w:tabs>
        <w:spacing w:line="360" w:lineRule="auto"/>
        <w:ind w:leftChars="125" w:left="300"/>
        <w:rPr>
          <w:lang w:val="en-US"/>
        </w:rPr>
      </w:pPr>
      <w:bookmarkStart w:id="336" w:name="_Toc15592"/>
      <w:r>
        <w:t>Arquitetura da Solução - FrontEnd</w:t>
      </w:r>
      <w:bookmarkEnd w:id="336"/>
    </w:p>
    <w:p w14:paraId="5D43C617" w14:textId="77777777" w:rsidR="001D3659" w:rsidRDefault="005F2F57" w:rsidP="00EE1C1C">
      <w:pPr>
        <w:autoSpaceDE w:val="0"/>
        <w:autoSpaceDN w:val="0"/>
        <w:adjustRightInd w:val="0"/>
        <w:spacing w:after="0" w:line="360" w:lineRule="auto"/>
        <w:ind w:left="289" w:firstLine="697"/>
        <w:jc w:val="both"/>
        <w:pPrChange w:id="337" w:author="JORGE TODOE MATSUSHIMA" w:date="2018-12-01T11:30:00Z">
          <w:pPr>
            <w:autoSpaceDE w:val="0"/>
            <w:autoSpaceDN w:val="0"/>
            <w:adjustRightInd w:val="0"/>
            <w:spacing w:line="360" w:lineRule="auto"/>
            <w:ind w:firstLine="697"/>
            <w:jc w:val="both"/>
          </w:pPr>
        </w:pPrChange>
      </w:pPr>
      <w: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14:paraId="0C134669"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9</w:t>
      </w:r>
      <w:r>
        <w:rPr>
          <w:sz w:val="24"/>
          <w:szCs w:val="24"/>
        </w:rPr>
        <w:fldChar w:fldCharType="end"/>
      </w:r>
      <w:bookmarkStart w:id="338" w:name="_Toc26650"/>
      <w:r>
        <w:rPr>
          <w:sz w:val="24"/>
          <w:szCs w:val="24"/>
        </w:rPr>
        <w:t>. Arquitetura da Solução: FrontEnd</w:t>
      </w:r>
      <w:r>
        <w:rPr>
          <w:sz w:val="24"/>
          <w:szCs w:val="24"/>
          <w:lang w:val="en-US"/>
        </w:rPr>
        <w:t>.</w:t>
      </w:r>
      <w:bookmarkEnd w:id="338"/>
    </w:p>
    <w:p w14:paraId="5A80ECC1"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006B3651" wp14:editId="2C0F7AD3">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30"/>
                    <a:srcRect/>
                    <a:stretch>
                      <a:fillRect/>
                    </a:stretch>
                  </pic:blipFill>
                  <pic:spPr>
                    <a:xfrm>
                      <a:off x="0" y="0"/>
                      <a:ext cx="5661025" cy="1979295"/>
                    </a:xfrm>
                    <a:prstGeom prst="rect">
                      <a:avLst/>
                    </a:prstGeom>
                    <a:ln>
                      <a:solidFill>
                        <a:schemeClr val="tx1"/>
                      </a:solidFill>
                    </a:ln>
                  </pic:spPr>
                </pic:pic>
              </a:graphicData>
            </a:graphic>
          </wp:inline>
        </w:drawing>
      </w:r>
    </w:p>
    <w:p w14:paraId="1F079450" w14:textId="77777777" w:rsidR="001D3659" w:rsidRDefault="005F2F57" w:rsidP="001E062F">
      <w:pPr>
        <w:autoSpaceDE w:val="0"/>
        <w:autoSpaceDN w:val="0"/>
        <w:adjustRightInd w:val="0"/>
        <w:spacing w:after="0" w:line="360" w:lineRule="auto"/>
        <w:ind w:left="289"/>
        <w:jc w:val="both"/>
        <w:rPr>
          <w:sz w:val="20"/>
        </w:rPr>
      </w:pPr>
      <w:r>
        <w:rPr>
          <w:sz w:val="20"/>
        </w:rPr>
        <w:t>Fonte: O Autor (2018)</w:t>
      </w:r>
    </w:p>
    <w:p w14:paraId="00D17FA2" w14:textId="77777777" w:rsidR="001D3659" w:rsidRDefault="005F2F57">
      <w:pPr>
        <w:autoSpaceDE w:val="0"/>
        <w:autoSpaceDN w:val="0"/>
        <w:adjustRightInd w:val="0"/>
        <w:spacing w:line="360" w:lineRule="auto"/>
        <w:ind w:firstLine="697"/>
      </w:pPr>
      <w:r>
        <w:lastRenderedPageBreak/>
        <w:t xml:space="preserve">A estrutura do FrontEnd é composta por: </w:t>
      </w:r>
    </w:p>
    <w:p w14:paraId="001A10AB" w14:textId="77777777" w:rsidR="001D3659" w:rsidRDefault="005F2F57" w:rsidP="0008078C">
      <w:pPr>
        <w:numPr>
          <w:ilvl w:val="0"/>
          <w:numId w:val="10"/>
        </w:numPr>
        <w:autoSpaceDE w:val="0"/>
        <w:autoSpaceDN w:val="0"/>
        <w:adjustRightInd w:val="0"/>
        <w:spacing w:after="0" w:line="360" w:lineRule="auto"/>
        <w:ind w:left="1554"/>
        <w:jc w:val="both"/>
        <w:pPrChange w:id="339" w:author="JORGE TODOE MATSUSHIMA" w:date="2018-12-01T14:28:00Z">
          <w:pPr>
            <w:numPr>
              <w:numId w:val="10"/>
            </w:numPr>
            <w:tabs>
              <w:tab w:val="left" w:pos="425"/>
            </w:tabs>
            <w:autoSpaceDE w:val="0"/>
            <w:autoSpaceDN w:val="0"/>
            <w:adjustRightInd w:val="0"/>
            <w:spacing w:line="360" w:lineRule="auto"/>
            <w:ind w:left="1554" w:hanging="425"/>
            <w:jc w:val="both"/>
          </w:pPr>
        </w:pPrChange>
      </w:pPr>
      <w:r>
        <w:t xml:space="preserve">Páginas: Formada pelos </w:t>
      </w:r>
      <w:r>
        <w:rPr>
          <w:i/>
          <w:iCs/>
        </w:rPr>
        <w:t xml:space="preserve">Templates </w:t>
      </w:r>
      <w:r>
        <w:t>HTML e Arquivos SCSS (</w:t>
      </w:r>
      <w:del w:id="340" w:author="JORGE TODOE MATSUSHIMA" w:date="2018-12-01T14:28:00Z">
        <w:r w:rsidDel="0008078C">
          <w:delText>a combinação destes dois itens constituem</w:delText>
        </w:r>
      </w:del>
      <w:ins w:id="341" w:author="JORGE TODOE MATSUSHIMA" w:date="2018-12-01T14:28:00Z">
        <w:r w:rsidR="0008078C">
          <w:t>a combinação destes dois itens constitui</w:t>
        </w:r>
      </w:ins>
      <w:r>
        <w:t xml:space="preserve"> a </w:t>
      </w:r>
      <w:r>
        <w:rPr>
          <w:i/>
          <w:iCs/>
        </w:rPr>
        <w:t>View</w:t>
      </w:r>
      <w:r>
        <w:t xml:space="preserve"> do projeto), o Controlador da Página e pelo Módulo da Página</w:t>
      </w:r>
      <w:ins w:id="342" w:author="JORGE TODOE MATSUSHIMA" w:date="2018-12-01T14:28:00Z">
        <w:r w:rsidR="0008078C">
          <w:t xml:space="preserve"> </w:t>
        </w:r>
      </w:ins>
      <w:r>
        <w:t>(Responsável por indicar que determinada página é controlada por determinado Controlador). Essa composição cada uma das Páginas é o Padrão utilizado pelo Ionic.</w:t>
      </w:r>
    </w:p>
    <w:p w14:paraId="02FE270C" w14:textId="77777777" w:rsidR="001D3659" w:rsidRDefault="005F2F57" w:rsidP="0008078C">
      <w:pPr>
        <w:numPr>
          <w:ilvl w:val="0"/>
          <w:numId w:val="10"/>
        </w:numPr>
        <w:autoSpaceDE w:val="0"/>
        <w:autoSpaceDN w:val="0"/>
        <w:adjustRightInd w:val="0"/>
        <w:spacing w:after="0" w:line="360" w:lineRule="auto"/>
        <w:ind w:left="1554"/>
        <w:jc w:val="both"/>
        <w:pPrChange w:id="343" w:author="JORGE TODOE MATSUSHIMA" w:date="2018-12-01T14:28:00Z">
          <w:pPr>
            <w:numPr>
              <w:numId w:val="10"/>
            </w:numPr>
            <w:tabs>
              <w:tab w:val="left" w:pos="425"/>
            </w:tabs>
            <w:autoSpaceDE w:val="0"/>
            <w:autoSpaceDN w:val="0"/>
            <w:adjustRightInd w:val="0"/>
            <w:spacing w:line="360" w:lineRule="auto"/>
            <w:ind w:left="1554" w:hanging="425"/>
            <w:jc w:val="both"/>
          </w:pPr>
        </w:pPrChange>
      </w:pPr>
      <w:r>
        <w:t xml:space="preserve">Serviços: Responsáveis por realizar as Requisições Solicitadas pelas Páginas ao </w:t>
      </w:r>
      <w:r>
        <w:rPr>
          <w:i/>
          <w:iCs/>
        </w:rPr>
        <w:t>BackEnd</w:t>
      </w:r>
      <w:r>
        <w:t>, receber as respostas e devolve-las às Páginas.</w:t>
      </w:r>
    </w:p>
    <w:p w14:paraId="6B2CBBCD" w14:textId="77777777" w:rsidR="001D3659" w:rsidRDefault="005F2F57" w:rsidP="0008078C">
      <w:pPr>
        <w:numPr>
          <w:ilvl w:val="0"/>
          <w:numId w:val="10"/>
        </w:numPr>
        <w:autoSpaceDE w:val="0"/>
        <w:autoSpaceDN w:val="0"/>
        <w:adjustRightInd w:val="0"/>
        <w:spacing w:after="0" w:line="360" w:lineRule="auto"/>
        <w:ind w:left="1554"/>
        <w:jc w:val="both"/>
        <w:pPrChange w:id="344" w:author="JORGE TODOE MATSUSHIMA" w:date="2018-12-01T14:28:00Z">
          <w:pPr>
            <w:numPr>
              <w:numId w:val="10"/>
            </w:numPr>
            <w:tabs>
              <w:tab w:val="left" w:pos="425"/>
            </w:tabs>
            <w:autoSpaceDE w:val="0"/>
            <w:autoSpaceDN w:val="0"/>
            <w:adjustRightInd w:val="0"/>
            <w:spacing w:line="360" w:lineRule="auto"/>
            <w:ind w:left="1554" w:hanging="425"/>
            <w:jc w:val="both"/>
          </w:pPr>
        </w:pPrChange>
      </w:pPr>
      <w:r>
        <w:t xml:space="preserve">Interfaces: Define os Objetos que serão enviados e Recebidos. Só é possível utilizar esse recurso na camada de </w:t>
      </w:r>
      <w:r>
        <w:rPr>
          <w:i/>
          <w:iCs/>
        </w:rPr>
        <w:t xml:space="preserve">FrontEnd </w:t>
      </w:r>
      <w:r>
        <w:t>devida a utilização da Linguagem TypeScript.</w:t>
      </w:r>
    </w:p>
    <w:p w14:paraId="2E2DA401" w14:textId="77777777" w:rsidR="001D3659" w:rsidRDefault="005F2F57" w:rsidP="0008078C">
      <w:pPr>
        <w:numPr>
          <w:ilvl w:val="0"/>
          <w:numId w:val="10"/>
        </w:numPr>
        <w:autoSpaceDE w:val="0"/>
        <w:autoSpaceDN w:val="0"/>
        <w:adjustRightInd w:val="0"/>
        <w:spacing w:after="0" w:line="360" w:lineRule="auto"/>
        <w:ind w:left="1554"/>
        <w:jc w:val="both"/>
        <w:pPrChange w:id="345" w:author="JORGE TODOE MATSUSHIMA" w:date="2018-12-01T14:28:00Z">
          <w:pPr>
            <w:numPr>
              <w:numId w:val="10"/>
            </w:numPr>
            <w:tabs>
              <w:tab w:val="left" w:pos="425"/>
            </w:tabs>
            <w:autoSpaceDE w:val="0"/>
            <w:autoSpaceDN w:val="0"/>
            <w:adjustRightInd w:val="0"/>
            <w:spacing w:line="360" w:lineRule="auto"/>
            <w:ind w:left="1554" w:hanging="425"/>
            <w:jc w:val="both"/>
          </w:pPr>
        </w:pPrChange>
      </w:pPr>
      <w:r>
        <w:t xml:space="preserve">Interceptadores: São componentes criados para realizarem duas funções no FrontEnd: adicionar o </w:t>
      </w:r>
      <w:r>
        <w:rPr>
          <w:i/>
          <w:iCs/>
        </w:rPr>
        <w:t xml:space="preserve">Token </w:t>
      </w:r>
      <w:r>
        <w:t>de autenticação a todas as requisições que serão realizadas e ao receber um erro do BackEnd, mostra-lo no formato de alerta na tela.</w:t>
      </w:r>
    </w:p>
    <w:p w14:paraId="27F99002" w14:textId="77777777" w:rsidR="001D3659" w:rsidRDefault="001D3659" w:rsidP="0008078C">
      <w:pPr>
        <w:autoSpaceDE w:val="0"/>
        <w:autoSpaceDN w:val="0"/>
        <w:adjustRightInd w:val="0"/>
        <w:spacing w:after="0" w:line="360" w:lineRule="auto"/>
        <w:ind w:left="289" w:firstLine="697"/>
        <w:jc w:val="both"/>
        <w:pPrChange w:id="346" w:author="JORGE TODOE MATSUSHIMA" w:date="2018-12-01T14:28:00Z">
          <w:pPr>
            <w:autoSpaceDE w:val="0"/>
            <w:autoSpaceDN w:val="0"/>
            <w:adjustRightInd w:val="0"/>
            <w:spacing w:line="360" w:lineRule="auto"/>
            <w:ind w:left="1129"/>
            <w:jc w:val="both"/>
          </w:pPr>
        </w:pPrChange>
      </w:pPr>
    </w:p>
    <w:p w14:paraId="2C1667CE" w14:textId="77777777" w:rsidR="001D3659" w:rsidRDefault="005F2F57" w:rsidP="00EE1C1C">
      <w:pPr>
        <w:autoSpaceDE w:val="0"/>
        <w:autoSpaceDN w:val="0"/>
        <w:adjustRightInd w:val="0"/>
        <w:spacing w:after="0" w:line="360" w:lineRule="auto"/>
        <w:ind w:left="289" w:firstLine="697"/>
        <w:jc w:val="both"/>
        <w:pPrChange w:id="347" w:author="JORGE TODOE MATSUSHIMA" w:date="2018-12-01T11:31:00Z">
          <w:pPr>
            <w:autoSpaceDE w:val="0"/>
            <w:autoSpaceDN w:val="0"/>
            <w:adjustRightInd w:val="0"/>
            <w:spacing w:line="360" w:lineRule="auto"/>
            <w:ind w:firstLine="697"/>
            <w:jc w:val="both"/>
          </w:pPr>
        </w:pPrChange>
      </w:pPr>
      <w:r>
        <w:t xml:space="preserve">O </w:t>
      </w:r>
      <w:r>
        <w:rPr>
          <w:i/>
          <w:iCs/>
        </w:rPr>
        <w:t xml:space="preserve">FrontEnd </w:t>
      </w:r>
      <w:r>
        <w:t xml:space="preserve">funciona a partir de um evento que ocorre nos </w:t>
      </w:r>
      <w:r>
        <w:rPr>
          <w:i/>
          <w:iCs/>
        </w:rPr>
        <w:t xml:space="preserve">templates </w:t>
      </w:r>
      <w:r>
        <w:t>HTML,</w:t>
      </w:r>
      <w:ins w:id="348" w:author="JORGE TODOE MATSUSHIMA" w:date="2018-12-01T14:28:00Z">
        <w:r w:rsidR="0008078C">
          <w:t xml:space="preserve"> </w:t>
        </w:r>
      </w:ins>
      <w:r>
        <w:t xml:space="preserve">o </w:t>
      </w:r>
      <w:r>
        <w:rPr>
          <w:i/>
          <w:iCs/>
        </w:rPr>
        <w:t xml:space="preserve">click </w:t>
      </w:r>
      <w:r>
        <w:t xml:space="preserve">em um botão por exemplo. O </w:t>
      </w:r>
      <w:r>
        <w:rPr>
          <w:i/>
          <w:iCs/>
        </w:rPr>
        <w:t xml:space="preserve">click </w:t>
      </w:r>
      <w:r>
        <w:t>nesse botão aciona um método dentro do controlador da página.</w:t>
      </w:r>
    </w:p>
    <w:p w14:paraId="729923D2" w14:textId="77777777" w:rsidR="001D3659" w:rsidRDefault="005F2F57" w:rsidP="00EE1C1C">
      <w:pPr>
        <w:autoSpaceDE w:val="0"/>
        <w:autoSpaceDN w:val="0"/>
        <w:adjustRightInd w:val="0"/>
        <w:spacing w:after="0" w:line="360" w:lineRule="auto"/>
        <w:ind w:left="289" w:firstLine="697"/>
        <w:jc w:val="both"/>
        <w:pPrChange w:id="349" w:author="JORGE TODOE MATSUSHIMA" w:date="2018-12-01T11:31:00Z">
          <w:pPr>
            <w:autoSpaceDE w:val="0"/>
            <w:autoSpaceDN w:val="0"/>
            <w:adjustRightInd w:val="0"/>
            <w:spacing w:line="360" w:lineRule="auto"/>
            <w:ind w:firstLine="697"/>
            <w:jc w:val="both"/>
          </w:pPr>
        </w:pPrChange>
      </w:pPr>
      <w:r>
        <w:t xml:space="preserve">Esse Controlador irá realizar uma requisição irá acionar um método de um dos serviços, que realizará </w:t>
      </w:r>
      <w:del w:id="350" w:author="JORGE TODOE MATSUSHIMA" w:date="2018-12-01T14:28:00Z">
        <w:r w:rsidDel="0008078C">
          <w:delText>um requisição</w:delText>
        </w:r>
      </w:del>
      <w:ins w:id="351" w:author="JORGE TODOE MATSUSHIMA" w:date="2018-12-01T14:28:00Z">
        <w:r w:rsidR="0008078C">
          <w:t>uma requisição</w:t>
        </w:r>
      </w:ins>
      <w:r>
        <w:t xml:space="preserve"> HTTP ao </w:t>
      </w:r>
      <w:r>
        <w:rPr>
          <w:i/>
          <w:iCs/>
        </w:rPr>
        <w:t>BackEnd</w:t>
      </w:r>
      <w:r>
        <w:t xml:space="preserve">, passando se necessário, alguma informação pela URL, ou algum objeto definido pelas </w:t>
      </w:r>
      <w:r>
        <w:rPr>
          <w:i/>
          <w:iCs/>
        </w:rPr>
        <w:t>Models</w:t>
      </w:r>
      <w:r>
        <w:t xml:space="preserve">, no corpo da requisição. Quando a requisição for efetuada, o Interceptador irá inserir o </w:t>
      </w:r>
      <w:r>
        <w:rPr>
          <w:i/>
          <w:iCs/>
        </w:rPr>
        <w:t xml:space="preserve">Token </w:t>
      </w:r>
      <w:r>
        <w:t>no cabeçalho da requisição.</w:t>
      </w:r>
    </w:p>
    <w:p w14:paraId="78003542" w14:textId="77777777" w:rsidR="001D3659" w:rsidRDefault="005F2F57" w:rsidP="0075009A">
      <w:pPr>
        <w:autoSpaceDE w:val="0"/>
        <w:autoSpaceDN w:val="0"/>
        <w:adjustRightInd w:val="0"/>
        <w:spacing w:after="0" w:line="360" w:lineRule="auto"/>
        <w:ind w:left="289" w:firstLine="697"/>
        <w:jc w:val="both"/>
        <w:rPr>
          <w:ins w:id="352" w:author="JORGE TODOE MATSUSHIMA" w:date="2018-12-01T14:28:00Z"/>
        </w:rPr>
      </w:pPr>
      <w:r>
        <w:t xml:space="preserve">Ao receber a resposta da requisição o </w:t>
      </w:r>
      <w:r>
        <w:rPr>
          <w:i/>
          <w:iCs/>
        </w:rPr>
        <w:t xml:space="preserve">Interceptador </w:t>
      </w:r>
      <w:r>
        <w:t xml:space="preserve">verificará se a resposta foi um erro, caso não seja, irá deixar ela prosseguir a origem. O controlador, quando receber a resposta, irá transferir as informações aos objetos que estão ligados ao </w:t>
      </w:r>
      <w:r>
        <w:rPr>
          <w:i/>
          <w:iCs/>
        </w:rPr>
        <w:t>FrontEnd</w:t>
      </w:r>
      <w:r>
        <w:t xml:space="preserve">. Quando os dados desses objetos são alterados, automaticamente eles são apresentados no </w:t>
      </w:r>
      <w:r>
        <w:rPr>
          <w:i/>
          <w:iCs/>
        </w:rPr>
        <w:t xml:space="preserve">template </w:t>
      </w:r>
      <w:r>
        <w:t>ao usuário isso por meio das Diretivas do Angular.</w:t>
      </w:r>
    </w:p>
    <w:p w14:paraId="3B081C7D" w14:textId="77777777" w:rsidR="0008078C" w:rsidRDefault="0008078C" w:rsidP="0075009A">
      <w:pPr>
        <w:autoSpaceDE w:val="0"/>
        <w:autoSpaceDN w:val="0"/>
        <w:adjustRightInd w:val="0"/>
        <w:spacing w:after="0" w:line="360" w:lineRule="auto"/>
        <w:ind w:left="289" w:firstLine="697"/>
        <w:jc w:val="both"/>
        <w:pPrChange w:id="353" w:author="JORGE TODOE MATSUSHIMA" w:date="2018-12-01T11:32:00Z">
          <w:pPr>
            <w:autoSpaceDE w:val="0"/>
            <w:autoSpaceDN w:val="0"/>
            <w:adjustRightInd w:val="0"/>
            <w:spacing w:line="360" w:lineRule="auto"/>
            <w:ind w:firstLine="697"/>
            <w:jc w:val="both"/>
          </w:pPr>
        </w:pPrChange>
      </w:pPr>
    </w:p>
    <w:p w14:paraId="4139B676" w14:textId="77777777" w:rsidR="001D3659" w:rsidRDefault="005F2F57" w:rsidP="00D927B9">
      <w:pPr>
        <w:pStyle w:val="Ttulo2"/>
        <w:numPr>
          <w:ilvl w:val="2"/>
          <w:numId w:val="3"/>
        </w:numPr>
        <w:tabs>
          <w:tab w:val="left" w:pos="0"/>
        </w:tabs>
        <w:spacing w:line="360" w:lineRule="auto"/>
        <w:ind w:leftChars="125" w:left="300"/>
        <w:rPr>
          <w:lang w:val="en-US"/>
        </w:rPr>
      </w:pPr>
      <w:bookmarkStart w:id="354" w:name="_Toc6478"/>
      <w:r>
        <w:lastRenderedPageBreak/>
        <w:t>Arquitetura da Solução - BackEnd</w:t>
      </w:r>
      <w:bookmarkEnd w:id="354"/>
    </w:p>
    <w:p w14:paraId="5E19988B" w14:textId="77777777" w:rsidR="001D3659" w:rsidRDefault="005F2F57" w:rsidP="0075009A">
      <w:pPr>
        <w:autoSpaceDE w:val="0"/>
        <w:autoSpaceDN w:val="0"/>
        <w:adjustRightInd w:val="0"/>
        <w:spacing w:after="0" w:line="360" w:lineRule="auto"/>
        <w:ind w:left="289" w:firstLine="697"/>
        <w:jc w:val="both"/>
        <w:pPrChange w:id="355" w:author="JORGE TODOE MATSUSHIMA" w:date="2018-12-01T11:32:00Z">
          <w:pPr>
            <w:autoSpaceDE w:val="0"/>
            <w:autoSpaceDN w:val="0"/>
            <w:adjustRightInd w:val="0"/>
            <w:spacing w:line="360" w:lineRule="auto"/>
            <w:ind w:firstLine="697"/>
            <w:jc w:val="both"/>
          </w:pPr>
        </w:pPrChange>
      </w:pPr>
      <w:r>
        <w:t xml:space="preserve">O BackEnd do Projeto corresponde a Camada de </w:t>
      </w:r>
      <w:r>
        <w:rPr>
          <w:i/>
          <w:iCs/>
        </w:rPr>
        <w:t xml:space="preserve">Model </w:t>
      </w:r>
      <w:r>
        <w:t xml:space="preserve">e </w:t>
      </w:r>
      <w:r>
        <w:rPr>
          <w:i/>
          <w:iCs/>
        </w:rPr>
        <w:t>Controller</w:t>
      </w:r>
      <w:r>
        <w:t>. A Figura 10 apresenta um maior detalhamento dessas camadas.</w:t>
      </w:r>
    </w:p>
    <w:p w14:paraId="16FDF7DF"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10</w:t>
      </w:r>
      <w:r>
        <w:rPr>
          <w:sz w:val="24"/>
          <w:szCs w:val="24"/>
        </w:rPr>
        <w:fldChar w:fldCharType="end"/>
      </w:r>
      <w:bookmarkStart w:id="356" w:name="_Toc17982"/>
      <w:r>
        <w:rPr>
          <w:sz w:val="24"/>
          <w:szCs w:val="24"/>
        </w:rPr>
        <w:t>. Arquitetura da Solução: BackEnd</w:t>
      </w:r>
      <w:r>
        <w:rPr>
          <w:sz w:val="24"/>
          <w:szCs w:val="24"/>
          <w:lang w:val="en-US"/>
        </w:rPr>
        <w:t>.</w:t>
      </w:r>
      <w:bookmarkEnd w:id="356"/>
    </w:p>
    <w:p w14:paraId="281AE4A7"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68E7A95F" wp14:editId="1A599A1D">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31"/>
                    <a:stretch>
                      <a:fillRect/>
                    </a:stretch>
                  </pic:blipFill>
                  <pic:spPr>
                    <a:xfrm>
                      <a:off x="0" y="0"/>
                      <a:ext cx="5671820" cy="3270250"/>
                    </a:xfrm>
                    <a:prstGeom prst="rect">
                      <a:avLst/>
                    </a:prstGeom>
                    <a:ln>
                      <a:solidFill>
                        <a:schemeClr val="tx1"/>
                      </a:solidFill>
                    </a:ln>
                  </pic:spPr>
                </pic:pic>
              </a:graphicData>
            </a:graphic>
          </wp:inline>
        </w:drawing>
      </w:r>
    </w:p>
    <w:p w14:paraId="2AC2AED0" w14:textId="5302E573" w:rsidR="001D3659" w:rsidRDefault="005F2F57" w:rsidP="001E062F">
      <w:pPr>
        <w:autoSpaceDE w:val="0"/>
        <w:autoSpaceDN w:val="0"/>
        <w:adjustRightInd w:val="0"/>
        <w:spacing w:after="0" w:line="360" w:lineRule="auto"/>
        <w:ind w:left="289"/>
        <w:jc w:val="both"/>
        <w:rPr>
          <w:ins w:id="357" w:author="JORGE TODOE MATSUSHIMA" w:date="2018-12-01T14:47:00Z"/>
          <w:sz w:val="20"/>
        </w:rPr>
      </w:pPr>
      <w:r>
        <w:rPr>
          <w:sz w:val="20"/>
        </w:rPr>
        <w:t>Fonte: O Autor (2018)</w:t>
      </w:r>
    </w:p>
    <w:p w14:paraId="31295202" w14:textId="77777777" w:rsidR="001E062F" w:rsidRPr="001E062F" w:rsidRDefault="001E062F" w:rsidP="001E062F">
      <w:pPr>
        <w:autoSpaceDE w:val="0"/>
        <w:autoSpaceDN w:val="0"/>
        <w:adjustRightInd w:val="0"/>
        <w:spacing w:after="0" w:line="360" w:lineRule="auto"/>
        <w:ind w:left="289"/>
        <w:jc w:val="both"/>
      </w:pPr>
    </w:p>
    <w:p w14:paraId="09B93ABB" w14:textId="77777777" w:rsidR="001D3659" w:rsidRDefault="005F2F57" w:rsidP="001E062F">
      <w:pPr>
        <w:autoSpaceDE w:val="0"/>
        <w:autoSpaceDN w:val="0"/>
        <w:adjustRightInd w:val="0"/>
        <w:spacing w:after="0" w:line="360" w:lineRule="auto"/>
        <w:ind w:left="289" w:firstLine="697"/>
        <w:jc w:val="both"/>
      </w:pPr>
      <w:r>
        <w:t xml:space="preserve">Todas as requisições são recebidas por </w:t>
      </w:r>
      <w:r>
        <w:rPr>
          <w:i/>
          <w:iCs/>
        </w:rPr>
        <w:t>Controllers</w:t>
      </w:r>
      <w: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14:paraId="220ED142" w14:textId="77777777" w:rsidR="001D3659" w:rsidRDefault="005F2F57" w:rsidP="001E062F">
      <w:pPr>
        <w:autoSpaceDE w:val="0"/>
        <w:autoSpaceDN w:val="0"/>
        <w:adjustRightInd w:val="0"/>
        <w:spacing w:after="0" w:line="360" w:lineRule="auto"/>
        <w:ind w:left="289" w:firstLine="697"/>
        <w:jc w:val="both"/>
      </w:pPr>
      <w:r>
        <w:t xml:space="preserve">A camada de serviço é a responsável por realizar acesso ao banco de dados para realizar as operações básicas, </w:t>
      </w:r>
      <w:del w:id="358" w:author="JORGE TODOE MATSUSHIMA" w:date="2018-12-01T14:28:00Z">
        <w:r w:rsidDel="0008078C">
          <w:delText>Utilizando</w:delText>
        </w:r>
      </w:del>
      <w:ins w:id="359" w:author="JORGE TODOE MATSUSHIMA" w:date="2018-12-01T14:28:00Z">
        <w:r w:rsidR="0008078C">
          <w:t>utilizando</w:t>
        </w:r>
      </w:ins>
      <w:r>
        <w:t xml:space="preserve"> os as Classes de Entidades como referência. </w:t>
      </w:r>
    </w:p>
    <w:p w14:paraId="2D7E82BB" w14:textId="77777777" w:rsidR="001D3659" w:rsidRDefault="005F2F57" w:rsidP="001E062F">
      <w:pPr>
        <w:autoSpaceDE w:val="0"/>
        <w:autoSpaceDN w:val="0"/>
        <w:adjustRightInd w:val="0"/>
        <w:spacing w:after="0" w:line="360" w:lineRule="auto"/>
        <w:ind w:left="289" w:firstLine="697"/>
        <w:jc w:val="both"/>
      </w:pPr>
      <w:r>
        <w:t>Após os repositórios executarem seus métodos com sucesso, os serviços irão receber o resultado e retorna-los aos controladores. O Controlador irá devolver a requisição HTTP feita pela view, com o Status</w:t>
      </w:r>
      <w:ins w:id="360" w:author="JORGE TODOE MATSUSHIMA" w:date="2018-12-01T14:29:00Z">
        <w:r w:rsidR="0008078C">
          <w:t xml:space="preserve"> </w:t>
        </w:r>
      </w:ins>
      <w:r>
        <w:t xml:space="preserve">(seja de sucesso ou de falha), o respectivo corpo apresentando o resultado da requisição. </w:t>
      </w:r>
    </w:p>
    <w:p w14:paraId="696A0AC9" w14:textId="77777777" w:rsidR="001D3659" w:rsidRDefault="005F2F57" w:rsidP="00630A7D">
      <w:pPr>
        <w:pStyle w:val="Ttulo2"/>
        <w:numPr>
          <w:ilvl w:val="2"/>
          <w:numId w:val="3"/>
        </w:numPr>
        <w:tabs>
          <w:tab w:val="left" w:pos="0"/>
        </w:tabs>
        <w:spacing w:line="360" w:lineRule="auto"/>
        <w:ind w:leftChars="125" w:left="300"/>
        <w:rPr>
          <w:lang w:val="en-US"/>
        </w:rPr>
      </w:pPr>
      <w:bookmarkStart w:id="361" w:name="_Toc8021"/>
      <w:r>
        <w:lastRenderedPageBreak/>
        <w:t>Arquitetura da Solução - Implantação</w:t>
      </w:r>
      <w:bookmarkEnd w:id="361"/>
    </w:p>
    <w:p w14:paraId="242CAC78" w14:textId="77777777" w:rsidR="001D3659" w:rsidRDefault="005F2F57" w:rsidP="0075009A">
      <w:pPr>
        <w:autoSpaceDE w:val="0"/>
        <w:autoSpaceDN w:val="0"/>
        <w:adjustRightInd w:val="0"/>
        <w:spacing w:after="0" w:line="360" w:lineRule="auto"/>
        <w:ind w:left="289" w:firstLine="697"/>
        <w:jc w:val="both"/>
        <w:pPrChange w:id="362" w:author="JORGE TODOE MATSUSHIMA" w:date="2018-12-01T11:33:00Z">
          <w:pPr>
            <w:autoSpaceDE w:val="0"/>
            <w:autoSpaceDN w:val="0"/>
            <w:adjustRightInd w:val="0"/>
            <w:spacing w:line="360" w:lineRule="auto"/>
            <w:ind w:firstLine="697"/>
            <w:jc w:val="both"/>
          </w:pPr>
        </w:pPrChange>
      </w:pPr>
      <w: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14:paraId="60E13D33" w14:textId="77777777" w:rsidR="001D3659" w:rsidRDefault="005F2F57" w:rsidP="0075009A">
      <w:pPr>
        <w:autoSpaceDE w:val="0"/>
        <w:autoSpaceDN w:val="0"/>
        <w:adjustRightInd w:val="0"/>
        <w:spacing w:after="0" w:line="360" w:lineRule="auto"/>
        <w:ind w:left="289" w:firstLine="697"/>
        <w:jc w:val="both"/>
        <w:pPrChange w:id="363" w:author="JORGE TODOE MATSUSHIMA" w:date="2018-12-01T11:33:00Z">
          <w:pPr>
            <w:autoSpaceDE w:val="0"/>
            <w:autoSpaceDN w:val="0"/>
            <w:adjustRightInd w:val="0"/>
            <w:spacing w:line="360" w:lineRule="auto"/>
            <w:ind w:firstLine="697"/>
            <w:jc w:val="both"/>
          </w:pPr>
        </w:pPrChange>
      </w:pPr>
      <w:r>
        <w:t xml:space="preserve">Além de um servidor de </w:t>
      </w:r>
      <w:del w:id="364" w:author="JORGE TODOE MATSUSHIMA" w:date="2018-12-01T14:29:00Z">
        <w:r w:rsidDel="0008078C">
          <w:delText>aplicações,  é</w:delText>
        </w:r>
      </w:del>
      <w:ins w:id="365" w:author="JORGE TODOE MATSUSHIMA" w:date="2018-12-01T14:29:00Z">
        <w:r w:rsidR="0008078C">
          <w:t>aplicações, é</w:t>
        </w:r>
      </w:ins>
      <w:r>
        <w:t xml:space="preserve"> necessário ter um serviço de Banco De Dados MySQL disponível para a armazenagem dos dados do Software. Seja qual for o serviço definido para implantação, basta configurar o acesso dentro dos arquivos de configuração do Spring. </w:t>
      </w:r>
    </w:p>
    <w:p w14:paraId="3BF5C3EA" w14:textId="77777777" w:rsidR="001D3659" w:rsidRDefault="005F2F57" w:rsidP="00630A7D">
      <w:pPr>
        <w:autoSpaceDE w:val="0"/>
        <w:autoSpaceDN w:val="0"/>
        <w:adjustRightInd w:val="0"/>
        <w:spacing w:after="0" w:line="360" w:lineRule="auto"/>
        <w:ind w:left="289" w:firstLine="697"/>
        <w:jc w:val="both"/>
        <w:pPrChange w:id="366" w:author="JORGE TODOE MATSUSHIMA" w:date="2018-12-01T12:51:00Z">
          <w:pPr>
            <w:autoSpaceDE w:val="0"/>
            <w:autoSpaceDN w:val="0"/>
            <w:adjustRightInd w:val="0"/>
            <w:spacing w:line="360" w:lineRule="auto"/>
            <w:ind w:firstLine="697"/>
            <w:jc w:val="both"/>
          </w:pPr>
        </w:pPrChange>
      </w:pPr>
      <w:r>
        <w:t xml:space="preserve">O FrontEnd pode ser implantado em qualquer servidor com Suporte a Linguagem TypeScript </w:t>
      </w:r>
      <w:del w:id="367" w:author="JORGE TODOE MATSUSHIMA" w:date="2018-12-01T14:29:00Z">
        <w:r w:rsidDel="0008078C">
          <w:delText>e  componentes</w:delText>
        </w:r>
      </w:del>
      <w:ins w:id="368" w:author="JORGE TODOE MATSUSHIMA" w:date="2018-12-01T14:29:00Z">
        <w:r w:rsidR="0008078C">
          <w:t>e componentes</w:t>
        </w:r>
      </w:ins>
      <w:r>
        <w:t xml:space="preserve"> do Ionic e Cordova. Heroku e Firebase são exemplos. Já para dispositivos móveis, basta que o Projeto Ionic seja compilado para o Sistema Operacional respectivo, tendo o</w:t>
      </w:r>
      <w:del w:id="369" w:author="JORGE TODOE MATSUSHIMA" w:date="2018-12-01T14:29:00Z">
        <w:r w:rsidDel="0008078C">
          <w:delText xml:space="preserve"> </w:delText>
        </w:r>
      </w:del>
      <w:r>
        <w:t xml:space="preserve"> BackEnd e o Banco de Dados implantados que ele poderá ser executado. A Figura 11 apresenta a arquitetura de Implantação do Projeto.</w:t>
      </w:r>
    </w:p>
    <w:p w14:paraId="5E69C18C"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11</w:t>
      </w:r>
      <w:r>
        <w:rPr>
          <w:sz w:val="24"/>
          <w:szCs w:val="24"/>
        </w:rPr>
        <w:fldChar w:fldCharType="end"/>
      </w:r>
      <w:bookmarkStart w:id="370" w:name="_Toc31782"/>
      <w:r>
        <w:rPr>
          <w:sz w:val="24"/>
          <w:szCs w:val="24"/>
        </w:rPr>
        <w:t>. Arquitetura da Solução: Implantação de Projeto</w:t>
      </w:r>
      <w:r>
        <w:rPr>
          <w:sz w:val="24"/>
          <w:szCs w:val="24"/>
          <w:lang w:val="en-US"/>
        </w:rPr>
        <w:t>.</w:t>
      </w:r>
      <w:bookmarkEnd w:id="370"/>
    </w:p>
    <w:p w14:paraId="1A32F406"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7A79F83D" wp14:editId="343534B9">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32"/>
                    <a:stretch>
                      <a:fillRect/>
                    </a:stretch>
                  </pic:blipFill>
                  <pic:spPr>
                    <a:xfrm>
                      <a:off x="0" y="0"/>
                      <a:ext cx="5291455" cy="2917825"/>
                    </a:xfrm>
                    <a:prstGeom prst="rect">
                      <a:avLst/>
                    </a:prstGeom>
                    <a:ln>
                      <a:solidFill>
                        <a:schemeClr val="tx1"/>
                      </a:solidFill>
                    </a:ln>
                  </pic:spPr>
                </pic:pic>
              </a:graphicData>
            </a:graphic>
          </wp:inline>
        </w:drawing>
      </w:r>
    </w:p>
    <w:p w14:paraId="2FC84DB1" w14:textId="77777777" w:rsidR="001D3659" w:rsidRDefault="005F2F57" w:rsidP="001E062F">
      <w:pPr>
        <w:autoSpaceDE w:val="0"/>
        <w:autoSpaceDN w:val="0"/>
        <w:adjustRightInd w:val="0"/>
        <w:spacing w:after="0" w:line="360" w:lineRule="auto"/>
        <w:ind w:left="289"/>
        <w:jc w:val="both"/>
        <w:rPr>
          <w:sz w:val="20"/>
        </w:rPr>
      </w:pPr>
      <w:r>
        <w:rPr>
          <w:sz w:val="20"/>
        </w:rPr>
        <w:t>Fonte: O Autor (2018)</w:t>
      </w:r>
    </w:p>
    <w:p w14:paraId="32594C07" w14:textId="77777777" w:rsidR="001D3659" w:rsidRDefault="005F2F57" w:rsidP="00D927B9">
      <w:pPr>
        <w:pStyle w:val="Ttulo2"/>
        <w:numPr>
          <w:ilvl w:val="1"/>
          <w:numId w:val="3"/>
        </w:numPr>
        <w:spacing w:line="360" w:lineRule="auto"/>
        <w:rPr>
          <w:lang w:val="en-US"/>
        </w:rPr>
      </w:pPr>
      <w:bookmarkStart w:id="371" w:name="_Toc29828"/>
      <w:bookmarkStart w:id="372" w:name="_Toc483916839"/>
      <w:bookmarkStart w:id="373" w:name="_Toc483916794"/>
      <w:bookmarkStart w:id="374" w:name="_Toc118654510"/>
      <w:r>
        <w:lastRenderedPageBreak/>
        <w:t>Arquitetura do Software</w:t>
      </w:r>
      <w:bookmarkEnd w:id="371"/>
    </w:p>
    <w:p w14:paraId="26C68262" w14:textId="62DD1B02" w:rsidR="001D3659" w:rsidRDefault="005F2F57" w:rsidP="00630A7D">
      <w:pPr>
        <w:autoSpaceDE w:val="0"/>
        <w:autoSpaceDN w:val="0"/>
        <w:adjustRightInd w:val="0"/>
        <w:spacing w:after="0" w:line="360" w:lineRule="auto"/>
        <w:ind w:left="289" w:firstLine="697"/>
        <w:jc w:val="both"/>
        <w:rPr>
          <w:ins w:id="375" w:author="JORGE TODOE MATSUSHIMA" w:date="2018-12-01T14:48:00Z"/>
        </w:rPr>
      </w:pPr>
      <w:r>
        <w:t xml:space="preserve">O presente </w:t>
      </w:r>
      <w:del w:id="376" w:author="JORGE TODOE MATSUSHIMA" w:date="2018-12-01T14:29:00Z">
        <w:r w:rsidDel="0008078C">
          <w:delText>sub capítulo</w:delText>
        </w:r>
      </w:del>
      <w:ins w:id="377" w:author="JORGE TODOE MATSUSHIMA" w:date="2018-12-01T14:29:00Z">
        <w:r w:rsidR="0008078C">
          <w:t>subcapítulo</w:t>
        </w:r>
      </w:ins>
      <w:r>
        <w:t xml:space="preserve"> apresenta a estruturação do código fonte do Projeto, tanto para o BackEnd quanto para o FrontEnd, além de explicar seu funcionamento com alguns fragmentos de Código</w:t>
      </w:r>
      <w:r w:rsidR="00630A7D">
        <w:t>.</w:t>
      </w:r>
    </w:p>
    <w:p w14:paraId="576203CD" w14:textId="77777777" w:rsidR="001E062F" w:rsidRDefault="001E062F" w:rsidP="00630A7D">
      <w:pPr>
        <w:autoSpaceDE w:val="0"/>
        <w:autoSpaceDN w:val="0"/>
        <w:adjustRightInd w:val="0"/>
        <w:spacing w:after="0" w:line="360" w:lineRule="auto"/>
        <w:ind w:left="289" w:firstLine="697"/>
        <w:jc w:val="both"/>
        <w:pPrChange w:id="378" w:author="JORGE TODOE MATSUSHIMA" w:date="2018-12-01T12:50:00Z">
          <w:pPr>
            <w:autoSpaceDE w:val="0"/>
            <w:autoSpaceDN w:val="0"/>
            <w:adjustRightInd w:val="0"/>
            <w:spacing w:line="360" w:lineRule="auto"/>
            <w:ind w:firstLine="697"/>
            <w:jc w:val="both"/>
          </w:pPr>
        </w:pPrChange>
      </w:pPr>
    </w:p>
    <w:p w14:paraId="2884BB46" w14:textId="77777777" w:rsidR="001D3659" w:rsidRDefault="005F2F57" w:rsidP="00D927B9">
      <w:pPr>
        <w:pStyle w:val="Ttulo2"/>
        <w:numPr>
          <w:ilvl w:val="2"/>
          <w:numId w:val="3"/>
        </w:numPr>
        <w:tabs>
          <w:tab w:val="left" w:pos="0"/>
        </w:tabs>
        <w:spacing w:line="360" w:lineRule="auto"/>
        <w:ind w:leftChars="125" w:left="300"/>
      </w:pPr>
      <w:bookmarkStart w:id="379" w:name="_Toc21598"/>
      <w:r>
        <w:t>Diagrama de Componentes</w:t>
      </w:r>
      <w:bookmarkEnd w:id="379"/>
    </w:p>
    <w:p w14:paraId="071145D3" w14:textId="77777777" w:rsidR="001D3659" w:rsidRDefault="005F2F57" w:rsidP="0075009A">
      <w:pPr>
        <w:autoSpaceDE w:val="0"/>
        <w:autoSpaceDN w:val="0"/>
        <w:adjustRightInd w:val="0"/>
        <w:spacing w:after="0" w:line="360" w:lineRule="auto"/>
        <w:ind w:left="289" w:firstLine="697"/>
        <w:jc w:val="both"/>
        <w:pPrChange w:id="380" w:author="JORGE TODOE MATSUSHIMA" w:date="2018-12-01T11:34:00Z">
          <w:pPr>
            <w:autoSpaceDE w:val="0"/>
            <w:autoSpaceDN w:val="0"/>
            <w:adjustRightInd w:val="0"/>
            <w:spacing w:line="360" w:lineRule="auto"/>
            <w:ind w:firstLine="697"/>
            <w:jc w:val="both"/>
          </w:pPr>
        </w:pPrChange>
      </w:pPr>
      <w:r>
        <w:t>O Diagrama de Componentes apresentado na Figura 12 ilustra os componentes do BackEnd relacionados as funcionalidades de cadastros, e sua relação entre as camadas e empacotamento.</w:t>
      </w:r>
    </w:p>
    <w:p w14:paraId="3CB05784"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12</w:t>
      </w:r>
      <w:r>
        <w:rPr>
          <w:sz w:val="24"/>
          <w:szCs w:val="24"/>
        </w:rPr>
        <w:fldChar w:fldCharType="end"/>
      </w:r>
      <w:bookmarkStart w:id="381" w:name="_Toc10608"/>
      <w:r>
        <w:rPr>
          <w:sz w:val="24"/>
          <w:szCs w:val="24"/>
        </w:rPr>
        <w:t>. Diagrama de Componentes</w:t>
      </w:r>
      <w:r>
        <w:rPr>
          <w:sz w:val="24"/>
          <w:szCs w:val="24"/>
          <w:lang w:val="en-US"/>
        </w:rPr>
        <w:t>.</w:t>
      </w:r>
      <w:bookmarkEnd w:id="381"/>
    </w:p>
    <w:p w14:paraId="541A2EB4"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4AFFB849" wp14:editId="4F4DB025">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33"/>
                    <a:srcRect/>
                    <a:stretch>
                      <a:fillRect/>
                    </a:stretch>
                  </pic:blipFill>
                  <pic:spPr>
                    <a:xfrm>
                      <a:off x="0" y="0"/>
                      <a:ext cx="4932680" cy="5632450"/>
                    </a:xfrm>
                    <a:prstGeom prst="rect">
                      <a:avLst/>
                    </a:prstGeom>
                    <a:ln>
                      <a:solidFill>
                        <a:schemeClr val="tx1"/>
                      </a:solidFill>
                    </a:ln>
                  </pic:spPr>
                </pic:pic>
              </a:graphicData>
            </a:graphic>
          </wp:inline>
        </w:drawing>
      </w:r>
    </w:p>
    <w:p w14:paraId="0B7EA1BC" w14:textId="77777777" w:rsidR="001D3659" w:rsidRDefault="005F2F57" w:rsidP="00630A7D">
      <w:pPr>
        <w:autoSpaceDE w:val="0"/>
        <w:autoSpaceDN w:val="0"/>
        <w:adjustRightInd w:val="0"/>
        <w:spacing w:after="0" w:line="360" w:lineRule="auto"/>
        <w:ind w:left="289"/>
        <w:jc w:val="both"/>
        <w:rPr>
          <w:sz w:val="20"/>
        </w:rPr>
        <w:pPrChange w:id="382" w:author="JORGE TODOE MATSUSHIMA" w:date="2018-12-01T12:50:00Z">
          <w:pPr>
            <w:autoSpaceDE w:val="0"/>
            <w:autoSpaceDN w:val="0"/>
            <w:adjustRightInd w:val="0"/>
            <w:spacing w:line="360" w:lineRule="auto"/>
            <w:jc w:val="both"/>
          </w:pPr>
        </w:pPrChange>
      </w:pPr>
      <w:r>
        <w:rPr>
          <w:sz w:val="20"/>
        </w:rPr>
        <w:lastRenderedPageBreak/>
        <w:t>Fonte: O Autor (2018)</w:t>
      </w:r>
    </w:p>
    <w:p w14:paraId="140F63D2" w14:textId="77777777" w:rsidR="001D3659" w:rsidRDefault="005F2F57" w:rsidP="0008078C">
      <w:pPr>
        <w:pStyle w:val="Ttulo2"/>
        <w:numPr>
          <w:ilvl w:val="2"/>
          <w:numId w:val="3"/>
        </w:numPr>
        <w:tabs>
          <w:tab w:val="left" w:pos="0"/>
        </w:tabs>
        <w:spacing w:line="360" w:lineRule="auto"/>
        <w:ind w:leftChars="125" w:left="300"/>
      </w:pPr>
      <w:bookmarkStart w:id="383" w:name="_Toc5904"/>
      <w:r>
        <w:t>Diagramas de Classes</w:t>
      </w:r>
      <w:bookmarkEnd w:id="383"/>
    </w:p>
    <w:p w14:paraId="2D751D72" w14:textId="77777777" w:rsidR="001D3659" w:rsidRDefault="005F2F57" w:rsidP="0008078C">
      <w:pPr>
        <w:autoSpaceDE w:val="0"/>
        <w:autoSpaceDN w:val="0"/>
        <w:adjustRightInd w:val="0"/>
        <w:spacing w:after="0" w:line="360" w:lineRule="auto"/>
        <w:ind w:left="289" w:firstLine="697"/>
        <w:jc w:val="both"/>
      </w:pPr>
      <w:r>
        <w:t xml:space="preserve">A seguir serão mostrados os Diagramas de Classe do Projeto, eles foram categorizados pelo seu empacotamento dentro do Projeto. As Figuras de 13 </w:t>
      </w:r>
      <w:proofErr w:type="gramStart"/>
      <w:r>
        <w:t>à</w:t>
      </w:r>
      <w:proofErr w:type="gramEnd"/>
      <w:r>
        <w:t xml:space="preserve"> 16 apresentam os Diagramas de Classe de Entidades, Repositórios, Serviço e Controladores</w:t>
      </w:r>
      <w:r w:rsidR="0008078C">
        <w:t>,</w:t>
      </w:r>
      <w:r>
        <w:t xml:space="preserve"> respectivamente.</w:t>
      </w:r>
    </w:p>
    <w:p w14:paraId="00F77410"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13</w:t>
      </w:r>
      <w:r>
        <w:rPr>
          <w:sz w:val="24"/>
          <w:szCs w:val="24"/>
        </w:rPr>
        <w:fldChar w:fldCharType="end"/>
      </w:r>
      <w:bookmarkStart w:id="384" w:name="_Toc23188"/>
      <w:r>
        <w:rPr>
          <w:sz w:val="24"/>
          <w:szCs w:val="24"/>
        </w:rPr>
        <w:t>. Diagrama de Classes: Entidades</w:t>
      </w:r>
      <w:r>
        <w:rPr>
          <w:sz w:val="24"/>
          <w:szCs w:val="24"/>
          <w:lang w:val="en-US"/>
        </w:rPr>
        <w:t>.</w:t>
      </w:r>
      <w:bookmarkEnd w:id="384"/>
    </w:p>
    <w:p w14:paraId="302C2E87" w14:textId="77777777" w:rsidR="001D3659" w:rsidRDefault="005F2F57">
      <w:pPr>
        <w:autoSpaceDE w:val="0"/>
        <w:autoSpaceDN w:val="0"/>
        <w:adjustRightInd w:val="0"/>
        <w:spacing w:line="360" w:lineRule="auto"/>
        <w:ind w:leftChars="50" w:left="120"/>
        <w:jc w:val="center"/>
      </w:pPr>
      <w:r>
        <w:rPr>
          <w:noProof/>
        </w:rPr>
        <w:lastRenderedPageBreak/>
        <w:drawing>
          <wp:inline distT="0" distB="0" distL="114300" distR="114300" wp14:anchorId="726B5D4C" wp14:editId="1BE70EFE">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34"/>
                    <a:srcRect/>
                    <a:stretch>
                      <a:fillRect/>
                    </a:stretch>
                  </pic:blipFill>
                  <pic:spPr>
                    <a:xfrm>
                      <a:off x="0" y="0"/>
                      <a:ext cx="4481195" cy="7675880"/>
                    </a:xfrm>
                    <a:prstGeom prst="rect">
                      <a:avLst/>
                    </a:prstGeom>
                    <a:ln>
                      <a:solidFill>
                        <a:schemeClr val="tx1"/>
                      </a:solidFill>
                    </a:ln>
                  </pic:spPr>
                </pic:pic>
              </a:graphicData>
            </a:graphic>
          </wp:inline>
        </w:drawing>
      </w:r>
    </w:p>
    <w:p w14:paraId="2A01CB09" w14:textId="77777777" w:rsidR="001D3659" w:rsidRDefault="005F2F57">
      <w:pPr>
        <w:autoSpaceDE w:val="0"/>
        <w:autoSpaceDN w:val="0"/>
        <w:adjustRightInd w:val="0"/>
        <w:spacing w:line="360" w:lineRule="auto"/>
        <w:jc w:val="both"/>
        <w:rPr>
          <w:sz w:val="20"/>
        </w:rPr>
      </w:pPr>
      <w:r>
        <w:rPr>
          <w:sz w:val="20"/>
        </w:rPr>
        <w:t>Fonte: O Autor (2018)</w:t>
      </w:r>
    </w:p>
    <w:p w14:paraId="21D6DD05" w14:textId="77777777" w:rsidR="001D3659" w:rsidRDefault="001D3659" w:rsidP="0075009A">
      <w:pPr>
        <w:autoSpaceDE w:val="0"/>
        <w:autoSpaceDN w:val="0"/>
        <w:adjustRightInd w:val="0"/>
        <w:spacing w:after="0" w:line="360" w:lineRule="auto"/>
        <w:ind w:left="289" w:firstLine="697"/>
        <w:jc w:val="both"/>
        <w:pPrChange w:id="385" w:author="JORGE TODOE MATSUSHIMA" w:date="2018-12-01T11:34:00Z">
          <w:pPr>
            <w:pStyle w:val="Legenda"/>
            <w:jc w:val="center"/>
          </w:pPr>
        </w:pPrChange>
      </w:pPr>
    </w:p>
    <w:p w14:paraId="4AE9C240"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14</w:t>
      </w:r>
      <w:r>
        <w:rPr>
          <w:sz w:val="24"/>
          <w:szCs w:val="24"/>
        </w:rPr>
        <w:fldChar w:fldCharType="end"/>
      </w:r>
      <w:bookmarkStart w:id="386" w:name="_Toc3951"/>
      <w:r>
        <w:rPr>
          <w:sz w:val="24"/>
          <w:szCs w:val="24"/>
        </w:rPr>
        <w:t>. Diagrama de Classes: Repositórios</w:t>
      </w:r>
      <w:r>
        <w:rPr>
          <w:sz w:val="24"/>
          <w:szCs w:val="24"/>
          <w:lang w:val="en-US"/>
        </w:rPr>
        <w:t>.</w:t>
      </w:r>
      <w:bookmarkEnd w:id="386"/>
    </w:p>
    <w:p w14:paraId="04CDE0A4"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0A36ECC9" wp14:editId="78268B92">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35"/>
                    <a:srcRect/>
                    <a:stretch>
                      <a:fillRect/>
                    </a:stretch>
                  </pic:blipFill>
                  <pic:spPr>
                    <a:xfrm>
                      <a:off x="0" y="0"/>
                      <a:ext cx="5754370" cy="4938395"/>
                    </a:xfrm>
                    <a:prstGeom prst="rect">
                      <a:avLst/>
                    </a:prstGeom>
                    <a:ln>
                      <a:solidFill>
                        <a:schemeClr val="tx1"/>
                      </a:solidFill>
                    </a:ln>
                  </pic:spPr>
                </pic:pic>
              </a:graphicData>
            </a:graphic>
          </wp:inline>
        </w:drawing>
      </w:r>
    </w:p>
    <w:p w14:paraId="692FA507" w14:textId="77777777" w:rsidR="001D3659" w:rsidRDefault="005F2F57">
      <w:pPr>
        <w:autoSpaceDE w:val="0"/>
        <w:autoSpaceDN w:val="0"/>
        <w:adjustRightInd w:val="0"/>
        <w:spacing w:line="360" w:lineRule="auto"/>
        <w:jc w:val="both"/>
        <w:rPr>
          <w:sz w:val="20"/>
        </w:rPr>
      </w:pPr>
      <w:r>
        <w:rPr>
          <w:sz w:val="20"/>
        </w:rPr>
        <w:t>Fonte: O Autor (2018)</w:t>
      </w:r>
    </w:p>
    <w:p w14:paraId="63DAF93F" w14:textId="77777777" w:rsidR="001D3659" w:rsidRDefault="005F2F57">
      <w:pPr>
        <w:autoSpaceDE w:val="0"/>
        <w:autoSpaceDN w:val="0"/>
        <w:adjustRightInd w:val="0"/>
        <w:spacing w:line="360" w:lineRule="auto"/>
        <w:ind w:left="0"/>
        <w:jc w:val="both"/>
      </w:pPr>
      <w:r>
        <w:br w:type="page"/>
      </w:r>
    </w:p>
    <w:p w14:paraId="6298E1D1"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15</w:t>
      </w:r>
      <w:r>
        <w:rPr>
          <w:sz w:val="24"/>
          <w:szCs w:val="24"/>
        </w:rPr>
        <w:fldChar w:fldCharType="end"/>
      </w:r>
      <w:bookmarkStart w:id="387" w:name="_Toc29433"/>
      <w:r>
        <w:rPr>
          <w:sz w:val="24"/>
          <w:szCs w:val="24"/>
        </w:rPr>
        <w:t>. Diagrama de Classes: Serviços</w:t>
      </w:r>
      <w:r>
        <w:rPr>
          <w:sz w:val="24"/>
          <w:szCs w:val="24"/>
          <w:lang w:val="en-US"/>
        </w:rPr>
        <w:t>.</w:t>
      </w:r>
      <w:bookmarkEnd w:id="387"/>
    </w:p>
    <w:p w14:paraId="1E1BF967"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79C554D9" wp14:editId="22550FEE">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36"/>
                    <a:srcRect/>
                    <a:stretch>
                      <a:fillRect/>
                    </a:stretch>
                  </pic:blipFill>
                  <pic:spPr>
                    <a:xfrm>
                      <a:off x="0" y="0"/>
                      <a:ext cx="5586095" cy="8255635"/>
                    </a:xfrm>
                    <a:prstGeom prst="rect">
                      <a:avLst/>
                    </a:prstGeom>
                    <a:ln>
                      <a:solidFill>
                        <a:schemeClr val="tx1"/>
                      </a:solidFill>
                    </a:ln>
                  </pic:spPr>
                </pic:pic>
              </a:graphicData>
            </a:graphic>
          </wp:inline>
        </w:drawing>
      </w:r>
    </w:p>
    <w:p w14:paraId="323B9C2A" w14:textId="77777777" w:rsidR="001D3659" w:rsidRDefault="005F2F57">
      <w:pPr>
        <w:autoSpaceDE w:val="0"/>
        <w:autoSpaceDN w:val="0"/>
        <w:adjustRightInd w:val="0"/>
        <w:spacing w:line="360" w:lineRule="auto"/>
        <w:jc w:val="both"/>
        <w:rPr>
          <w:sz w:val="20"/>
        </w:rPr>
      </w:pPr>
      <w:r>
        <w:rPr>
          <w:sz w:val="20"/>
        </w:rPr>
        <w:lastRenderedPageBreak/>
        <w:t>Fonte: O Autor (2018)</w:t>
      </w:r>
    </w:p>
    <w:p w14:paraId="33E2D67E"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16</w:t>
      </w:r>
      <w:r>
        <w:rPr>
          <w:sz w:val="24"/>
          <w:szCs w:val="24"/>
        </w:rPr>
        <w:fldChar w:fldCharType="end"/>
      </w:r>
      <w:bookmarkStart w:id="388" w:name="_Toc13746"/>
      <w:r>
        <w:rPr>
          <w:sz w:val="24"/>
          <w:szCs w:val="24"/>
        </w:rPr>
        <w:t>. Diagrama de Classes: Controladores</w:t>
      </w:r>
      <w:r>
        <w:rPr>
          <w:sz w:val="24"/>
          <w:szCs w:val="24"/>
          <w:lang w:val="en-US"/>
        </w:rPr>
        <w:t>.</w:t>
      </w:r>
      <w:bookmarkEnd w:id="388"/>
    </w:p>
    <w:p w14:paraId="204B7472"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3450E41F" wp14:editId="1E4C37C1">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37"/>
                    <a:srcRect/>
                    <a:stretch>
                      <a:fillRect/>
                    </a:stretch>
                  </pic:blipFill>
                  <pic:spPr>
                    <a:xfrm>
                      <a:off x="0" y="0"/>
                      <a:ext cx="5118100" cy="5402580"/>
                    </a:xfrm>
                    <a:prstGeom prst="rect">
                      <a:avLst/>
                    </a:prstGeom>
                    <a:ln>
                      <a:solidFill>
                        <a:schemeClr val="tx1"/>
                      </a:solidFill>
                    </a:ln>
                  </pic:spPr>
                </pic:pic>
              </a:graphicData>
            </a:graphic>
          </wp:inline>
        </w:drawing>
      </w:r>
    </w:p>
    <w:p w14:paraId="09BEF6A2" w14:textId="77777777" w:rsidR="001D3659" w:rsidRDefault="005F2F57" w:rsidP="001E062F">
      <w:pPr>
        <w:autoSpaceDE w:val="0"/>
        <w:autoSpaceDN w:val="0"/>
        <w:adjustRightInd w:val="0"/>
        <w:spacing w:after="0" w:line="360" w:lineRule="auto"/>
        <w:ind w:left="289"/>
        <w:jc w:val="both"/>
        <w:rPr>
          <w:sz w:val="20"/>
        </w:rPr>
        <w:pPrChange w:id="389" w:author="JORGE TODOE MATSUSHIMA" w:date="2018-12-01T14:48:00Z">
          <w:pPr>
            <w:autoSpaceDE w:val="0"/>
            <w:autoSpaceDN w:val="0"/>
            <w:adjustRightInd w:val="0"/>
            <w:spacing w:line="360" w:lineRule="auto"/>
            <w:jc w:val="both"/>
          </w:pPr>
        </w:pPrChange>
      </w:pPr>
      <w:r>
        <w:rPr>
          <w:sz w:val="20"/>
        </w:rPr>
        <w:t>Fonte: O Autor (2018)</w:t>
      </w:r>
    </w:p>
    <w:p w14:paraId="7E0867AF" w14:textId="77777777" w:rsidR="001D3659" w:rsidRDefault="005F2F57" w:rsidP="00630A7D">
      <w:pPr>
        <w:pStyle w:val="Ttulo2"/>
        <w:numPr>
          <w:ilvl w:val="2"/>
          <w:numId w:val="3"/>
        </w:numPr>
        <w:tabs>
          <w:tab w:val="left" w:pos="0"/>
        </w:tabs>
        <w:spacing w:line="360" w:lineRule="auto"/>
        <w:ind w:leftChars="125" w:left="300"/>
      </w:pPr>
      <w:bookmarkStart w:id="390" w:name="_Toc26345"/>
      <w:r>
        <w:t>Exemplificação de Funcionamento do BackEnd</w:t>
      </w:r>
      <w:bookmarkEnd w:id="390"/>
    </w:p>
    <w:p w14:paraId="237EA5AE" w14:textId="77777777" w:rsidR="001D3659" w:rsidRDefault="005F2F57" w:rsidP="0075009A">
      <w:pPr>
        <w:autoSpaceDE w:val="0"/>
        <w:autoSpaceDN w:val="0"/>
        <w:adjustRightInd w:val="0"/>
        <w:spacing w:after="0" w:line="360" w:lineRule="auto"/>
        <w:ind w:left="289" w:firstLine="697"/>
        <w:jc w:val="both"/>
        <w:pPrChange w:id="391" w:author="JORGE TODOE MATSUSHIMA" w:date="2018-12-01T11:34:00Z">
          <w:pPr>
            <w:autoSpaceDE w:val="0"/>
            <w:autoSpaceDN w:val="0"/>
            <w:adjustRightInd w:val="0"/>
            <w:spacing w:line="360" w:lineRule="auto"/>
            <w:ind w:firstLine="697"/>
            <w:jc w:val="both"/>
          </w:pPr>
        </w:pPrChange>
      </w:pPr>
      <w:r>
        <w:t xml:space="preserve">Toda requisição realizada ao BackEnd é direcionada aos Controladores, que são os responsáveis por receber as requisições e repassa-las a camada de serviço, ou caso a requisição seja inválida, o próprio </w:t>
      </w:r>
      <w:r>
        <w:rPr>
          <w:i/>
          <w:iCs/>
        </w:rPr>
        <w:t xml:space="preserve">Controller </w:t>
      </w:r>
      <w:r>
        <w:t xml:space="preserve">envia uma mensagem de erro para a </w:t>
      </w:r>
      <w:r>
        <w:rPr>
          <w:i/>
          <w:iCs/>
        </w:rPr>
        <w:t>View</w:t>
      </w:r>
      <w:r>
        <w:t>. Pelo projeto ser baseado em Spring, deve ser informado as classes que são controladores e suas respectivas URLs de acesso. A Figura 17 exemplifica como é realizada essa parametrização.</w:t>
      </w:r>
    </w:p>
    <w:p w14:paraId="4CA6B67D" w14:textId="77777777" w:rsidR="001D3659" w:rsidRDefault="005F2F57">
      <w:pPr>
        <w:autoSpaceDE w:val="0"/>
        <w:autoSpaceDN w:val="0"/>
        <w:adjustRightInd w:val="0"/>
        <w:spacing w:line="360" w:lineRule="auto"/>
        <w:ind w:firstLine="697"/>
        <w:jc w:val="both"/>
      </w:pPr>
      <w:r>
        <w:br w:type="page"/>
      </w:r>
    </w:p>
    <w:p w14:paraId="32B3AEAE"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17</w:t>
      </w:r>
      <w:r>
        <w:rPr>
          <w:sz w:val="24"/>
          <w:szCs w:val="24"/>
        </w:rPr>
        <w:fldChar w:fldCharType="end"/>
      </w:r>
      <w:bookmarkStart w:id="392" w:name="_Toc18583"/>
      <w:r>
        <w:rPr>
          <w:sz w:val="24"/>
          <w:szCs w:val="24"/>
        </w:rPr>
        <w:t>. Definição de Controlador e URL</w:t>
      </w:r>
      <w:r>
        <w:rPr>
          <w:sz w:val="24"/>
          <w:szCs w:val="24"/>
          <w:lang w:val="en-US"/>
        </w:rPr>
        <w:t>.</w:t>
      </w:r>
      <w:bookmarkEnd w:id="392"/>
    </w:p>
    <w:p w14:paraId="324117D0"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6D03AD52" wp14:editId="411D0432">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2366645" cy="466725"/>
                    </a:xfrm>
                    <a:prstGeom prst="rect">
                      <a:avLst/>
                    </a:prstGeom>
                    <a:noFill/>
                    <a:ln w="9525">
                      <a:noFill/>
                    </a:ln>
                  </pic:spPr>
                </pic:pic>
              </a:graphicData>
            </a:graphic>
          </wp:inline>
        </w:drawing>
      </w:r>
    </w:p>
    <w:p w14:paraId="063B4ECC" w14:textId="77777777" w:rsidR="001D3659" w:rsidRDefault="005F2F57" w:rsidP="001E062F">
      <w:pPr>
        <w:autoSpaceDE w:val="0"/>
        <w:autoSpaceDN w:val="0"/>
        <w:adjustRightInd w:val="0"/>
        <w:spacing w:after="0" w:line="360" w:lineRule="auto"/>
        <w:ind w:left="289"/>
        <w:jc w:val="both"/>
        <w:rPr>
          <w:sz w:val="20"/>
        </w:rPr>
        <w:pPrChange w:id="393" w:author="JORGE TODOE MATSUSHIMA" w:date="2018-12-01T14:48:00Z">
          <w:pPr>
            <w:autoSpaceDE w:val="0"/>
            <w:autoSpaceDN w:val="0"/>
            <w:adjustRightInd w:val="0"/>
            <w:spacing w:line="360" w:lineRule="auto"/>
            <w:jc w:val="both"/>
          </w:pPr>
        </w:pPrChange>
      </w:pPr>
      <w:r>
        <w:rPr>
          <w:sz w:val="20"/>
        </w:rPr>
        <w:t>Fonte: O Autor (2018)</w:t>
      </w:r>
    </w:p>
    <w:p w14:paraId="2C4A9F7C" w14:textId="22DE16E2" w:rsidR="001D3659" w:rsidRDefault="005F2F57" w:rsidP="0075009A">
      <w:pPr>
        <w:autoSpaceDE w:val="0"/>
        <w:autoSpaceDN w:val="0"/>
        <w:adjustRightInd w:val="0"/>
        <w:spacing w:after="0" w:line="360" w:lineRule="auto"/>
        <w:ind w:left="289" w:firstLine="697"/>
        <w:jc w:val="both"/>
        <w:pPrChange w:id="394" w:author="JORGE TODOE MATSUSHIMA" w:date="2018-12-01T11:35:00Z">
          <w:pPr>
            <w:autoSpaceDE w:val="0"/>
            <w:autoSpaceDN w:val="0"/>
            <w:adjustRightInd w:val="0"/>
            <w:spacing w:line="360" w:lineRule="auto"/>
            <w:ind w:left="0" w:firstLine="700"/>
            <w:jc w:val="both"/>
          </w:pPr>
        </w:pPrChange>
      </w:pPr>
      <w:r>
        <w:t xml:space="preserve">A anotação </w:t>
      </w:r>
      <w:r>
        <w:rPr>
          <w:i/>
          <w:iCs/>
        </w:rPr>
        <w:t xml:space="preserve">@RestController </w:t>
      </w:r>
      <w:r>
        <w:t xml:space="preserve">tem a função de identificar que a Classe é um Controlador e a anotação </w:t>
      </w:r>
      <w:r>
        <w:rPr>
          <w:i/>
          <w:iCs/>
        </w:rPr>
        <w:t>@</w:t>
      </w:r>
      <w:proofErr w:type="gramStart"/>
      <w:r>
        <w:rPr>
          <w:i/>
          <w:iCs/>
        </w:rPr>
        <w:t>RequestMapping(</w:t>
      </w:r>
      <w:proofErr w:type="gramEnd"/>
      <w:r>
        <w:rPr>
          <w:i/>
          <w:iCs/>
        </w:rPr>
        <w:t xml:space="preserve">) </w:t>
      </w:r>
      <w:r>
        <w:t xml:space="preserve">informa o Spring que é necessária uma URL para acessar a Classe. A URL é informada dentro do atributo </w:t>
      </w:r>
      <w:r>
        <w:rPr>
          <w:i/>
          <w:iCs/>
        </w:rPr>
        <w:t xml:space="preserve">value. </w:t>
      </w:r>
      <w:r>
        <w:t>Devida a utilização do Spring Boot no projeto, não é necessário nenhuma outra configuração ou parametrização, o Spring Boot mapeia todos os arquivos do projeto e com base nessas anotações já atribui as funções destas Classes.</w:t>
      </w:r>
    </w:p>
    <w:p w14:paraId="45D51470" w14:textId="77777777" w:rsidR="001D3659" w:rsidRDefault="005F2F57" w:rsidP="0075009A">
      <w:pPr>
        <w:autoSpaceDE w:val="0"/>
        <w:autoSpaceDN w:val="0"/>
        <w:adjustRightInd w:val="0"/>
        <w:spacing w:after="0" w:line="360" w:lineRule="auto"/>
        <w:ind w:left="289" w:firstLine="697"/>
        <w:jc w:val="both"/>
        <w:pPrChange w:id="395" w:author="JORGE TODOE MATSUSHIMA" w:date="2018-12-01T11:35:00Z">
          <w:pPr>
            <w:autoSpaceDE w:val="0"/>
            <w:autoSpaceDN w:val="0"/>
            <w:adjustRightInd w:val="0"/>
            <w:spacing w:line="360" w:lineRule="auto"/>
            <w:ind w:left="0" w:firstLine="700"/>
            <w:jc w:val="both"/>
          </w:pPr>
        </w:pPrChange>
      </w:pPr>
      <w:r>
        <w:t xml:space="preserve">Anotar as Classes apenas define o caminho para a acessá-las, mas para utilizar suas funcionalidades, os métodos também devem ser anotados com </w:t>
      </w:r>
      <w:r>
        <w:rPr>
          <w:i/>
          <w:iCs/>
        </w:rPr>
        <w:t xml:space="preserve">@RequestMapping </w:t>
      </w:r>
      <w:r>
        <w:t>como mostrado na Figura 18.</w:t>
      </w:r>
    </w:p>
    <w:p w14:paraId="1A7DF5F7"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18</w:t>
      </w:r>
      <w:r>
        <w:rPr>
          <w:sz w:val="24"/>
          <w:szCs w:val="24"/>
        </w:rPr>
        <w:fldChar w:fldCharType="end"/>
      </w:r>
      <w:bookmarkStart w:id="396" w:name="_Toc25752"/>
      <w:r>
        <w:rPr>
          <w:sz w:val="24"/>
          <w:szCs w:val="24"/>
        </w:rPr>
        <w:t xml:space="preserve">. Definição de Acesso ao Método usando </w:t>
      </w:r>
      <w:r>
        <w:rPr>
          <w:i/>
          <w:iCs/>
          <w:sz w:val="24"/>
          <w:szCs w:val="24"/>
        </w:rPr>
        <w:t>@RequestMapping</w:t>
      </w:r>
      <w:r>
        <w:rPr>
          <w:sz w:val="24"/>
          <w:szCs w:val="24"/>
          <w:lang w:val="en-US"/>
        </w:rPr>
        <w:t>.</w:t>
      </w:r>
      <w:bookmarkEnd w:id="396"/>
    </w:p>
    <w:p w14:paraId="6D51C012"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1136D11A" wp14:editId="7F008B3D">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9"/>
                    <a:stretch>
                      <a:fillRect/>
                    </a:stretch>
                  </pic:blipFill>
                  <pic:spPr>
                    <a:xfrm>
                      <a:off x="0" y="0"/>
                      <a:ext cx="5095240" cy="914400"/>
                    </a:xfrm>
                    <a:prstGeom prst="rect">
                      <a:avLst/>
                    </a:prstGeom>
                    <a:noFill/>
                    <a:ln w="9525">
                      <a:noFill/>
                    </a:ln>
                  </pic:spPr>
                </pic:pic>
              </a:graphicData>
            </a:graphic>
          </wp:inline>
        </w:drawing>
      </w:r>
    </w:p>
    <w:p w14:paraId="74426D58" w14:textId="77777777" w:rsidR="001D3659" w:rsidRDefault="005F2F57" w:rsidP="001E062F">
      <w:pPr>
        <w:autoSpaceDE w:val="0"/>
        <w:autoSpaceDN w:val="0"/>
        <w:adjustRightInd w:val="0"/>
        <w:spacing w:after="0" w:line="360" w:lineRule="auto"/>
        <w:ind w:left="289"/>
        <w:jc w:val="both"/>
        <w:rPr>
          <w:sz w:val="20"/>
        </w:rPr>
        <w:pPrChange w:id="397" w:author="JORGE TODOE MATSUSHIMA" w:date="2018-12-01T14:49:00Z">
          <w:pPr>
            <w:autoSpaceDE w:val="0"/>
            <w:autoSpaceDN w:val="0"/>
            <w:adjustRightInd w:val="0"/>
            <w:spacing w:line="360" w:lineRule="auto"/>
            <w:jc w:val="both"/>
          </w:pPr>
        </w:pPrChange>
      </w:pPr>
      <w:r>
        <w:rPr>
          <w:sz w:val="20"/>
        </w:rPr>
        <w:t>Fonte: O Autor (2018)</w:t>
      </w:r>
    </w:p>
    <w:p w14:paraId="3369BE15" w14:textId="77777777" w:rsidR="001D3659" w:rsidRDefault="005F2F57" w:rsidP="0075009A">
      <w:pPr>
        <w:autoSpaceDE w:val="0"/>
        <w:autoSpaceDN w:val="0"/>
        <w:adjustRightInd w:val="0"/>
        <w:spacing w:after="0" w:line="360" w:lineRule="auto"/>
        <w:ind w:left="289" w:firstLine="697"/>
        <w:jc w:val="both"/>
        <w:pPrChange w:id="398" w:author="JORGE TODOE MATSUSHIMA" w:date="2018-12-01T11:35:00Z">
          <w:pPr>
            <w:autoSpaceDE w:val="0"/>
            <w:autoSpaceDN w:val="0"/>
            <w:adjustRightInd w:val="0"/>
            <w:spacing w:line="360" w:lineRule="auto"/>
            <w:ind w:firstLine="697"/>
            <w:jc w:val="both"/>
          </w:pPr>
        </w:pPrChange>
      </w:pPr>
      <w:r>
        <w:t xml:space="preserve">A anotação de um método necessita de </w:t>
      </w:r>
      <w:del w:id="399" w:author="JORGE TODOE MATSUSHIMA" w:date="2018-12-01T14:30:00Z">
        <w:r w:rsidDel="0008078C">
          <w:delText>outro atributos</w:delText>
        </w:r>
      </w:del>
      <w:ins w:id="400" w:author="JORGE TODOE MATSUSHIMA" w:date="2018-12-01T14:30:00Z">
        <w:r w:rsidR="0008078C">
          <w:t>outros atributos</w:t>
        </w:r>
      </w:ins>
      <w:r>
        <w:t xml:space="preserve">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i/>
          <w:iCs/>
        </w:rPr>
        <w:t xml:space="preserve">get </w:t>
      </w:r>
      <w:r>
        <w:t xml:space="preserve">traduzido como pegar ou obter. Existem ainda outros tipos de métodos de Requisições como </w:t>
      </w:r>
      <w:r>
        <w:rPr>
          <w:i/>
          <w:iCs/>
        </w:rPr>
        <w:t>post</w:t>
      </w:r>
      <w:ins w:id="401" w:author="JORGE TODOE MATSUSHIMA" w:date="2018-12-01T14:30:00Z">
        <w:r w:rsidR="0008078C">
          <w:rPr>
            <w:i/>
            <w:iCs/>
          </w:rPr>
          <w:t xml:space="preserve"> </w:t>
        </w:r>
      </w:ins>
      <w:r>
        <w:t xml:space="preserve">(enviar ou publicar), </w:t>
      </w:r>
      <w:r>
        <w:rPr>
          <w:i/>
          <w:iCs/>
        </w:rPr>
        <w:t>delete</w:t>
      </w:r>
      <w:r>
        <w:t xml:space="preserve">(deletar) e </w:t>
      </w:r>
      <w:r>
        <w:rPr>
          <w:i/>
          <w:iCs/>
        </w:rPr>
        <w:t>put</w:t>
      </w:r>
      <w:r>
        <w:t>(colocar).</w:t>
      </w:r>
    </w:p>
    <w:p w14:paraId="7AAE01DE" w14:textId="77777777" w:rsidR="001D3659" w:rsidRDefault="005F2F57" w:rsidP="0075009A">
      <w:pPr>
        <w:autoSpaceDE w:val="0"/>
        <w:autoSpaceDN w:val="0"/>
        <w:adjustRightInd w:val="0"/>
        <w:spacing w:after="0" w:line="360" w:lineRule="auto"/>
        <w:ind w:left="289" w:firstLine="697"/>
        <w:jc w:val="both"/>
        <w:pPrChange w:id="402" w:author="JORGE TODOE MATSUSHIMA" w:date="2018-12-01T11:35:00Z">
          <w:pPr>
            <w:autoSpaceDE w:val="0"/>
            <w:autoSpaceDN w:val="0"/>
            <w:adjustRightInd w:val="0"/>
            <w:spacing w:line="360" w:lineRule="auto"/>
            <w:ind w:firstLine="697"/>
            <w:jc w:val="both"/>
          </w:pPr>
        </w:pPrChange>
      </w:pPr>
      <w:r>
        <w:t xml:space="preserve">Na assinatura do método findById existe a anotação </w:t>
      </w:r>
      <w:r>
        <w:rPr>
          <w:i/>
          <w:iCs/>
        </w:rPr>
        <w:t>@PathVariable</w:t>
      </w:r>
      <w:r>
        <w:t xml:space="preserve"> utilizada para indicar que deve ser passado ao método, uma variável de nome id, a partir da URL da requisição. Na URL essa variável é identificada dentro de colchetes e deve ter o mesmo nome da variável de assinatura do método.</w:t>
      </w:r>
    </w:p>
    <w:p w14:paraId="008AA47A" w14:textId="77777777" w:rsidR="001D3659" w:rsidRDefault="005F2F57" w:rsidP="0075009A">
      <w:pPr>
        <w:autoSpaceDE w:val="0"/>
        <w:autoSpaceDN w:val="0"/>
        <w:adjustRightInd w:val="0"/>
        <w:spacing w:after="0" w:line="360" w:lineRule="auto"/>
        <w:ind w:left="289" w:firstLine="697"/>
        <w:jc w:val="both"/>
        <w:pPrChange w:id="403" w:author="JORGE TODOE MATSUSHIMA" w:date="2018-12-01T11:35:00Z">
          <w:pPr>
            <w:autoSpaceDE w:val="0"/>
            <w:autoSpaceDN w:val="0"/>
            <w:adjustRightInd w:val="0"/>
            <w:spacing w:line="360" w:lineRule="auto"/>
            <w:ind w:firstLine="697"/>
            <w:jc w:val="both"/>
          </w:pPr>
        </w:pPrChange>
      </w:pPr>
      <w:r>
        <w:t xml:space="preserve">Dentro do método findById é criado </w:t>
      </w:r>
      <w:del w:id="404" w:author="JORGE TODOE MATSUSHIMA" w:date="2018-12-01T14:31:00Z">
        <w:r w:rsidDel="0008078C">
          <w:delText>uma objeto</w:delText>
        </w:r>
      </w:del>
      <w:ins w:id="405" w:author="JORGE TODOE MATSUSHIMA" w:date="2018-12-01T14:31:00Z">
        <w:r w:rsidR="0008078C">
          <w:t>um objeto</w:t>
        </w:r>
      </w:ins>
      <w:r>
        <w:t xml:space="preserve"> do tipo Pessoa (definido pela camada Model). Esse objeto receberá o retorno da chamada do Método findById da </w:t>
      </w:r>
      <w:r>
        <w:lastRenderedPageBreak/>
        <w:t>Classe de serviço ‘PessoaService’. O objeto pessoaService que faz a chamada ao método findById da Classe de serviço foi instanciado usando Injeção de Dependências pelo Spring. A Figura 19 ilustra como utilizar essa funcionalidade.</w:t>
      </w:r>
    </w:p>
    <w:p w14:paraId="61D4957D"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19</w:t>
      </w:r>
      <w:r>
        <w:rPr>
          <w:sz w:val="24"/>
          <w:szCs w:val="24"/>
        </w:rPr>
        <w:fldChar w:fldCharType="end"/>
      </w:r>
      <w:bookmarkStart w:id="406" w:name="_Toc27368"/>
      <w:r>
        <w:rPr>
          <w:sz w:val="24"/>
          <w:szCs w:val="24"/>
        </w:rPr>
        <w:t>. Definição Injeção de Dependências</w:t>
      </w:r>
      <w:r>
        <w:rPr>
          <w:sz w:val="24"/>
          <w:szCs w:val="24"/>
          <w:lang w:val="en-US"/>
        </w:rPr>
        <w:t>.</w:t>
      </w:r>
      <w:bookmarkEnd w:id="406"/>
    </w:p>
    <w:p w14:paraId="3377CCF4"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52EA9739" wp14:editId="0CB84D7C">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40"/>
                    <a:stretch>
                      <a:fillRect/>
                    </a:stretch>
                  </pic:blipFill>
                  <pic:spPr>
                    <a:xfrm>
                      <a:off x="0" y="0"/>
                      <a:ext cx="2286000" cy="590550"/>
                    </a:xfrm>
                    <a:prstGeom prst="rect">
                      <a:avLst/>
                    </a:prstGeom>
                    <a:noFill/>
                    <a:ln w="9525">
                      <a:noFill/>
                    </a:ln>
                  </pic:spPr>
                </pic:pic>
              </a:graphicData>
            </a:graphic>
          </wp:inline>
        </w:drawing>
      </w:r>
    </w:p>
    <w:p w14:paraId="15FE8B34" w14:textId="77777777" w:rsidR="001D3659" w:rsidRDefault="005F2F57" w:rsidP="001E062F">
      <w:pPr>
        <w:autoSpaceDE w:val="0"/>
        <w:autoSpaceDN w:val="0"/>
        <w:adjustRightInd w:val="0"/>
        <w:spacing w:after="0" w:line="360" w:lineRule="auto"/>
        <w:ind w:left="289"/>
        <w:jc w:val="both"/>
        <w:rPr>
          <w:sz w:val="20"/>
        </w:rPr>
        <w:pPrChange w:id="407" w:author="JORGE TODOE MATSUSHIMA" w:date="2018-12-01T14:49:00Z">
          <w:pPr>
            <w:autoSpaceDE w:val="0"/>
            <w:autoSpaceDN w:val="0"/>
            <w:adjustRightInd w:val="0"/>
            <w:spacing w:line="360" w:lineRule="auto"/>
            <w:jc w:val="both"/>
          </w:pPr>
        </w:pPrChange>
      </w:pPr>
      <w:r>
        <w:rPr>
          <w:sz w:val="20"/>
        </w:rPr>
        <w:t>Fonte: O Autor (2018)</w:t>
      </w:r>
    </w:p>
    <w:p w14:paraId="612F0635" w14:textId="77777777" w:rsidR="001D3659" w:rsidRDefault="005F2F57" w:rsidP="0075009A">
      <w:pPr>
        <w:autoSpaceDE w:val="0"/>
        <w:autoSpaceDN w:val="0"/>
        <w:adjustRightInd w:val="0"/>
        <w:spacing w:after="0" w:line="360" w:lineRule="auto"/>
        <w:ind w:left="289" w:firstLine="697"/>
        <w:jc w:val="both"/>
        <w:pPrChange w:id="408" w:author="JORGE TODOE MATSUSHIMA" w:date="2018-12-01T11:35:00Z">
          <w:pPr>
            <w:autoSpaceDE w:val="0"/>
            <w:autoSpaceDN w:val="0"/>
            <w:adjustRightInd w:val="0"/>
            <w:spacing w:line="360" w:lineRule="auto"/>
            <w:ind w:firstLine="697"/>
            <w:jc w:val="both"/>
          </w:pPr>
        </w:pPrChange>
      </w:pPr>
      <w:r>
        <w:t xml:space="preserve">A anotação </w:t>
      </w:r>
      <w:r>
        <w:rPr>
          <w:i/>
          <w:iCs/>
        </w:rPr>
        <w:t xml:space="preserve">@Autowired </w:t>
      </w:r>
      <w:r>
        <w:t xml:space="preserve">que realizada a injeção de dependência. Nesse caso o objeto de pessoa </w:t>
      </w:r>
      <w:r>
        <w:rPr>
          <w:i/>
          <w:iCs/>
        </w:rPr>
        <w:t xml:space="preserve">Service </w:t>
      </w:r>
      <w:r>
        <w:t>não precisa ser Criado e inicializado, ele apenas é chamado, liberando acesso aos seus métodos quando necessário.</w:t>
      </w:r>
    </w:p>
    <w:p w14:paraId="640E018F" w14:textId="77777777" w:rsidR="001D3659" w:rsidRDefault="005F2F57" w:rsidP="0075009A">
      <w:pPr>
        <w:autoSpaceDE w:val="0"/>
        <w:autoSpaceDN w:val="0"/>
        <w:adjustRightInd w:val="0"/>
        <w:spacing w:after="0" w:line="360" w:lineRule="auto"/>
        <w:ind w:left="289" w:firstLine="697"/>
        <w:jc w:val="both"/>
        <w:pPrChange w:id="409" w:author="JORGE TODOE MATSUSHIMA" w:date="2018-12-01T11:35:00Z">
          <w:pPr>
            <w:autoSpaceDE w:val="0"/>
            <w:autoSpaceDN w:val="0"/>
            <w:adjustRightInd w:val="0"/>
            <w:spacing w:line="360" w:lineRule="auto"/>
            <w:ind w:firstLine="697"/>
            <w:jc w:val="both"/>
          </w:pPr>
        </w:pPrChange>
      </w:pPr>
      <w:r>
        <w:t>As classes de serviço são as responsáveis por realizar a chamadas as Classes da camada de Repositórios</w:t>
      </w:r>
      <w:ins w:id="410" w:author="JORGE TODOE MATSUSHIMA" w:date="2018-12-01T14:31:00Z">
        <w:r w:rsidR="0008078C">
          <w:t xml:space="preserve"> </w:t>
        </w:r>
      </w:ins>
      <w:r>
        <w:t>(</w:t>
      </w:r>
      <w:r>
        <w:rPr>
          <w:i/>
          <w:iCs/>
        </w:rPr>
        <w:t>Repositories</w:t>
      </w:r>
      <w:r>
        <w:t xml:space="preserve">), realizar validações e o principal, é a responsável pelas Regras de Negócio do Software. Para identificar uma Classe de serviço é necessária anotá-la com </w:t>
      </w:r>
      <w:r>
        <w:rPr>
          <w:i/>
          <w:iCs/>
        </w:rPr>
        <w:t xml:space="preserve">@Service </w:t>
      </w:r>
      <w:r>
        <w:t>como mostrado na Figura 20.</w:t>
      </w:r>
    </w:p>
    <w:p w14:paraId="085EB0C8"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20</w:t>
      </w:r>
      <w:r>
        <w:rPr>
          <w:sz w:val="24"/>
          <w:szCs w:val="24"/>
        </w:rPr>
        <w:fldChar w:fldCharType="end"/>
      </w:r>
      <w:bookmarkStart w:id="411" w:name="_Toc19615"/>
      <w:r>
        <w:rPr>
          <w:sz w:val="24"/>
          <w:szCs w:val="24"/>
        </w:rPr>
        <w:t>. Definição Injeção de Serviço</w:t>
      </w:r>
      <w:r>
        <w:rPr>
          <w:sz w:val="24"/>
          <w:szCs w:val="24"/>
          <w:lang w:val="en-US"/>
        </w:rPr>
        <w:t>.</w:t>
      </w:r>
      <w:bookmarkEnd w:id="411"/>
    </w:p>
    <w:p w14:paraId="33B0965D"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1581577B" wp14:editId="1E05BD76">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41"/>
                    <a:stretch>
                      <a:fillRect/>
                    </a:stretch>
                  </pic:blipFill>
                  <pic:spPr>
                    <a:xfrm>
                      <a:off x="0" y="0"/>
                      <a:ext cx="2028825" cy="447675"/>
                    </a:xfrm>
                    <a:prstGeom prst="rect">
                      <a:avLst/>
                    </a:prstGeom>
                    <a:noFill/>
                    <a:ln w="9525">
                      <a:noFill/>
                    </a:ln>
                  </pic:spPr>
                </pic:pic>
              </a:graphicData>
            </a:graphic>
          </wp:inline>
        </w:drawing>
      </w:r>
    </w:p>
    <w:p w14:paraId="18853FFC" w14:textId="77777777" w:rsidR="001D3659" w:rsidRDefault="005F2F57" w:rsidP="0008078C">
      <w:pPr>
        <w:autoSpaceDE w:val="0"/>
        <w:autoSpaceDN w:val="0"/>
        <w:adjustRightInd w:val="0"/>
        <w:spacing w:after="0" w:line="360" w:lineRule="auto"/>
        <w:ind w:left="289"/>
        <w:jc w:val="both"/>
        <w:rPr>
          <w:sz w:val="20"/>
        </w:rPr>
        <w:pPrChange w:id="412" w:author="JORGE TODOE MATSUSHIMA" w:date="2018-12-01T14:31:00Z">
          <w:pPr>
            <w:autoSpaceDE w:val="0"/>
            <w:autoSpaceDN w:val="0"/>
            <w:adjustRightInd w:val="0"/>
            <w:spacing w:line="360" w:lineRule="auto"/>
            <w:jc w:val="both"/>
          </w:pPr>
        </w:pPrChange>
      </w:pPr>
      <w:r>
        <w:rPr>
          <w:sz w:val="20"/>
        </w:rPr>
        <w:t>Fonte: O Autor (2018)</w:t>
      </w:r>
    </w:p>
    <w:p w14:paraId="4AF463FD" w14:textId="77777777" w:rsidR="001D3659" w:rsidRDefault="005F2F57">
      <w:pPr>
        <w:autoSpaceDE w:val="0"/>
        <w:autoSpaceDN w:val="0"/>
        <w:adjustRightInd w:val="0"/>
        <w:spacing w:line="360" w:lineRule="auto"/>
        <w:ind w:firstLine="697"/>
        <w:jc w:val="both"/>
      </w:pPr>
      <w:r>
        <w:t>O Controlador de Pessoa, ‘PessoaResource’ em seu método findById, realizou chamada ao método findById, da Classe PessoaService, como foi mostrado na Figura 18.</w:t>
      </w:r>
    </w:p>
    <w:p w14:paraId="1CACB8A7" w14:textId="77777777" w:rsidR="001D3659" w:rsidRDefault="005F2F57" w:rsidP="0075009A">
      <w:pPr>
        <w:autoSpaceDE w:val="0"/>
        <w:autoSpaceDN w:val="0"/>
        <w:adjustRightInd w:val="0"/>
        <w:spacing w:after="0" w:line="360" w:lineRule="auto"/>
        <w:ind w:left="289" w:firstLine="697"/>
        <w:jc w:val="both"/>
        <w:rPr>
          <w:ins w:id="413" w:author="JORGE TODOE MATSUSHIMA" w:date="2018-12-01T14:31:00Z"/>
        </w:rPr>
      </w:pPr>
      <w: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14:paraId="05BA876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21</w:t>
      </w:r>
      <w:r>
        <w:rPr>
          <w:sz w:val="24"/>
          <w:szCs w:val="24"/>
        </w:rPr>
        <w:fldChar w:fldCharType="end"/>
      </w:r>
      <w:bookmarkStart w:id="414" w:name="_Toc23675"/>
      <w:r>
        <w:rPr>
          <w:sz w:val="24"/>
          <w:szCs w:val="24"/>
        </w:rPr>
        <w:t>. Fragmento da Classe PessoaService</w:t>
      </w:r>
      <w:r>
        <w:rPr>
          <w:sz w:val="24"/>
          <w:szCs w:val="24"/>
          <w:lang w:val="en-US"/>
        </w:rPr>
        <w:t>.</w:t>
      </w:r>
      <w:bookmarkEnd w:id="414"/>
    </w:p>
    <w:p w14:paraId="5FE840AB"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5D421F0C" wp14:editId="4CADFEA1">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42"/>
                    <a:stretch>
                      <a:fillRect/>
                    </a:stretch>
                  </pic:blipFill>
                  <pic:spPr>
                    <a:xfrm>
                      <a:off x="0" y="0"/>
                      <a:ext cx="5608955" cy="1414145"/>
                    </a:xfrm>
                    <a:prstGeom prst="rect">
                      <a:avLst/>
                    </a:prstGeom>
                    <a:noFill/>
                    <a:ln w="9525">
                      <a:noFill/>
                    </a:ln>
                  </pic:spPr>
                </pic:pic>
              </a:graphicData>
            </a:graphic>
          </wp:inline>
        </w:drawing>
      </w:r>
    </w:p>
    <w:p w14:paraId="6C05D54E" w14:textId="77777777" w:rsidR="001D3659" w:rsidRDefault="005F2F57" w:rsidP="0008078C">
      <w:pPr>
        <w:autoSpaceDE w:val="0"/>
        <w:autoSpaceDN w:val="0"/>
        <w:adjustRightInd w:val="0"/>
        <w:spacing w:after="0" w:line="240" w:lineRule="auto"/>
        <w:ind w:left="289"/>
        <w:jc w:val="both"/>
        <w:rPr>
          <w:sz w:val="20"/>
        </w:rPr>
      </w:pPr>
      <w:r>
        <w:rPr>
          <w:sz w:val="20"/>
        </w:rPr>
        <w:lastRenderedPageBreak/>
        <w:t>Fonte: O Autor (2018)</w:t>
      </w:r>
    </w:p>
    <w:p w14:paraId="36D514D6" w14:textId="77777777" w:rsidR="0008078C" w:rsidRPr="0008078C" w:rsidRDefault="0008078C" w:rsidP="0008078C">
      <w:pPr>
        <w:autoSpaceDE w:val="0"/>
        <w:autoSpaceDN w:val="0"/>
        <w:adjustRightInd w:val="0"/>
        <w:spacing w:after="0" w:line="240" w:lineRule="auto"/>
        <w:ind w:left="289"/>
        <w:jc w:val="both"/>
        <w:rPr>
          <w:rPrChange w:id="415" w:author="JORGE TODOE MATSUSHIMA" w:date="2018-12-01T14:32:00Z">
            <w:rPr>
              <w:sz w:val="20"/>
            </w:rPr>
          </w:rPrChange>
        </w:rPr>
        <w:pPrChange w:id="416" w:author="JORGE TODOE MATSUSHIMA" w:date="2018-12-01T14:32:00Z">
          <w:pPr>
            <w:autoSpaceDE w:val="0"/>
            <w:autoSpaceDN w:val="0"/>
            <w:adjustRightInd w:val="0"/>
            <w:spacing w:line="360" w:lineRule="auto"/>
            <w:jc w:val="both"/>
          </w:pPr>
        </w:pPrChange>
      </w:pPr>
    </w:p>
    <w:p w14:paraId="278D2731" w14:textId="77777777" w:rsidR="001D3659" w:rsidRDefault="005F2F57" w:rsidP="0075009A">
      <w:pPr>
        <w:autoSpaceDE w:val="0"/>
        <w:autoSpaceDN w:val="0"/>
        <w:adjustRightInd w:val="0"/>
        <w:spacing w:after="0" w:line="360" w:lineRule="auto"/>
        <w:ind w:left="289" w:firstLine="697"/>
        <w:jc w:val="both"/>
        <w:pPrChange w:id="417" w:author="JORGE TODOE MATSUSHIMA" w:date="2018-12-01T11:36:00Z">
          <w:pPr>
            <w:autoSpaceDE w:val="0"/>
            <w:autoSpaceDN w:val="0"/>
            <w:adjustRightInd w:val="0"/>
            <w:spacing w:line="360" w:lineRule="auto"/>
            <w:ind w:firstLine="697"/>
            <w:jc w:val="both"/>
          </w:pPr>
        </w:pPrChange>
      </w:pPr>
      <w:r>
        <w:t xml:space="preserve">As Interfaces de Repositório são as responsáveis por realizar acesso ao Banco de Dados, também conhecida como camada de Persistência. Essa camada tem a função de efetuar as operações de CRUD: </w:t>
      </w:r>
      <w:r>
        <w:rPr>
          <w:i/>
          <w:iCs/>
        </w:rPr>
        <w:t xml:space="preserve">create </w:t>
      </w:r>
      <w:r>
        <w:t>(criar)</w:t>
      </w:r>
      <w:r>
        <w:rPr>
          <w:i/>
          <w:iCs/>
        </w:rPr>
        <w:t xml:space="preserve">, read </w:t>
      </w:r>
      <w:r>
        <w:t>(ler ou busca)</w:t>
      </w:r>
      <w:r>
        <w:rPr>
          <w:i/>
          <w:iCs/>
        </w:rPr>
        <w:t xml:space="preserve">, update </w:t>
      </w:r>
      <w:r>
        <w:t>(atualizar)</w:t>
      </w:r>
      <w:r>
        <w:rPr>
          <w:i/>
          <w:iCs/>
        </w:rPr>
        <w:t xml:space="preserve"> e delete</w:t>
      </w:r>
      <w:r>
        <w:t>(deletar). A Figura 22 apresenta a Interface PessoaRepository:</w:t>
      </w:r>
    </w:p>
    <w:p w14:paraId="6D254748"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22</w:t>
      </w:r>
      <w:r>
        <w:rPr>
          <w:sz w:val="24"/>
          <w:szCs w:val="24"/>
        </w:rPr>
        <w:fldChar w:fldCharType="end"/>
      </w:r>
      <w:bookmarkStart w:id="418" w:name="_Toc17366"/>
      <w:r>
        <w:rPr>
          <w:sz w:val="24"/>
          <w:szCs w:val="24"/>
        </w:rPr>
        <w:t>. Interface Pessoa Repository</w:t>
      </w:r>
      <w:r>
        <w:rPr>
          <w:sz w:val="24"/>
          <w:szCs w:val="24"/>
          <w:lang w:val="en-US"/>
        </w:rPr>
        <w:t>.</w:t>
      </w:r>
      <w:bookmarkEnd w:id="418"/>
    </w:p>
    <w:p w14:paraId="4A2C961C"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4A0E3636" wp14:editId="1E4299A6">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43"/>
                    <a:stretch>
                      <a:fillRect/>
                    </a:stretch>
                  </pic:blipFill>
                  <pic:spPr>
                    <a:xfrm>
                      <a:off x="0" y="0"/>
                      <a:ext cx="5295265" cy="2980690"/>
                    </a:xfrm>
                    <a:prstGeom prst="rect">
                      <a:avLst/>
                    </a:prstGeom>
                    <a:noFill/>
                    <a:ln w="9525">
                      <a:noFill/>
                    </a:ln>
                  </pic:spPr>
                </pic:pic>
              </a:graphicData>
            </a:graphic>
          </wp:inline>
        </w:drawing>
      </w:r>
    </w:p>
    <w:p w14:paraId="2B877AE1" w14:textId="77777777" w:rsidR="001D3659" w:rsidRDefault="005F2F57" w:rsidP="0008078C">
      <w:pPr>
        <w:autoSpaceDE w:val="0"/>
        <w:autoSpaceDN w:val="0"/>
        <w:adjustRightInd w:val="0"/>
        <w:spacing w:after="0" w:line="240" w:lineRule="auto"/>
        <w:ind w:left="289"/>
        <w:jc w:val="both"/>
        <w:rPr>
          <w:sz w:val="20"/>
        </w:rPr>
        <w:pPrChange w:id="419" w:author="JORGE TODOE MATSUSHIMA" w:date="2018-12-01T14:32:00Z">
          <w:pPr>
            <w:autoSpaceDE w:val="0"/>
            <w:autoSpaceDN w:val="0"/>
            <w:adjustRightInd w:val="0"/>
            <w:spacing w:line="360" w:lineRule="auto"/>
            <w:jc w:val="both"/>
          </w:pPr>
        </w:pPrChange>
      </w:pPr>
      <w:r>
        <w:rPr>
          <w:sz w:val="20"/>
        </w:rPr>
        <w:t>Fonte: O Autor (2018)</w:t>
      </w:r>
    </w:p>
    <w:p w14:paraId="0781C0E4" w14:textId="77777777" w:rsidR="0008078C" w:rsidRDefault="0008078C" w:rsidP="0075009A">
      <w:pPr>
        <w:autoSpaceDE w:val="0"/>
        <w:autoSpaceDN w:val="0"/>
        <w:adjustRightInd w:val="0"/>
        <w:spacing w:after="0" w:line="360" w:lineRule="auto"/>
        <w:ind w:left="289" w:firstLine="697"/>
        <w:jc w:val="both"/>
      </w:pPr>
    </w:p>
    <w:p w14:paraId="17D19251" w14:textId="77777777" w:rsidR="001D3659" w:rsidRDefault="005F2F57" w:rsidP="001E062F">
      <w:pPr>
        <w:autoSpaceDE w:val="0"/>
        <w:autoSpaceDN w:val="0"/>
        <w:adjustRightInd w:val="0"/>
        <w:spacing w:after="0" w:line="360" w:lineRule="auto"/>
        <w:ind w:left="289" w:firstLine="697"/>
        <w:jc w:val="both"/>
      </w:pPr>
      <w:r>
        <w:t xml:space="preserve">Os repositórios são definidos pela anotação </w:t>
      </w:r>
      <w:r>
        <w:rPr>
          <w:i/>
          <w:iCs/>
        </w:rPr>
        <w:t xml:space="preserve">@repository </w:t>
      </w:r>
      <w:r>
        <w:t xml:space="preserve">que são as Interfaces que estendem </w:t>
      </w:r>
      <w:r>
        <w:rPr>
          <w:i/>
          <w:iCs/>
        </w:rPr>
        <w:t>JpaRepository</w:t>
      </w:r>
      <w: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14:paraId="5DE6FCB3" w14:textId="77777777" w:rsidR="001D3659" w:rsidRDefault="005F2F57" w:rsidP="001E062F">
      <w:pPr>
        <w:autoSpaceDE w:val="0"/>
        <w:autoSpaceDN w:val="0"/>
        <w:adjustRightInd w:val="0"/>
        <w:spacing w:after="0" w:line="360" w:lineRule="auto"/>
        <w:ind w:left="289" w:firstLine="697"/>
        <w:jc w:val="both"/>
      </w:pPr>
      <w:r>
        <w:t xml:space="preserve">Mesmo sendo Interface, quando utilizada a anotação de @Repository junto com estender </w:t>
      </w:r>
      <w:r>
        <w:rPr>
          <w:i/>
          <w:iCs/>
        </w:rPr>
        <w:t xml:space="preserve">JpaRepository </w:t>
      </w:r>
      <w:r>
        <w:t xml:space="preserve">a Classe </w:t>
      </w:r>
      <w:r>
        <w:rPr>
          <w:i/>
          <w:iCs/>
        </w:rPr>
        <w:t xml:space="preserve">PessoaRepsitory </w:t>
      </w:r>
      <w:r>
        <w:t xml:space="preserve">tem suas funções implementadas em tempo de execução pelo próprio Spring, por isso que é possível utilizar seus métodos, sem nenhum tipo de implementação desenvolvida. </w:t>
      </w:r>
      <w:r>
        <w:rPr>
          <w:i/>
          <w:iCs/>
        </w:rPr>
        <w:t xml:space="preserve">JpaRepository </w:t>
      </w:r>
      <w:r>
        <w:t xml:space="preserve">já oferece por padrão, alguns métodos implementados para operações básicas. </w:t>
      </w:r>
    </w:p>
    <w:p w14:paraId="01793F9D" w14:textId="2D997004" w:rsidR="001D3659" w:rsidRDefault="005F2F57" w:rsidP="001E062F">
      <w:pPr>
        <w:autoSpaceDE w:val="0"/>
        <w:autoSpaceDN w:val="0"/>
        <w:adjustRightInd w:val="0"/>
        <w:spacing w:after="0" w:line="360" w:lineRule="auto"/>
        <w:ind w:left="289" w:firstLine="697"/>
        <w:jc w:val="both"/>
      </w:pPr>
      <w:r>
        <w:t xml:space="preserve">Caso exista necessidade de implementar outros métodos é necessário que sejam inseridos nos Repositórios e podem ser criados com base em consultas JPQL, como por </w:t>
      </w:r>
      <w:r>
        <w:lastRenderedPageBreak/>
        <w:t>exemplo, o método ‘findByid’ apresentado na Figura 22 ou por assinatura de método como no método ‘findBytipo’ também apresentado na Figura 22.</w:t>
      </w:r>
    </w:p>
    <w:p w14:paraId="238A22AF" w14:textId="77777777" w:rsidR="001D3659" w:rsidRDefault="005F2F57" w:rsidP="001E062F">
      <w:pPr>
        <w:autoSpaceDE w:val="0"/>
        <w:autoSpaceDN w:val="0"/>
        <w:adjustRightInd w:val="0"/>
        <w:spacing w:after="0" w:line="360" w:lineRule="auto"/>
        <w:ind w:left="289" w:firstLine="697"/>
        <w:jc w:val="both"/>
      </w:pPr>
      <w:r>
        <w:t xml:space="preserve">As entidades são definidas pela anotação </w:t>
      </w:r>
      <w:r>
        <w:rPr>
          <w:i/>
          <w:iCs/>
        </w:rPr>
        <w:t xml:space="preserve">@Entity, </w:t>
      </w:r>
      <w:r>
        <w:t xml:space="preserve">são as classes responsáveis por representarem as tabelas do Banco de Dados em objetos. Elas são a denominadas camada </w:t>
      </w:r>
      <w:r>
        <w:rPr>
          <w:i/>
          <w:iCs/>
        </w:rPr>
        <w:t xml:space="preserve">Model </w:t>
      </w:r>
      <w:r>
        <w:t>em português Modelo por conta dessa representação. A Figura 23 mostra um fragmento da Classe Pessoa.</w:t>
      </w:r>
    </w:p>
    <w:p w14:paraId="05615358"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23</w:t>
      </w:r>
      <w:r>
        <w:rPr>
          <w:sz w:val="24"/>
          <w:szCs w:val="24"/>
        </w:rPr>
        <w:fldChar w:fldCharType="end"/>
      </w:r>
      <w:bookmarkStart w:id="420" w:name="_Toc23551"/>
      <w:r>
        <w:rPr>
          <w:sz w:val="24"/>
          <w:szCs w:val="24"/>
        </w:rPr>
        <w:t>. Entidade Pessoa</w:t>
      </w:r>
      <w:r>
        <w:rPr>
          <w:sz w:val="24"/>
          <w:szCs w:val="24"/>
          <w:lang w:val="en-US"/>
        </w:rPr>
        <w:t>.</w:t>
      </w:r>
      <w:bookmarkEnd w:id="420"/>
    </w:p>
    <w:p w14:paraId="01C705B1"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7C0D3B96" wp14:editId="22B3D1DF">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44"/>
                    <a:stretch>
                      <a:fillRect/>
                    </a:stretch>
                  </pic:blipFill>
                  <pic:spPr>
                    <a:xfrm>
                      <a:off x="0" y="0"/>
                      <a:ext cx="4218940" cy="2666365"/>
                    </a:xfrm>
                    <a:prstGeom prst="rect">
                      <a:avLst/>
                    </a:prstGeom>
                    <a:noFill/>
                    <a:ln w="9525">
                      <a:noFill/>
                    </a:ln>
                  </pic:spPr>
                </pic:pic>
              </a:graphicData>
            </a:graphic>
          </wp:inline>
        </w:drawing>
      </w:r>
    </w:p>
    <w:p w14:paraId="4B32014C" w14:textId="77777777" w:rsidR="001D3659" w:rsidRDefault="005F2F57" w:rsidP="0008078C">
      <w:pPr>
        <w:autoSpaceDE w:val="0"/>
        <w:autoSpaceDN w:val="0"/>
        <w:adjustRightInd w:val="0"/>
        <w:spacing w:after="0" w:line="360" w:lineRule="auto"/>
        <w:ind w:left="289"/>
        <w:jc w:val="both"/>
        <w:rPr>
          <w:sz w:val="20"/>
        </w:rPr>
        <w:pPrChange w:id="421" w:author="JORGE TODOE MATSUSHIMA" w:date="2018-12-01T14:33:00Z">
          <w:pPr>
            <w:autoSpaceDE w:val="0"/>
            <w:autoSpaceDN w:val="0"/>
            <w:adjustRightInd w:val="0"/>
            <w:spacing w:line="360" w:lineRule="auto"/>
            <w:jc w:val="both"/>
          </w:pPr>
        </w:pPrChange>
      </w:pPr>
      <w:r>
        <w:rPr>
          <w:sz w:val="20"/>
        </w:rPr>
        <w:t>Fonte: O Autor (2018)</w:t>
      </w:r>
    </w:p>
    <w:p w14:paraId="5868A653" w14:textId="77777777" w:rsidR="0008078C" w:rsidRDefault="0008078C" w:rsidP="0075009A">
      <w:pPr>
        <w:autoSpaceDE w:val="0"/>
        <w:autoSpaceDN w:val="0"/>
        <w:adjustRightInd w:val="0"/>
        <w:spacing w:after="0" w:line="360" w:lineRule="auto"/>
        <w:ind w:left="289" w:firstLine="697"/>
        <w:jc w:val="both"/>
      </w:pPr>
    </w:p>
    <w:p w14:paraId="41C1B1EB" w14:textId="726B1C3F" w:rsidR="001D3659" w:rsidRDefault="005F2F57" w:rsidP="0075009A">
      <w:pPr>
        <w:autoSpaceDE w:val="0"/>
        <w:autoSpaceDN w:val="0"/>
        <w:adjustRightInd w:val="0"/>
        <w:spacing w:after="0" w:line="360" w:lineRule="auto"/>
        <w:ind w:left="289" w:firstLine="697"/>
        <w:jc w:val="both"/>
        <w:pPrChange w:id="422" w:author="JORGE TODOE MATSUSHIMA" w:date="2018-12-01T11:36:00Z">
          <w:pPr>
            <w:autoSpaceDE w:val="0"/>
            <w:autoSpaceDN w:val="0"/>
            <w:adjustRightInd w:val="0"/>
            <w:spacing w:line="360" w:lineRule="auto"/>
            <w:ind w:firstLine="697"/>
            <w:jc w:val="both"/>
          </w:pPr>
        </w:pPrChange>
      </w:pPr>
      <w:r>
        <w:t xml:space="preserve">A anotação @Entity indicam ao Spring que essa é uma Entidade. As anotações @Getter (gera os métodos </w:t>
      </w:r>
      <w:r>
        <w:rPr>
          <w:i/>
          <w:iCs/>
        </w:rPr>
        <w:t xml:space="preserve">get </w:t>
      </w:r>
      <w:r>
        <w:t xml:space="preserve">para os atributos) @Setter (gera os métodos </w:t>
      </w:r>
      <w:r>
        <w:rPr>
          <w:i/>
          <w:iCs/>
        </w:rPr>
        <w:t xml:space="preserve">set </w:t>
      </w:r>
      <w:r>
        <w:t>para os atributos) e @</w:t>
      </w:r>
      <w:r>
        <w:rPr>
          <w:i/>
          <w:iCs/>
        </w:rPr>
        <w:t>NoArgsConstructor</w:t>
      </w:r>
      <w:ins w:id="423" w:author="JORGE TODOE MATSUSHIMA" w:date="2018-12-01T14:49:00Z">
        <w:r w:rsidR="001E062F">
          <w:rPr>
            <w:i/>
            <w:iCs/>
          </w:rPr>
          <w:t xml:space="preserve"> </w:t>
        </w:r>
      </w:ins>
      <w:r>
        <w:t xml:space="preserve">(gera um construtor sem argumentos) são anotações do </w:t>
      </w:r>
      <w:r>
        <w:rPr>
          <w:i/>
          <w:iCs/>
        </w:rPr>
        <w:t>Framework</w:t>
      </w:r>
      <w:r>
        <w:t xml:space="preserve"> Lombok.  </w:t>
      </w:r>
    </w:p>
    <w:p w14:paraId="3ED35033" w14:textId="77777777" w:rsidR="001D3659" w:rsidRDefault="005F2F57" w:rsidP="0075009A">
      <w:pPr>
        <w:autoSpaceDE w:val="0"/>
        <w:autoSpaceDN w:val="0"/>
        <w:adjustRightInd w:val="0"/>
        <w:spacing w:after="0" w:line="360" w:lineRule="auto"/>
        <w:ind w:left="289" w:firstLine="697"/>
        <w:jc w:val="both"/>
        <w:pPrChange w:id="424" w:author="JORGE TODOE MATSUSHIMA" w:date="2018-12-01T11:36:00Z">
          <w:pPr>
            <w:autoSpaceDE w:val="0"/>
            <w:autoSpaceDN w:val="0"/>
            <w:adjustRightInd w:val="0"/>
            <w:spacing w:line="360" w:lineRule="auto"/>
            <w:ind w:firstLine="697"/>
            <w:jc w:val="both"/>
          </w:pPr>
        </w:pPrChange>
      </w:pPr>
      <w:r>
        <w:t xml:space="preserve">Outra anotação que pode ser observada é a </w:t>
      </w:r>
      <w:r>
        <w:rPr>
          <w:i/>
          <w:iCs/>
        </w:rPr>
        <w:t>@ManyToOn</w:t>
      </w:r>
      <w:ins w:id="425" w:author="JORGE TODOE MATSUSHIMA" w:date="2018-12-01T14:33:00Z">
        <w:r w:rsidR="0008078C">
          <w:rPr>
            <w:i/>
            <w:iCs/>
          </w:rPr>
          <w:t xml:space="preserve"> </w:t>
        </w:r>
      </w:ins>
      <w:proofErr w:type="gramStart"/>
      <w:r>
        <w:rPr>
          <w:i/>
          <w:iCs/>
        </w:rPr>
        <w:t>e</w:t>
      </w:r>
      <w:r>
        <w:t>(</w:t>
      </w:r>
      <w:proofErr w:type="gramEnd"/>
      <w:r>
        <w:t xml:space="preserve">um para muitos) que indica o relacionamento da tabela ‘Pessoa’ para a tabela ‘TipoPessoa’. Ainda há as anotações </w:t>
      </w:r>
      <w:r>
        <w:rPr>
          <w:i/>
          <w:iCs/>
        </w:rPr>
        <w:t>@OneToMan</w:t>
      </w:r>
      <w:ins w:id="426" w:author="JORGE TODOE MATSUSHIMA" w:date="2018-12-01T14:33:00Z">
        <w:r w:rsidR="0008078C">
          <w:rPr>
            <w:i/>
            <w:iCs/>
          </w:rPr>
          <w:t xml:space="preserve"> </w:t>
        </w:r>
      </w:ins>
      <w:proofErr w:type="gramStart"/>
      <w:r>
        <w:rPr>
          <w:i/>
          <w:iCs/>
        </w:rPr>
        <w:t>y</w:t>
      </w:r>
      <w:r>
        <w:t>(</w:t>
      </w:r>
      <w:proofErr w:type="gramEnd"/>
      <w:r>
        <w:t xml:space="preserve">muitos para um) e </w:t>
      </w:r>
      <w:r>
        <w:rPr>
          <w:i/>
          <w:iCs/>
        </w:rPr>
        <w:t>@ManyToMany</w:t>
      </w:r>
      <w:r>
        <w:t>(muitos para muitos).</w:t>
      </w:r>
    </w:p>
    <w:p w14:paraId="4BB88779" w14:textId="77777777" w:rsidR="001D3659" w:rsidRDefault="005F2F57" w:rsidP="0075009A">
      <w:pPr>
        <w:autoSpaceDE w:val="0"/>
        <w:autoSpaceDN w:val="0"/>
        <w:adjustRightInd w:val="0"/>
        <w:spacing w:after="0" w:line="360" w:lineRule="auto"/>
        <w:ind w:left="289" w:firstLine="697"/>
        <w:jc w:val="both"/>
        <w:pPrChange w:id="427" w:author="JORGE TODOE MATSUSHIMA" w:date="2018-12-01T11:36:00Z">
          <w:pPr>
            <w:autoSpaceDE w:val="0"/>
            <w:autoSpaceDN w:val="0"/>
            <w:adjustRightInd w:val="0"/>
            <w:spacing w:line="360" w:lineRule="auto"/>
            <w:ind w:firstLine="697"/>
            <w:jc w:val="both"/>
          </w:pPr>
        </w:pPrChange>
      </w:pPr>
      <w:r>
        <w:t xml:space="preserve">Retornando ao tratamento da requisição, após o repositório receber o resultado da consulta, ele enviará o retorno ao método da Classe de Serviço. Na classe de Serviço o retorno é inserido dentro de um Objeto </w:t>
      </w:r>
      <w:r>
        <w:rPr>
          <w:i/>
          <w:iCs/>
        </w:rPr>
        <w:t xml:space="preserve">Optional </w:t>
      </w:r>
      <w:r>
        <w:t xml:space="preserve">traduzido </w:t>
      </w:r>
      <w:del w:id="428" w:author="JORGE TODOE MATSUSHIMA" w:date="2018-12-01T14:33:00Z">
        <w:r w:rsidDel="0008078C">
          <w:delText>para Opcional</w:delText>
        </w:r>
      </w:del>
      <w:ins w:id="429" w:author="JORGE TODOE MATSUSHIMA" w:date="2018-12-01T14:33:00Z">
        <w:r w:rsidR="0008078C">
          <w:t>para opcional</w:t>
        </w:r>
      </w:ins>
      <w:r>
        <w:t xml:space="preserve">. Objeto que resumidamente, pode se tornar um tipo de Objeto definido, ou receber </w:t>
      </w:r>
      <w:r>
        <w:rPr>
          <w:i/>
          <w:iCs/>
        </w:rPr>
        <w:t xml:space="preserve">Null, </w:t>
      </w:r>
      <w:r>
        <w:t xml:space="preserve">traduzido para nulo. E quando esse objeto é retornado por uma função, caso ele possua um </w:t>
      </w:r>
      <w:r>
        <w:lastRenderedPageBreak/>
        <w:t>valor definido caso contrário ele pode automaticamente lançar uma exceção, conforme visto na Figura 21.</w:t>
      </w:r>
    </w:p>
    <w:p w14:paraId="013209B9" w14:textId="77777777" w:rsidR="001D3659" w:rsidRDefault="005F2F57" w:rsidP="0075009A">
      <w:pPr>
        <w:autoSpaceDE w:val="0"/>
        <w:autoSpaceDN w:val="0"/>
        <w:adjustRightInd w:val="0"/>
        <w:spacing w:after="0" w:line="360" w:lineRule="auto"/>
        <w:ind w:left="289" w:firstLine="697"/>
        <w:jc w:val="both"/>
        <w:pPrChange w:id="430" w:author="JORGE TODOE MATSUSHIMA" w:date="2018-12-01T11:36:00Z">
          <w:pPr>
            <w:autoSpaceDE w:val="0"/>
            <w:autoSpaceDN w:val="0"/>
            <w:adjustRightInd w:val="0"/>
            <w:spacing w:line="360" w:lineRule="auto"/>
            <w:ind w:firstLine="697"/>
            <w:jc w:val="both"/>
          </w:pPr>
        </w:pPrChange>
      </w:pPr>
      <w:r>
        <w:t xml:space="preserve">Na Classe PessoaResource, caso o esse resultado retornado pela Camada de Serviço seja um objeto, a Camada Controller gerará um Objeto do tipo </w:t>
      </w:r>
      <w:r>
        <w:rPr>
          <w:i/>
          <w:iCs/>
        </w:rPr>
        <w:t xml:space="preserve">ResponseEntity, </w:t>
      </w:r>
      <w:r>
        <w:t xml:space="preserve">traduzido para entidade de resposta, cujo corpo será composto pelo objeto retornado pela Camada de Serviço. O ObjetoResponseEntity, retorna um JSON em seu corpo. O resultado será enviado para o aplicativo, que faz a representa a </w:t>
      </w:r>
      <w:del w:id="431" w:author="JORGE TODOE MATSUSHIMA" w:date="2018-12-01T14:33:00Z">
        <w:r w:rsidDel="001F44F6">
          <w:delText>camada  View</w:delText>
        </w:r>
      </w:del>
      <w:ins w:id="432" w:author="JORGE TODOE MATSUSHIMA" w:date="2018-12-01T14:33:00Z">
        <w:r w:rsidR="001F44F6">
          <w:t>camada View</w:t>
        </w:r>
      </w:ins>
      <w:r>
        <w:t>. Na camada View, o JSON retornado será interpretado e apresentado ao usuário.</w:t>
      </w:r>
    </w:p>
    <w:p w14:paraId="77ABACBC" w14:textId="77777777" w:rsidR="001D3659" w:rsidRDefault="001D3659" w:rsidP="001F44F6">
      <w:pPr>
        <w:autoSpaceDE w:val="0"/>
        <w:autoSpaceDN w:val="0"/>
        <w:adjustRightInd w:val="0"/>
        <w:spacing w:after="0" w:line="360" w:lineRule="auto"/>
        <w:ind w:left="289" w:firstLine="697"/>
        <w:jc w:val="both"/>
        <w:pPrChange w:id="433" w:author="JORGE TODOE MATSUSHIMA" w:date="2018-12-01T14:33:00Z">
          <w:pPr>
            <w:autoSpaceDE w:val="0"/>
            <w:autoSpaceDN w:val="0"/>
            <w:adjustRightInd w:val="0"/>
            <w:spacing w:line="360" w:lineRule="auto"/>
            <w:ind w:firstLine="697"/>
            <w:jc w:val="both"/>
          </w:pPr>
        </w:pPrChange>
      </w:pPr>
    </w:p>
    <w:p w14:paraId="100EA0C9" w14:textId="77777777" w:rsidR="001D3659" w:rsidRDefault="005F2F57" w:rsidP="00630A7D">
      <w:pPr>
        <w:pStyle w:val="Ttulo2"/>
        <w:numPr>
          <w:ilvl w:val="2"/>
          <w:numId w:val="3"/>
        </w:numPr>
        <w:tabs>
          <w:tab w:val="left" w:pos="0"/>
        </w:tabs>
        <w:spacing w:line="360" w:lineRule="auto"/>
        <w:ind w:leftChars="125" w:left="300"/>
      </w:pPr>
      <w:bookmarkStart w:id="434" w:name="_Toc13181"/>
      <w:r>
        <w:t>Exemplificação de Funcionamento do FrontEnd</w:t>
      </w:r>
      <w:bookmarkEnd w:id="434"/>
    </w:p>
    <w:p w14:paraId="1C3B0109" w14:textId="77777777" w:rsidR="001D3659" w:rsidRDefault="005F2F57" w:rsidP="0075009A">
      <w:pPr>
        <w:autoSpaceDE w:val="0"/>
        <w:autoSpaceDN w:val="0"/>
        <w:adjustRightInd w:val="0"/>
        <w:spacing w:after="0" w:line="360" w:lineRule="auto"/>
        <w:ind w:left="289" w:firstLine="697"/>
        <w:jc w:val="both"/>
        <w:pPrChange w:id="435" w:author="JORGE TODOE MATSUSHIMA" w:date="2018-12-01T11:36:00Z">
          <w:pPr>
            <w:autoSpaceDE w:val="0"/>
            <w:autoSpaceDN w:val="0"/>
            <w:adjustRightInd w:val="0"/>
            <w:spacing w:line="360" w:lineRule="auto"/>
            <w:ind w:firstLine="697"/>
            <w:jc w:val="both"/>
          </w:pPr>
        </w:pPrChange>
      </w:pPr>
      <w:r>
        <w:t xml:space="preserve">O FrontEnd do Projeto funciona baseado na interação com o usuário. Quando ele clica em um botão, ou clica em um item para detalhamento. </w:t>
      </w:r>
    </w:p>
    <w:p w14:paraId="1EA36AB9" w14:textId="77777777" w:rsidR="001D3659" w:rsidRDefault="005F2F57" w:rsidP="0075009A">
      <w:pPr>
        <w:autoSpaceDE w:val="0"/>
        <w:autoSpaceDN w:val="0"/>
        <w:adjustRightInd w:val="0"/>
        <w:spacing w:after="0" w:line="360" w:lineRule="auto"/>
        <w:ind w:left="289" w:firstLine="697"/>
        <w:jc w:val="both"/>
        <w:pPrChange w:id="436" w:author="JORGE TODOE MATSUSHIMA" w:date="2018-12-01T11:36:00Z">
          <w:pPr>
            <w:autoSpaceDE w:val="0"/>
            <w:autoSpaceDN w:val="0"/>
            <w:adjustRightInd w:val="0"/>
            <w:spacing w:line="360" w:lineRule="auto"/>
            <w:ind w:firstLine="697"/>
            <w:jc w:val="both"/>
          </w:pPr>
        </w:pPrChange>
      </w:pPr>
      <w:r>
        <w:t>Para uma breve explicação do funcionamento do FrontEnd, utilizaremos como exemplo a função de criação de rotas. Para poder utilizar essa função deve-se acessar a Página de criação de Rotas. No Ionic Página é composta por 4 arquivos:</w:t>
      </w:r>
    </w:p>
    <w:p w14:paraId="7E41F460" w14:textId="77777777" w:rsidR="001D3659" w:rsidRDefault="005F2F57" w:rsidP="001F44F6">
      <w:pPr>
        <w:numPr>
          <w:ilvl w:val="0"/>
          <w:numId w:val="11"/>
        </w:numPr>
        <w:autoSpaceDE w:val="0"/>
        <w:autoSpaceDN w:val="0"/>
        <w:adjustRightInd w:val="0"/>
        <w:spacing w:after="0" w:line="360" w:lineRule="auto"/>
        <w:ind w:left="289" w:firstLine="709"/>
        <w:jc w:val="both"/>
        <w:pPrChange w:id="437" w:author="JORGE TODOE MATSUSHIMA" w:date="2018-12-01T14:33:00Z">
          <w:pPr>
            <w:numPr>
              <w:numId w:val="11"/>
            </w:numPr>
            <w:tabs>
              <w:tab w:val="left" w:pos="425"/>
            </w:tabs>
            <w:autoSpaceDE w:val="0"/>
            <w:autoSpaceDN w:val="0"/>
            <w:adjustRightInd w:val="0"/>
            <w:spacing w:line="360" w:lineRule="auto"/>
            <w:ind w:left="289" w:firstLine="709"/>
            <w:jc w:val="both"/>
          </w:pPr>
        </w:pPrChange>
      </w:pPr>
      <w:r>
        <w:t>HTML: é a tela, na qual o usuário vê e interage.</w:t>
      </w:r>
    </w:p>
    <w:p w14:paraId="4348F76B" w14:textId="77777777" w:rsidR="001D3659" w:rsidRDefault="005F2F57" w:rsidP="001F44F6">
      <w:pPr>
        <w:numPr>
          <w:ilvl w:val="0"/>
          <w:numId w:val="11"/>
        </w:numPr>
        <w:autoSpaceDE w:val="0"/>
        <w:autoSpaceDN w:val="0"/>
        <w:adjustRightInd w:val="0"/>
        <w:spacing w:after="0" w:line="360" w:lineRule="auto"/>
        <w:ind w:left="289" w:firstLine="709"/>
        <w:jc w:val="both"/>
        <w:pPrChange w:id="438" w:author="JORGE TODOE MATSUSHIMA" w:date="2018-12-01T14:33:00Z">
          <w:pPr>
            <w:numPr>
              <w:numId w:val="11"/>
            </w:numPr>
            <w:tabs>
              <w:tab w:val="left" w:pos="425"/>
            </w:tabs>
            <w:autoSpaceDE w:val="0"/>
            <w:autoSpaceDN w:val="0"/>
            <w:adjustRightInd w:val="0"/>
            <w:spacing w:line="360" w:lineRule="auto"/>
            <w:ind w:left="289" w:firstLine="709"/>
            <w:jc w:val="both"/>
          </w:pPr>
        </w:pPrChange>
      </w:pPr>
      <w:r>
        <w:t>SCSS: arquivo que contém as propriedades gráficas da tela, como definição de posicionamento dos objetos, cor de Fonts.</w:t>
      </w:r>
    </w:p>
    <w:p w14:paraId="6148971D" w14:textId="77777777" w:rsidR="001D3659" w:rsidRDefault="005F2F57" w:rsidP="001F44F6">
      <w:pPr>
        <w:numPr>
          <w:ilvl w:val="0"/>
          <w:numId w:val="11"/>
        </w:numPr>
        <w:autoSpaceDE w:val="0"/>
        <w:autoSpaceDN w:val="0"/>
        <w:adjustRightInd w:val="0"/>
        <w:spacing w:after="0" w:line="360" w:lineRule="auto"/>
        <w:ind w:left="289" w:firstLine="709"/>
        <w:jc w:val="both"/>
        <w:pPrChange w:id="439" w:author="JORGE TODOE MATSUSHIMA" w:date="2018-12-01T14:33:00Z">
          <w:pPr>
            <w:numPr>
              <w:numId w:val="11"/>
            </w:numPr>
            <w:tabs>
              <w:tab w:val="left" w:pos="425"/>
            </w:tabs>
            <w:autoSpaceDE w:val="0"/>
            <w:autoSpaceDN w:val="0"/>
            <w:adjustRightInd w:val="0"/>
            <w:spacing w:line="360" w:lineRule="auto"/>
            <w:ind w:left="289" w:firstLine="709"/>
            <w:jc w:val="both"/>
          </w:pPr>
        </w:pPrChange>
      </w:pPr>
      <w:r>
        <w:t>Modulo: arquivo onde são injetadas as dependências da Página.</w:t>
      </w:r>
    </w:p>
    <w:p w14:paraId="38DA2C2C" w14:textId="77777777" w:rsidR="001D3659" w:rsidRDefault="005F2F57" w:rsidP="001F44F6">
      <w:pPr>
        <w:numPr>
          <w:ilvl w:val="0"/>
          <w:numId w:val="11"/>
        </w:numPr>
        <w:autoSpaceDE w:val="0"/>
        <w:autoSpaceDN w:val="0"/>
        <w:adjustRightInd w:val="0"/>
        <w:spacing w:after="0" w:line="360" w:lineRule="auto"/>
        <w:ind w:left="289" w:firstLine="709"/>
        <w:jc w:val="both"/>
        <w:pPrChange w:id="440" w:author="JORGE TODOE MATSUSHIMA" w:date="2018-12-01T14:33:00Z">
          <w:pPr>
            <w:numPr>
              <w:numId w:val="11"/>
            </w:numPr>
            <w:tabs>
              <w:tab w:val="left" w:pos="425"/>
            </w:tabs>
            <w:autoSpaceDE w:val="0"/>
            <w:autoSpaceDN w:val="0"/>
            <w:adjustRightInd w:val="0"/>
            <w:spacing w:line="360" w:lineRule="auto"/>
            <w:ind w:left="289" w:firstLine="709"/>
            <w:jc w:val="both"/>
          </w:pPr>
        </w:pPrChange>
      </w:pPr>
      <w:r>
        <w:t>Controlador da Página: Responsável por Captar os eventos, executar ações e retornar dados ao usuário.</w:t>
      </w:r>
    </w:p>
    <w:p w14:paraId="24DD5865" w14:textId="77777777" w:rsidR="001D3659" w:rsidRDefault="005F2F57" w:rsidP="0075009A">
      <w:pPr>
        <w:autoSpaceDE w:val="0"/>
        <w:autoSpaceDN w:val="0"/>
        <w:adjustRightInd w:val="0"/>
        <w:spacing w:after="0" w:line="360" w:lineRule="auto"/>
        <w:ind w:left="289" w:firstLine="697"/>
        <w:jc w:val="both"/>
        <w:pPrChange w:id="441" w:author="JORGE TODOE MATSUSHIMA" w:date="2018-12-01T11:36:00Z">
          <w:pPr>
            <w:autoSpaceDE w:val="0"/>
            <w:autoSpaceDN w:val="0"/>
            <w:adjustRightInd w:val="0"/>
            <w:spacing w:line="360" w:lineRule="auto"/>
            <w:ind w:firstLine="697"/>
            <w:jc w:val="both"/>
          </w:pPr>
        </w:pPrChange>
      </w:pPr>
      <w:r>
        <w:t>As Páginas do Ionic podem ser geradas automaticamente utilizando o Ionic Cli, tendo ele instalado basta executar a seguinte instrução utilizando um prompt de comando: ionic g page ‘nome da página’.</w:t>
      </w:r>
    </w:p>
    <w:p w14:paraId="5A94EE4F" w14:textId="77777777" w:rsidR="001D3659" w:rsidRDefault="005F2F57" w:rsidP="0075009A">
      <w:pPr>
        <w:autoSpaceDE w:val="0"/>
        <w:autoSpaceDN w:val="0"/>
        <w:adjustRightInd w:val="0"/>
        <w:spacing w:after="0" w:line="360" w:lineRule="auto"/>
        <w:ind w:left="289" w:firstLine="697"/>
        <w:jc w:val="both"/>
        <w:pPrChange w:id="442" w:author="JORGE TODOE MATSUSHIMA" w:date="2018-12-01T11:37:00Z">
          <w:pPr>
            <w:autoSpaceDE w:val="0"/>
            <w:autoSpaceDN w:val="0"/>
            <w:adjustRightInd w:val="0"/>
            <w:spacing w:line="360" w:lineRule="auto"/>
            <w:ind w:firstLine="697"/>
            <w:jc w:val="both"/>
          </w:pPr>
        </w:pPrChange>
      </w:pPr>
      <w:r>
        <w:t>Dada a explicação do conceito de Página dentro do Ionic, pode ser analisada a estrutura HTML da Página de geração de rotas. Antes de ser apresentado o código HTML, a Figura 24 mostra a Página, sem ter sofrido interações com o usuário.</w:t>
      </w:r>
    </w:p>
    <w:p w14:paraId="1E8741D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24</w:t>
      </w:r>
      <w:r>
        <w:rPr>
          <w:sz w:val="24"/>
          <w:szCs w:val="24"/>
        </w:rPr>
        <w:fldChar w:fldCharType="end"/>
      </w:r>
      <w:bookmarkStart w:id="443" w:name="_Toc30613"/>
      <w:r>
        <w:rPr>
          <w:sz w:val="24"/>
          <w:szCs w:val="24"/>
        </w:rPr>
        <w:t>. Página de Geração de Rotas</w:t>
      </w:r>
      <w:r>
        <w:rPr>
          <w:sz w:val="24"/>
          <w:szCs w:val="24"/>
          <w:lang w:val="en-US"/>
        </w:rPr>
        <w:t>.</w:t>
      </w:r>
      <w:bookmarkEnd w:id="443"/>
    </w:p>
    <w:p w14:paraId="45F49EBB" w14:textId="77777777" w:rsidR="001D3659" w:rsidRDefault="005F2F57">
      <w:pPr>
        <w:autoSpaceDE w:val="0"/>
        <w:autoSpaceDN w:val="0"/>
        <w:adjustRightInd w:val="0"/>
        <w:spacing w:line="360" w:lineRule="auto"/>
        <w:ind w:leftChars="50" w:left="120"/>
        <w:jc w:val="center"/>
      </w:pPr>
      <w:r>
        <w:rPr>
          <w:noProof/>
        </w:rPr>
        <w:lastRenderedPageBreak/>
        <w:drawing>
          <wp:inline distT="0" distB="0" distL="114300" distR="114300" wp14:anchorId="67870C89" wp14:editId="42F8CA46">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45"/>
                    <a:stretch>
                      <a:fillRect/>
                    </a:stretch>
                  </pic:blipFill>
                  <pic:spPr>
                    <a:xfrm>
                      <a:off x="0" y="0"/>
                      <a:ext cx="1461770" cy="2437765"/>
                    </a:xfrm>
                    <a:prstGeom prst="rect">
                      <a:avLst/>
                    </a:prstGeom>
                    <a:noFill/>
                    <a:ln w="9525">
                      <a:solidFill>
                        <a:schemeClr val="tx1"/>
                      </a:solidFill>
                    </a:ln>
                  </pic:spPr>
                </pic:pic>
              </a:graphicData>
            </a:graphic>
          </wp:inline>
        </w:drawing>
      </w:r>
    </w:p>
    <w:p w14:paraId="547A416D" w14:textId="77777777" w:rsidR="001D3659" w:rsidRDefault="005F2F57">
      <w:pPr>
        <w:autoSpaceDE w:val="0"/>
        <w:autoSpaceDN w:val="0"/>
        <w:adjustRightInd w:val="0"/>
        <w:spacing w:line="360" w:lineRule="auto"/>
        <w:ind w:firstLine="697"/>
        <w:jc w:val="both"/>
        <w:rPr>
          <w:sz w:val="20"/>
        </w:rPr>
      </w:pPr>
      <w:r>
        <w:rPr>
          <w:sz w:val="20"/>
        </w:rPr>
        <w:t>Fonte: O Autor (2018)</w:t>
      </w:r>
    </w:p>
    <w:p w14:paraId="712CD61A" w14:textId="77777777" w:rsidR="001D3659" w:rsidRDefault="005F2F57" w:rsidP="0075009A">
      <w:pPr>
        <w:autoSpaceDE w:val="0"/>
        <w:autoSpaceDN w:val="0"/>
        <w:adjustRightInd w:val="0"/>
        <w:spacing w:after="0" w:line="360" w:lineRule="auto"/>
        <w:ind w:left="289" w:firstLine="697"/>
        <w:jc w:val="both"/>
        <w:pPrChange w:id="444" w:author="JORGE TODOE MATSUSHIMA" w:date="2018-12-01T11:37:00Z">
          <w:pPr>
            <w:autoSpaceDE w:val="0"/>
            <w:autoSpaceDN w:val="0"/>
            <w:adjustRightInd w:val="0"/>
            <w:spacing w:line="360" w:lineRule="auto"/>
            <w:ind w:firstLine="697"/>
            <w:jc w:val="both"/>
          </w:pPr>
        </w:pPrChange>
      </w:pPr>
      <w:r>
        <w:t xml:space="preserve">É possível observar alguns itens que são carregados quando a Página é acessada. A Figura 25 apresenta o código cabeçalho desta Página. Nesse cabeçalho é apresentado o nome da Página e inserido o botão para acessar o menu lateral. </w:t>
      </w:r>
    </w:p>
    <w:p w14:paraId="601E85AD"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25</w:t>
      </w:r>
      <w:r>
        <w:rPr>
          <w:sz w:val="24"/>
          <w:szCs w:val="24"/>
        </w:rPr>
        <w:fldChar w:fldCharType="end"/>
      </w:r>
      <w:bookmarkStart w:id="445" w:name="_Toc17310"/>
      <w:r>
        <w:rPr>
          <w:sz w:val="24"/>
          <w:szCs w:val="24"/>
        </w:rPr>
        <w:t>. Cabeçalho da Página de Geração de Rotas</w:t>
      </w:r>
      <w:r>
        <w:rPr>
          <w:sz w:val="24"/>
          <w:szCs w:val="24"/>
          <w:lang w:val="en-US"/>
        </w:rPr>
        <w:t>.</w:t>
      </w:r>
      <w:bookmarkEnd w:id="445"/>
    </w:p>
    <w:p w14:paraId="0DFB1CC9"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5D74A57C" wp14:editId="5EFD7FE1">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46"/>
                    <a:stretch>
                      <a:fillRect/>
                    </a:stretch>
                  </pic:blipFill>
                  <pic:spPr>
                    <a:xfrm>
                      <a:off x="0" y="0"/>
                      <a:ext cx="2543175" cy="1338580"/>
                    </a:xfrm>
                    <a:prstGeom prst="rect">
                      <a:avLst/>
                    </a:prstGeom>
                  </pic:spPr>
                </pic:pic>
              </a:graphicData>
            </a:graphic>
          </wp:inline>
        </w:drawing>
      </w:r>
    </w:p>
    <w:p w14:paraId="758C03D0" w14:textId="77777777" w:rsidR="001D3659" w:rsidRDefault="005F2F57">
      <w:pPr>
        <w:autoSpaceDE w:val="0"/>
        <w:autoSpaceDN w:val="0"/>
        <w:adjustRightInd w:val="0"/>
        <w:spacing w:line="360" w:lineRule="auto"/>
        <w:jc w:val="both"/>
        <w:rPr>
          <w:sz w:val="20"/>
        </w:rPr>
      </w:pPr>
      <w:r>
        <w:rPr>
          <w:sz w:val="20"/>
        </w:rPr>
        <w:t>Fonte: O Autor (2018)</w:t>
      </w:r>
    </w:p>
    <w:p w14:paraId="177B36A1" w14:textId="77777777" w:rsidR="001D3659" w:rsidRDefault="005F2F57" w:rsidP="0075009A">
      <w:pPr>
        <w:autoSpaceDE w:val="0"/>
        <w:autoSpaceDN w:val="0"/>
        <w:adjustRightInd w:val="0"/>
        <w:spacing w:after="0" w:line="360" w:lineRule="auto"/>
        <w:ind w:left="289" w:firstLine="697"/>
        <w:jc w:val="both"/>
        <w:pPrChange w:id="446" w:author="JORGE TODOE MATSUSHIMA" w:date="2018-12-01T11:37:00Z">
          <w:pPr>
            <w:autoSpaceDE w:val="0"/>
            <w:autoSpaceDN w:val="0"/>
            <w:adjustRightInd w:val="0"/>
            <w:spacing w:line="360" w:lineRule="auto"/>
            <w:ind w:firstLine="697"/>
            <w:jc w:val="both"/>
          </w:pPr>
        </w:pPrChange>
      </w:pPr>
      <w:r>
        <w:t xml:space="preserve">É possível também </w:t>
      </w:r>
      <w:del w:id="447" w:author="JORGE TODOE MATSUSHIMA" w:date="2018-12-01T14:35:00Z">
        <w:r w:rsidDel="001F44F6">
          <w:delText xml:space="preserve">também </w:delText>
        </w:r>
      </w:del>
      <w:r>
        <w:t>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14:paraId="6CEB7FE6" w14:textId="77777777" w:rsidR="001F44F6" w:rsidRDefault="001F44F6">
      <w:pPr>
        <w:pStyle w:val="Legenda"/>
        <w:jc w:val="center"/>
        <w:rPr>
          <w:ins w:id="448" w:author="JORGE TODOE MATSUSHIMA" w:date="2018-12-01T14:35:00Z"/>
          <w:sz w:val="24"/>
          <w:szCs w:val="24"/>
        </w:rPr>
      </w:pPr>
    </w:p>
    <w:p w14:paraId="21968A5A" w14:textId="77777777" w:rsidR="001D3659" w:rsidRDefault="005F2F57">
      <w:pPr>
        <w:pStyle w:val="Legenda"/>
        <w:jc w:val="center"/>
        <w:rPr>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26</w:t>
      </w:r>
      <w:r>
        <w:rPr>
          <w:sz w:val="24"/>
          <w:szCs w:val="24"/>
        </w:rPr>
        <w:fldChar w:fldCharType="end"/>
      </w:r>
      <w:bookmarkStart w:id="449" w:name="_Toc26219"/>
      <w:r>
        <w:rPr>
          <w:sz w:val="24"/>
          <w:szCs w:val="24"/>
        </w:rPr>
        <w:t>. Fragmento da Página de Geração de Rotas</w:t>
      </w:r>
      <w:r>
        <w:rPr>
          <w:sz w:val="24"/>
          <w:szCs w:val="24"/>
          <w:lang w:val="en-US"/>
        </w:rPr>
        <w:t>.</w:t>
      </w:r>
      <w:bookmarkEnd w:id="449"/>
    </w:p>
    <w:p w14:paraId="27465279" w14:textId="77777777" w:rsidR="001D3659" w:rsidRDefault="005F2F57">
      <w:pPr>
        <w:autoSpaceDE w:val="0"/>
        <w:autoSpaceDN w:val="0"/>
        <w:adjustRightInd w:val="0"/>
        <w:spacing w:line="360" w:lineRule="auto"/>
        <w:ind w:leftChars="50" w:left="120"/>
        <w:jc w:val="center"/>
      </w:pPr>
      <w:r>
        <w:rPr>
          <w:noProof/>
        </w:rPr>
        <w:lastRenderedPageBreak/>
        <w:drawing>
          <wp:inline distT="0" distB="0" distL="114300" distR="114300" wp14:anchorId="3E1FC1EA" wp14:editId="635F0C6A">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47"/>
                    <a:srcRect l="-112" t="654" r="112" b="32376"/>
                    <a:stretch>
                      <a:fillRect/>
                    </a:stretch>
                  </pic:blipFill>
                  <pic:spPr>
                    <a:xfrm>
                      <a:off x="0" y="0"/>
                      <a:ext cx="5656580" cy="1821815"/>
                    </a:xfrm>
                    <a:prstGeom prst="rect">
                      <a:avLst/>
                    </a:prstGeom>
                    <a:noFill/>
                    <a:ln w="9525">
                      <a:noFill/>
                    </a:ln>
                  </pic:spPr>
                </pic:pic>
              </a:graphicData>
            </a:graphic>
          </wp:inline>
        </w:drawing>
      </w:r>
    </w:p>
    <w:p w14:paraId="4FD6B323" w14:textId="77777777" w:rsidR="001D3659" w:rsidRDefault="005F2F57" w:rsidP="001F44F6">
      <w:pPr>
        <w:autoSpaceDE w:val="0"/>
        <w:autoSpaceDN w:val="0"/>
        <w:adjustRightInd w:val="0"/>
        <w:spacing w:after="0" w:line="360" w:lineRule="auto"/>
        <w:ind w:left="289"/>
        <w:jc w:val="both"/>
        <w:rPr>
          <w:sz w:val="20"/>
        </w:rPr>
        <w:pPrChange w:id="450" w:author="JORGE TODOE MATSUSHIMA" w:date="2018-12-01T14:35:00Z">
          <w:pPr>
            <w:autoSpaceDE w:val="0"/>
            <w:autoSpaceDN w:val="0"/>
            <w:adjustRightInd w:val="0"/>
            <w:spacing w:line="360" w:lineRule="auto"/>
            <w:jc w:val="both"/>
          </w:pPr>
        </w:pPrChange>
      </w:pPr>
      <w:r>
        <w:rPr>
          <w:sz w:val="20"/>
        </w:rPr>
        <w:t>Fonte: O Autor (2018)</w:t>
      </w:r>
    </w:p>
    <w:p w14:paraId="7AA334FB" w14:textId="77777777" w:rsidR="001F44F6" w:rsidRDefault="001F44F6" w:rsidP="0075009A">
      <w:pPr>
        <w:autoSpaceDE w:val="0"/>
        <w:autoSpaceDN w:val="0"/>
        <w:adjustRightInd w:val="0"/>
        <w:spacing w:after="0" w:line="360" w:lineRule="auto"/>
        <w:ind w:left="289" w:firstLine="697"/>
        <w:jc w:val="both"/>
        <w:rPr>
          <w:ins w:id="451" w:author="JORGE TODOE MATSUSHIMA" w:date="2018-12-01T14:35:00Z"/>
        </w:rPr>
      </w:pPr>
    </w:p>
    <w:p w14:paraId="62347745" w14:textId="77777777" w:rsidR="001D3659" w:rsidRDefault="005F2F57" w:rsidP="0075009A">
      <w:pPr>
        <w:autoSpaceDE w:val="0"/>
        <w:autoSpaceDN w:val="0"/>
        <w:adjustRightInd w:val="0"/>
        <w:spacing w:after="0" w:line="360" w:lineRule="auto"/>
        <w:ind w:left="289" w:firstLine="697"/>
        <w:jc w:val="both"/>
        <w:pPrChange w:id="452" w:author="JORGE TODOE MATSUSHIMA" w:date="2018-12-01T11:37:00Z">
          <w:pPr>
            <w:autoSpaceDE w:val="0"/>
            <w:autoSpaceDN w:val="0"/>
            <w:adjustRightInd w:val="0"/>
            <w:spacing w:line="360" w:lineRule="auto"/>
            <w:ind w:firstLine="697"/>
            <w:jc w:val="both"/>
          </w:pPr>
        </w:pPrChange>
      </w:pPr>
      <w:r>
        <w:t xml:space="preserve">As duas primeiras Tags nomeadas ‘ion-item’ é a união do nome do </w:t>
      </w:r>
      <w:proofErr w:type="gramStart"/>
      <w:r>
        <w:t>campo(</w:t>
      </w:r>
      <w:proofErr w:type="gramEnd"/>
      <w:r>
        <w:t>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14:paraId="11D07619" w14:textId="77777777" w:rsidR="001D3659" w:rsidRDefault="005F2F57" w:rsidP="0075009A">
      <w:pPr>
        <w:autoSpaceDE w:val="0"/>
        <w:autoSpaceDN w:val="0"/>
        <w:adjustRightInd w:val="0"/>
        <w:spacing w:after="0" w:line="360" w:lineRule="auto"/>
        <w:ind w:left="289" w:firstLine="697"/>
        <w:jc w:val="both"/>
        <w:pPrChange w:id="453" w:author="JORGE TODOE MATSUSHIMA" w:date="2018-12-01T11:37:00Z">
          <w:pPr>
            <w:autoSpaceDE w:val="0"/>
            <w:autoSpaceDN w:val="0"/>
            <w:adjustRightInd w:val="0"/>
            <w:spacing w:line="360" w:lineRule="auto"/>
            <w:ind w:firstLine="697"/>
            <w:jc w:val="both"/>
          </w:pPr>
        </w:pPrChange>
      </w:pPr>
      <w: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14:paraId="054F635E" w14:textId="77777777" w:rsidR="001D3659" w:rsidRDefault="005F2F57" w:rsidP="0075009A">
      <w:pPr>
        <w:autoSpaceDE w:val="0"/>
        <w:autoSpaceDN w:val="0"/>
        <w:adjustRightInd w:val="0"/>
        <w:spacing w:after="0" w:line="360" w:lineRule="auto"/>
        <w:ind w:left="289" w:firstLine="697"/>
        <w:jc w:val="both"/>
        <w:rPr>
          <w:ins w:id="454" w:author="JORGE TODOE MATSUSHIMA" w:date="2018-12-01T14:35:00Z"/>
        </w:rPr>
      </w:pPr>
      <w: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14:paraId="51A3CF29" w14:textId="77777777" w:rsidR="001F44F6" w:rsidRDefault="001F44F6" w:rsidP="0075009A">
      <w:pPr>
        <w:autoSpaceDE w:val="0"/>
        <w:autoSpaceDN w:val="0"/>
        <w:adjustRightInd w:val="0"/>
        <w:spacing w:after="0" w:line="360" w:lineRule="auto"/>
        <w:ind w:left="289" w:firstLine="697"/>
        <w:jc w:val="both"/>
        <w:rPr>
          <w:ins w:id="455" w:author="JORGE TODOE MATSUSHIMA" w:date="2018-12-01T14:35:00Z"/>
        </w:rPr>
      </w:pPr>
    </w:p>
    <w:p w14:paraId="144F32B6" w14:textId="77777777" w:rsidR="001F44F6" w:rsidRDefault="001F44F6" w:rsidP="0075009A">
      <w:pPr>
        <w:autoSpaceDE w:val="0"/>
        <w:autoSpaceDN w:val="0"/>
        <w:adjustRightInd w:val="0"/>
        <w:spacing w:after="0" w:line="360" w:lineRule="auto"/>
        <w:ind w:left="289" w:firstLine="697"/>
        <w:jc w:val="both"/>
        <w:rPr>
          <w:ins w:id="456" w:author="JORGE TODOE MATSUSHIMA" w:date="2018-12-01T14:35:00Z"/>
        </w:rPr>
      </w:pPr>
    </w:p>
    <w:p w14:paraId="3D59294A" w14:textId="77777777" w:rsidR="001F44F6" w:rsidRDefault="001F44F6" w:rsidP="0075009A">
      <w:pPr>
        <w:autoSpaceDE w:val="0"/>
        <w:autoSpaceDN w:val="0"/>
        <w:adjustRightInd w:val="0"/>
        <w:spacing w:after="0" w:line="360" w:lineRule="auto"/>
        <w:ind w:left="289" w:firstLine="697"/>
        <w:jc w:val="both"/>
        <w:pPrChange w:id="457" w:author="JORGE TODOE MATSUSHIMA" w:date="2018-12-01T11:37:00Z">
          <w:pPr>
            <w:autoSpaceDE w:val="0"/>
            <w:autoSpaceDN w:val="0"/>
            <w:adjustRightInd w:val="0"/>
            <w:spacing w:line="360" w:lineRule="auto"/>
            <w:ind w:firstLine="697"/>
            <w:jc w:val="both"/>
          </w:pPr>
        </w:pPrChange>
      </w:pPr>
    </w:p>
    <w:p w14:paraId="2091C610"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27</w:t>
      </w:r>
      <w:r>
        <w:rPr>
          <w:sz w:val="24"/>
          <w:szCs w:val="24"/>
        </w:rPr>
        <w:fldChar w:fldCharType="end"/>
      </w:r>
      <w:bookmarkStart w:id="458" w:name="_Toc29324"/>
      <w:r>
        <w:rPr>
          <w:sz w:val="24"/>
          <w:szCs w:val="24"/>
        </w:rPr>
        <w:t>. Fragmento de Código, Controlador Pagina de Geração de Rotas</w:t>
      </w:r>
      <w:r>
        <w:rPr>
          <w:sz w:val="24"/>
          <w:szCs w:val="24"/>
          <w:lang w:val="en-US"/>
        </w:rPr>
        <w:t>.</w:t>
      </w:r>
      <w:bookmarkEnd w:id="458"/>
    </w:p>
    <w:p w14:paraId="136826E9" w14:textId="77777777" w:rsidR="001D3659" w:rsidRDefault="005F2F57">
      <w:pPr>
        <w:autoSpaceDE w:val="0"/>
        <w:autoSpaceDN w:val="0"/>
        <w:adjustRightInd w:val="0"/>
        <w:spacing w:line="360" w:lineRule="auto"/>
        <w:ind w:leftChars="50" w:left="120"/>
        <w:jc w:val="center"/>
      </w:pPr>
      <w:r>
        <w:rPr>
          <w:noProof/>
        </w:rPr>
        <w:lastRenderedPageBreak/>
        <w:drawing>
          <wp:inline distT="0" distB="0" distL="114300" distR="114300" wp14:anchorId="506C399D" wp14:editId="62EB2695">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8"/>
                    <a:stretch>
                      <a:fillRect/>
                    </a:stretch>
                  </pic:blipFill>
                  <pic:spPr>
                    <a:xfrm>
                      <a:off x="0" y="0"/>
                      <a:ext cx="2924175" cy="2182495"/>
                    </a:xfrm>
                    <a:prstGeom prst="rect">
                      <a:avLst/>
                    </a:prstGeom>
                  </pic:spPr>
                </pic:pic>
              </a:graphicData>
            </a:graphic>
          </wp:inline>
        </w:drawing>
      </w:r>
    </w:p>
    <w:p w14:paraId="1DA97CFB" w14:textId="77777777" w:rsidR="001D3659" w:rsidRDefault="005F2F57">
      <w:pPr>
        <w:autoSpaceDE w:val="0"/>
        <w:autoSpaceDN w:val="0"/>
        <w:adjustRightInd w:val="0"/>
        <w:spacing w:line="360" w:lineRule="auto"/>
        <w:jc w:val="both"/>
        <w:rPr>
          <w:sz w:val="20"/>
        </w:rPr>
      </w:pPr>
      <w:r>
        <w:rPr>
          <w:sz w:val="20"/>
        </w:rPr>
        <w:t>Fonte: O Autor (2018)</w:t>
      </w:r>
    </w:p>
    <w:p w14:paraId="0A2C75D7" w14:textId="77777777" w:rsidR="001D3659" w:rsidRDefault="005F2F57" w:rsidP="0075009A">
      <w:pPr>
        <w:autoSpaceDE w:val="0"/>
        <w:autoSpaceDN w:val="0"/>
        <w:adjustRightInd w:val="0"/>
        <w:spacing w:after="0" w:line="360" w:lineRule="auto"/>
        <w:ind w:left="289" w:firstLine="697"/>
        <w:jc w:val="both"/>
        <w:pPrChange w:id="459" w:author="JORGE TODOE MATSUSHIMA" w:date="2018-12-01T11:37:00Z">
          <w:pPr>
            <w:autoSpaceDE w:val="0"/>
            <w:autoSpaceDN w:val="0"/>
            <w:adjustRightInd w:val="0"/>
            <w:spacing w:line="360" w:lineRule="auto"/>
            <w:ind w:firstLine="697"/>
            <w:jc w:val="both"/>
          </w:pPr>
        </w:pPrChange>
      </w:pPr>
      <w:r>
        <w:t xml:space="preserve">O método Valida Cep, executa o método ‘findByCep’ de cepService Figura28, esse método irá realizar </w:t>
      </w:r>
      <w:del w:id="460" w:author="JORGE TODOE MATSUSHIMA" w:date="2018-12-01T14:35:00Z">
        <w:r w:rsidDel="001F44F6">
          <w:delText>um requisição</w:delText>
        </w:r>
      </w:del>
      <w:ins w:id="461" w:author="JORGE TODOE MATSUSHIMA" w:date="2018-12-01T14:35:00Z">
        <w:r w:rsidR="001F44F6">
          <w:t>uma requisição</w:t>
        </w:r>
      </w:ins>
      <w:r>
        <w:t xml:space="preserve">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14:paraId="66B1659C"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28</w:t>
      </w:r>
      <w:r>
        <w:rPr>
          <w:sz w:val="24"/>
          <w:szCs w:val="24"/>
        </w:rPr>
        <w:fldChar w:fldCharType="end"/>
      </w:r>
      <w:bookmarkStart w:id="462" w:name="_Toc13912"/>
      <w:r>
        <w:rPr>
          <w:sz w:val="24"/>
          <w:szCs w:val="24"/>
        </w:rPr>
        <w:t>. Fragmento da Classe CepService</w:t>
      </w:r>
      <w:r>
        <w:rPr>
          <w:sz w:val="24"/>
          <w:szCs w:val="24"/>
          <w:lang w:val="en-US"/>
        </w:rPr>
        <w:t>.</w:t>
      </w:r>
      <w:bookmarkEnd w:id="462"/>
    </w:p>
    <w:p w14:paraId="3E940DD4"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72340734" wp14:editId="5105575E">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9"/>
                    <a:stretch>
                      <a:fillRect/>
                    </a:stretch>
                  </pic:blipFill>
                  <pic:spPr>
                    <a:xfrm>
                      <a:off x="0" y="0"/>
                      <a:ext cx="4204970" cy="1370965"/>
                    </a:xfrm>
                    <a:prstGeom prst="rect">
                      <a:avLst/>
                    </a:prstGeom>
                    <a:ln>
                      <a:solidFill>
                        <a:schemeClr val="tx1"/>
                      </a:solidFill>
                    </a:ln>
                  </pic:spPr>
                </pic:pic>
              </a:graphicData>
            </a:graphic>
          </wp:inline>
        </w:drawing>
      </w:r>
    </w:p>
    <w:p w14:paraId="50E35708" w14:textId="77777777" w:rsidR="001D3659" w:rsidRDefault="005F2F57" w:rsidP="001F44F6">
      <w:pPr>
        <w:autoSpaceDE w:val="0"/>
        <w:autoSpaceDN w:val="0"/>
        <w:adjustRightInd w:val="0"/>
        <w:spacing w:after="0" w:line="360" w:lineRule="auto"/>
        <w:ind w:left="289"/>
        <w:jc w:val="both"/>
        <w:pPrChange w:id="463" w:author="JORGE TODOE MATSUSHIMA" w:date="2018-12-01T14:36:00Z">
          <w:pPr>
            <w:autoSpaceDE w:val="0"/>
            <w:autoSpaceDN w:val="0"/>
            <w:adjustRightInd w:val="0"/>
            <w:spacing w:line="360" w:lineRule="auto"/>
            <w:jc w:val="both"/>
          </w:pPr>
        </w:pPrChange>
      </w:pPr>
      <w:r>
        <w:rPr>
          <w:sz w:val="20"/>
        </w:rPr>
        <w:t>Fonte: O Autor (2018)</w:t>
      </w:r>
    </w:p>
    <w:p w14:paraId="3C8E9FA7" w14:textId="77777777" w:rsidR="001F44F6" w:rsidRDefault="001F44F6" w:rsidP="0075009A">
      <w:pPr>
        <w:autoSpaceDE w:val="0"/>
        <w:autoSpaceDN w:val="0"/>
        <w:adjustRightInd w:val="0"/>
        <w:spacing w:after="0" w:line="360" w:lineRule="auto"/>
        <w:ind w:left="289" w:firstLine="697"/>
        <w:jc w:val="both"/>
        <w:rPr>
          <w:ins w:id="464" w:author="JORGE TODOE MATSUSHIMA" w:date="2018-12-01T14:36:00Z"/>
        </w:rPr>
      </w:pPr>
    </w:p>
    <w:p w14:paraId="468FAA07" w14:textId="77777777" w:rsidR="001D3659" w:rsidRPr="001F44F6" w:rsidRDefault="005F2F57" w:rsidP="0075009A">
      <w:pPr>
        <w:autoSpaceDE w:val="0"/>
        <w:autoSpaceDN w:val="0"/>
        <w:adjustRightInd w:val="0"/>
        <w:spacing w:after="0" w:line="360" w:lineRule="auto"/>
        <w:ind w:left="289" w:firstLine="697"/>
        <w:jc w:val="both"/>
        <w:rPr>
          <w:rPrChange w:id="465" w:author="JORGE TODOE MATSUSHIMA" w:date="2018-12-01T14:36:00Z">
            <w:rPr>
              <w:sz w:val="20"/>
            </w:rPr>
          </w:rPrChange>
        </w:rPr>
        <w:pPrChange w:id="466" w:author="JORGE TODOE MATSUSHIMA" w:date="2018-12-01T11:37:00Z">
          <w:pPr>
            <w:autoSpaceDE w:val="0"/>
            <w:autoSpaceDN w:val="0"/>
            <w:adjustRightInd w:val="0"/>
            <w:spacing w:line="360" w:lineRule="auto"/>
            <w:ind w:left="0" w:firstLine="700"/>
            <w:jc w:val="both"/>
          </w:pPr>
        </w:pPrChange>
      </w:pPr>
      <w:r w:rsidRPr="001F44F6">
        <w:rPr>
          <w:rPrChange w:id="467" w:author="JORGE TODOE MATSUSHIMA" w:date="2018-12-01T14:36:00Z">
            <w:rPr>
              <w:sz w:val="20"/>
            </w:rPr>
          </w:rPrChange>
        </w:rPr>
        <w:t xml:space="preserve">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w:t>
      </w:r>
      <w:proofErr w:type="gramStart"/>
      <w:r w:rsidRPr="001F44F6">
        <w:rPr>
          <w:rPrChange w:id="468" w:author="JORGE TODOE MATSUSHIMA" w:date="2018-12-01T14:36:00Z">
            <w:rPr>
              <w:sz w:val="20"/>
            </w:rPr>
          </w:rPrChange>
        </w:rPr>
        <w:t>a</w:t>
      </w:r>
      <w:proofErr w:type="gramEnd"/>
      <w:r w:rsidRPr="001F44F6">
        <w:rPr>
          <w:rPrChange w:id="469" w:author="JORGE TODOE MATSUSHIMA" w:date="2018-12-01T14:36:00Z">
            <w:rPr>
              <w:sz w:val="20"/>
            </w:rPr>
          </w:rPrChange>
        </w:rPr>
        <w:t xml:space="preserve"> execução de um requisição Http de qualquer tipo, passando como parâmetro obrigatório a URL e se necessário objetos no corpo da requisição.</w:t>
      </w:r>
    </w:p>
    <w:p w14:paraId="107A98A6" w14:textId="77777777" w:rsidR="001D3659" w:rsidRPr="001F44F6" w:rsidRDefault="005F2F57" w:rsidP="0075009A">
      <w:pPr>
        <w:autoSpaceDE w:val="0"/>
        <w:autoSpaceDN w:val="0"/>
        <w:adjustRightInd w:val="0"/>
        <w:spacing w:after="0" w:line="360" w:lineRule="auto"/>
        <w:ind w:left="289" w:firstLine="697"/>
        <w:jc w:val="both"/>
        <w:rPr>
          <w:rPrChange w:id="470" w:author="JORGE TODOE MATSUSHIMA" w:date="2018-12-01T14:36:00Z">
            <w:rPr>
              <w:sz w:val="20"/>
            </w:rPr>
          </w:rPrChange>
        </w:rPr>
        <w:pPrChange w:id="471" w:author="JORGE TODOE MATSUSHIMA" w:date="2018-12-01T11:37:00Z">
          <w:pPr>
            <w:autoSpaceDE w:val="0"/>
            <w:autoSpaceDN w:val="0"/>
            <w:adjustRightInd w:val="0"/>
            <w:spacing w:line="360" w:lineRule="auto"/>
            <w:ind w:left="0" w:firstLine="700"/>
            <w:jc w:val="both"/>
          </w:pPr>
        </w:pPrChange>
      </w:pPr>
      <w:r w:rsidRPr="001F44F6">
        <w:rPr>
          <w:rPrChange w:id="472" w:author="JORGE TODOE MATSUSHIMA" w:date="2018-12-01T14:36:00Z">
            <w:rPr>
              <w:sz w:val="20"/>
            </w:rPr>
          </w:rPrChange>
        </w:rPr>
        <w:lastRenderedPageBreak/>
        <w:t>Realizada a adição de alguns endereços para entrega o Card com os pontos de entrega a serem roteirizados será preenchido como apresentado na Figura 29.</w:t>
      </w:r>
    </w:p>
    <w:p w14:paraId="4A3EE46E"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29</w:t>
      </w:r>
      <w:r>
        <w:rPr>
          <w:sz w:val="24"/>
          <w:szCs w:val="24"/>
        </w:rPr>
        <w:fldChar w:fldCharType="end"/>
      </w:r>
      <w:bookmarkStart w:id="473" w:name="_Toc29919"/>
      <w:r>
        <w:rPr>
          <w:sz w:val="24"/>
          <w:szCs w:val="24"/>
        </w:rPr>
        <w:t>. Tela para Geração e Rotas, com Endereços Inseridos</w:t>
      </w:r>
      <w:r>
        <w:rPr>
          <w:sz w:val="24"/>
          <w:szCs w:val="24"/>
          <w:lang w:val="en-US"/>
        </w:rPr>
        <w:t>.</w:t>
      </w:r>
      <w:bookmarkEnd w:id="473"/>
    </w:p>
    <w:p w14:paraId="69CE3EC7"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54F58631" wp14:editId="6A29E5DB">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50"/>
                    <a:stretch>
                      <a:fillRect/>
                    </a:stretch>
                  </pic:blipFill>
                  <pic:spPr>
                    <a:xfrm>
                      <a:off x="0" y="0"/>
                      <a:ext cx="1837690" cy="2248535"/>
                    </a:xfrm>
                    <a:prstGeom prst="rect">
                      <a:avLst/>
                    </a:prstGeom>
                    <a:noFill/>
                    <a:ln w="9525">
                      <a:solidFill>
                        <a:schemeClr val="tx1"/>
                      </a:solidFill>
                    </a:ln>
                  </pic:spPr>
                </pic:pic>
              </a:graphicData>
            </a:graphic>
          </wp:inline>
        </w:drawing>
      </w:r>
    </w:p>
    <w:p w14:paraId="284B4AEF" w14:textId="77777777" w:rsidR="001D3659" w:rsidRDefault="005F2F57">
      <w:pPr>
        <w:autoSpaceDE w:val="0"/>
        <w:autoSpaceDN w:val="0"/>
        <w:adjustRightInd w:val="0"/>
        <w:spacing w:line="360" w:lineRule="auto"/>
        <w:jc w:val="both"/>
        <w:rPr>
          <w:sz w:val="20"/>
        </w:rPr>
      </w:pPr>
      <w:r>
        <w:rPr>
          <w:sz w:val="20"/>
        </w:rPr>
        <w:t>Fonte: O Autor (2018)</w:t>
      </w:r>
    </w:p>
    <w:p w14:paraId="6B868937" w14:textId="77777777" w:rsidR="001D3659" w:rsidRDefault="005F2F57" w:rsidP="0075009A">
      <w:pPr>
        <w:autoSpaceDE w:val="0"/>
        <w:autoSpaceDN w:val="0"/>
        <w:adjustRightInd w:val="0"/>
        <w:spacing w:after="0" w:line="360" w:lineRule="auto"/>
        <w:ind w:left="289" w:firstLine="697"/>
        <w:jc w:val="both"/>
        <w:pPrChange w:id="474" w:author="JORGE TODOE MATSUSHIMA" w:date="2018-12-01T11:37:00Z">
          <w:pPr>
            <w:autoSpaceDE w:val="0"/>
            <w:autoSpaceDN w:val="0"/>
            <w:adjustRightInd w:val="0"/>
            <w:spacing w:line="360" w:lineRule="auto"/>
            <w:ind w:left="0" w:firstLine="700"/>
            <w:jc w:val="both"/>
          </w:pPr>
        </w:pPrChange>
      </w:pPr>
      <w: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14:paraId="234AED61" w14:textId="77777777" w:rsidR="001D3659" w:rsidRDefault="005F2F57" w:rsidP="001E062F">
      <w:pPr>
        <w:pStyle w:val="Legenda"/>
        <w:spacing w:line="240" w:lineRule="auto"/>
        <w:ind w:left="289"/>
        <w:jc w:val="center"/>
        <w:rPr>
          <w:sz w:val="24"/>
          <w:szCs w:val="24"/>
          <w:lang w:val="en-US"/>
        </w:rPr>
        <w:pPrChange w:id="475" w:author="JORGE TODOE MATSUSHIMA" w:date="2018-12-01T14:50:00Z">
          <w:pPr>
            <w:pStyle w:val="Legenda"/>
            <w:jc w:val="center"/>
          </w:pPr>
        </w:pPrChange>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30</w:t>
      </w:r>
      <w:r>
        <w:rPr>
          <w:sz w:val="24"/>
          <w:szCs w:val="24"/>
        </w:rPr>
        <w:fldChar w:fldCharType="end"/>
      </w:r>
      <w:bookmarkStart w:id="476" w:name="_Toc15164"/>
      <w:r>
        <w:rPr>
          <w:sz w:val="24"/>
          <w:szCs w:val="24"/>
        </w:rPr>
        <w:t>. Tela para Geração e Rotas, com Endereços Inseridos</w:t>
      </w:r>
      <w:r>
        <w:rPr>
          <w:sz w:val="24"/>
          <w:szCs w:val="24"/>
          <w:lang w:val="en-US"/>
        </w:rPr>
        <w:t>.</w:t>
      </w:r>
      <w:bookmarkEnd w:id="476"/>
    </w:p>
    <w:p w14:paraId="0C817962" w14:textId="77777777" w:rsidR="001D3659" w:rsidRDefault="005F2F57" w:rsidP="001E062F">
      <w:pPr>
        <w:autoSpaceDE w:val="0"/>
        <w:autoSpaceDN w:val="0"/>
        <w:adjustRightInd w:val="0"/>
        <w:spacing w:after="0" w:line="360" w:lineRule="auto"/>
        <w:ind w:leftChars="50" w:left="120"/>
        <w:jc w:val="center"/>
        <w:pPrChange w:id="477" w:author="JORGE TODOE MATSUSHIMA" w:date="2018-12-01T14:50:00Z">
          <w:pPr>
            <w:autoSpaceDE w:val="0"/>
            <w:autoSpaceDN w:val="0"/>
            <w:adjustRightInd w:val="0"/>
            <w:spacing w:line="360" w:lineRule="auto"/>
            <w:ind w:leftChars="50" w:left="120"/>
            <w:jc w:val="center"/>
          </w:pPr>
        </w:pPrChange>
      </w:pPr>
      <w:r>
        <w:rPr>
          <w:noProof/>
        </w:rPr>
        <w:drawing>
          <wp:inline distT="0" distB="0" distL="114300" distR="114300" wp14:anchorId="6463FD84" wp14:editId="6B018D9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51"/>
                    <a:stretch>
                      <a:fillRect/>
                    </a:stretch>
                  </pic:blipFill>
                  <pic:spPr>
                    <a:xfrm>
                      <a:off x="0" y="0"/>
                      <a:ext cx="4683125" cy="1703070"/>
                    </a:xfrm>
                    <a:prstGeom prst="rect">
                      <a:avLst/>
                    </a:prstGeom>
                    <a:noFill/>
                    <a:ln w="9525">
                      <a:noFill/>
                    </a:ln>
                  </pic:spPr>
                </pic:pic>
              </a:graphicData>
            </a:graphic>
          </wp:inline>
        </w:drawing>
      </w:r>
    </w:p>
    <w:p w14:paraId="5E1A6197" w14:textId="77777777" w:rsidR="001D3659" w:rsidRDefault="005F2F57">
      <w:pPr>
        <w:autoSpaceDE w:val="0"/>
        <w:autoSpaceDN w:val="0"/>
        <w:adjustRightInd w:val="0"/>
        <w:spacing w:line="360" w:lineRule="auto"/>
        <w:ind w:left="0"/>
        <w:jc w:val="both"/>
        <w:rPr>
          <w:sz w:val="20"/>
        </w:rPr>
      </w:pPr>
      <w:r>
        <w:rPr>
          <w:sz w:val="20"/>
        </w:rPr>
        <w:t>Fonte: O Autor (2018)</w:t>
      </w:r>
    </w:p>
    <w:p w14:paraId="351ED884" w14:textId="77777777" w:rsidR="001D3659" w:rsidRDefault="005F2F57" w:rsidP="0075009A">
      <w:pPr>
        <w:autoSpaceDE w:val="0"/>
        <w:autoSpaceDN w:val="0"/>
        <w:adjustRightInd w:val="0"/>
        <w:spacing w:after="0" w:line="360" w:lineRule="auto"/>
        <w:ind w:left="289" w:firstLine="697"/>
        <w:jc w:val="both"/>
        <w:pPrChange w:id="478" w:author="JORGE TODOE MATSUSHIMA" w:date="2018-12-01T11:37:00Z">
          <w:pPr>
            <w:autoSpaceDE w:val="0"/>
            <w:autoSpaceDN w:val="0"/>
            <w:adjustRightInd w:val="0"/>
            <w:spacing w:line="360" w:lineRule="auto"/>
            <w:ind w:left="0" w:firstLine="700"/>
            <w:jc w:val="both"/>
          </w:pPr>
        </w:pPrChange>
      </w:pPr>
      <w:del w:id="479" w:author="JORGE TODOE MATSUSHIMA" w:date="2018-12-01T14:36:00Z">
        <w:r w:rsidDel="001F44F6">
          <w:delText xml:space="preserve">As </w:delText>
        </w:r>
      </w:del>
      <w:proofErr w:type="gramStart"/>
      <w:r>
        <w:t>os campos do objeto que está sendo percorrido é</w:t>
      </w:r>
      <w:proofErr w:type="gramEnd"/>
      <w:r>
        <w:t xml:space="preserve"> acessado através do denominado ‘binding de atributo’ que pode ser entendido como vinculo do elemento dentro da pagina com o uma variável, nesse caso é a variável do gerada dinamicamente pelo *ngFor. </w:t>
      </w:r>
    </w:p>
    <w:p w14:paraId="7B6500B0" w14:textId="77777777" w:rsidR="001D3659" w:rsidRDefault="005F2F57" w:rsidP="0075009A">
      <w:pPr>
        <w:autoSpaceDE w:val="0"/>
        <w:autoSpaceDN w:val="0"/>
        <w:adjustRightInd w:val="0"/>
        <w:spacing w:after="0" w:line="360" w:lineRule="auto"/>
        <w:ind w:left="289" w:firstLine="697"/>
        <w:jc w:val="both"/>
        <w:pPrChange w:id="480" w:author="JORGE TODOE MATSUSHIMA" w:date="2018-12-01T11:38:00Z">
          <w:pPr>
            <w:autoSpaceDE w:val="0"/>
            <w:autoSpaceDN w:val="0"/>
            <w:adjustRightInd w:val="0"/>
            <w:spacing w:line="360" w:lineRule="auto"/>
            <w:ind w:left="0" w:firstLine="700"/>
            <w:jc w:val="both"/>
          </w:pPr>
        </w:pPrChange>
      </w:pPr>
      <w:r>
        <w:t xml:space="preserve">Outro elemento a ser destacado é o ícone de remoção que tem função de remover o endereço selecionado da Lista de Endereços, esse ícone quando clicado aciona o método </w:t>
      </w:r>
      <w:r>
        <w:lastRenderedPageBreak/>
        <w:t xml:space="preserve">removeOfList. Que irá busca a posição no vetor que o endereço </w:t>
      </w:r>
      <w:del w:id="481" w:author="JORGE TODOE MATSUSHIMA" w:date="2018-12-01T14:36:00Z">
        <w:r w:rsidDel="001F44F6">
          <w:delText>encontra-se</w:delText>
        </w:r>
      </w:del>
      <w:ins w:id="482" w:author="JORGE TODOE MATSUSHIMA" w:date="2018-12-01T14:36:00Z">
        <w:r w:rsidR="001F44F6">
          <w:t>se encontra</w:t>
        </w:r>
      </w:ins>
      <w:r>
        <w:t>, e irá remove-lo do vetor. O fragmento de código que realiza essa função está apresentado na Figura 31.</w:t>
      </w:r>
    </w:p>
    <w:p w14:paraId="6CD85DBD" w14:textId="77777777" w:rsidR="001D3659" w:rsidRDefault="005F2F57" w:rsidP="001F44F6">
      <w:pPr>
        <w:pStyle w:val="Legenda"/>
        <w:spacing w:line="240" w:lineRule="auto"/>
        <w:ind w:left="289"/>
        <w:jc w:val="center"/>
        <w:rPr>
          <w:sz w:val="24"/>
          <w:szCs w:val="24"/>
        </w:rPr>
        <w:pPrChange w:id="483" w:author="JORGE TODOE MATSUSHIMA" w:date="2018-12-01T14:37:00Z">
          <w:pPr>
            <w:pStyle w:val="Legenda"/>
            <w:jc w:val="center"/>
          </w:pPr>
        </w:pPrChange>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31</w:t>
      </w:r>
      <w:r>
        <w:rPr>
          <w:sz w:val="24"/>
          <w:szCs w:val="24"/>
        </w:rPr>
        <w:fldChar w:fldCharType="end"/>
      </w:r>
      <w:bookmarkStart w:id="484" w:name="_Toc23969"/>
      <w:r>
        <w:rPr>
          <w:sz w:val="24"/>
          <w:szCs w:val="24"/>
        </w:rPr>
        <w:t>. Método para Remoção de Endereço da Lista.</w:t>
      </w:r>
      <w:bookmarkEnd w:id="484"/>
    </w:p>
    <w:p w14:paraId="43911AF7" w14:textId="77777777" w:rsidR="001D3659" w:rsidRDefault="005F2F57" w:rsidP="001F44F6">
      <w:pPr>
        <w:autoSpaceDE w:val="0"/>
        <w:autoSpaceDN w:val="0"/>
        <w:adjustRightInd w:val="0"/>
        <w:spacing w:after="0" w:line="360" w:lineRule="auto"/>
        <w:ind w:leftChars="50" w:left="120"/>
        <w:jc w:val="center"/>
        <w:pPrChange w:id="485" w:author="JORGE TODOE MATSUSHIMA" w:date="2018-12-01T14:37:00Z">
          <w:pPr>
            <w:autoSpaceDE w:val="0"/>
            <w:autoSpaceDN w:val="0"/>
            <w:adjustRightInd w:val="0"/>
            <w:spacing w:line="360" w:lineRule="auto"/>
            <w:ind w:leftChars="50" w:left="120"/>
            <w:jc w:val="center"/>
          </w:pPr>
        </w:pPrChange>
      </w:pPr>
      <w:r>
        <w:rPr>
          <w:noProof/>
        </w:rPr>
        <w:drawing>
          <wp:inline distT="0" distB="0" distL="114300" distR="114300" wp14:anchorId="35A0BAA2" wp14:editId="7224B34A">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52"/>
                    <a:stretch>
                      <a:fillRect/>
                    </a:stretch>
                  </pic:blipFill>
                  <pic:spPr>
                    <a:xfrm>
                      <a:off x="0" y="0"/>
                      <a:ext cx="4229100" cy="1824990"/>
                    </a:xfrm>
                    <a:prstGeom prst="rect">
                      <a:avLst/>
                    </a:prstGeom>
                    <a:noFill/>
                    <a:ln w="9525">
                      <a:noFill/>
                    </a:ln>
                  </pic:spPr>
                </pic:pic>
              </a:graphicData>
            </a:graphic>
          </wp:inline>
        </w:drawing>
      </w:r>
    </w:p>
    <w:p w14:paraId="30C44096" w14:textId="77777777" w:rsidR="001D3659" w:rsidRDefault="005F2F57" w:rsidP="001F44F6">
      <w:pPr>
        <w:autoSpaceDE w:val="0"/>
        <w:autoSpaceDN w:val="0"/>
        <w:adjustRightInd w:val="0"/>
        <w:spacing w:after="0" w:line="360" w:lineRule="auto"/>
        <w:ind w:left="289" w:firstLine="697"/>
        <w:jc w:val="both"/>
        <w:rPr>
          <w:sz w:val="20"/>
        </w:rPr>
        <w:pPrChange w:id="486" w:author="JORGE TODOE MATSUSHIMA" w:date="2018-12-01T14:36:00Z">
          <w:pPr>
            <w:autoSpaceDE w:val="0"/>
            <w:autoSpaceDN w:val="0"/>
            <w:adjustRightInd w:val="0"/>
            <w:spacing w:line="360" w:lineRule="auto"/>
            <w:ind w:left="0"/>
            <w:jc w:val="both"/>
          </w:pPr>
        </w:pPrChange>
      </w:pPr>
      <w:r>
        <w:rPr>
          <w:sz w:val="20"/>
        </w:rPr>
        <w:t>Fonte: O Autor (2018)</w:t>
      </w:r>
    </w:p>
    <w:p w14:paraId="73EE7F93" w14:textId="77777777" w:rsidR="001F44F6" w:rsidRDefault="001F44F6">
      <w:pPr>
        <w:autoSpaceDE w:val="0"/>
        <w:autoSpaceDN w:val="0"/>
        <w:adjustRightInd w:val="0"/>
        <w:spacing w:line="360" w:lineRule="auto"/>
        <w:ind w:left="0" w:firstLine="700"/>
        <w:jc w:val="both"/>
        <w:rPr>
          <w:ins w:id="487" w:author="JORGE TODOE MATSUSHIMA" w:date="2018-12-01T14:36:00Z"/>
        </w:rPr>
      </w:pPr>
    </w:p>
    <w:p w14:paraId="1FA11660" w14:textId="77777777" w:rsidR="001D3659" w:rsidRDefault="005F2F57">
      <w:pPr>
        <w:autoSpaceDE w:val="0"/>
        <w:autoSpaceDN w:val="0"/>
        <w:adjustRightInd w:val="0"/>
        <w:spacing w:line="360" w:lineRule="auto"/>
        <w:ind w:left="0" w:firstLine="700"/>
        <w:jc w:val="both"/>
      </w:pPr>
      <w:r>
        <w:t>Ao final da inserção dos endereços de entrega, deverá ser clicado no botão de geração de rotas. A tela será alterada para apresentar os dados da Rota gerada conforme são mostrados na Figura 32.</w:t>
      </w:r>
    </w:p>
    <w:p w14:paraId="01E430FA"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32</w:t>
      </w:r>
      <w:r>
        <w:rPr>
          <w:sz w:val="24"/>
          <w:szCs w:val="24"/>
        </w:rPr>
        <w:fldChar w:fldCharType="end"/>
      </w:r>
      <w:bookmarkStart w:id="488" w:name="_Toc16784"/>
      <w:r>
        <w:rPr>
          <w:sz w:val="24"/>
          <w:szCs w:val="24"/>
        </w:rPr>
        <w:t>. Tela de Geração de Rotas após executada a Geração.</w:t>
      </w:r>
      <w:bookmarkEnd w:id="488"/>
    </w:p>
    <w:p w14:paraId="2A37A0F7" w14:textId="77777777" w:rsidR="001D3659" w:rsidRDefault="005F2F57" w:rsidP="001F44F6">
      <w:pPr>
        <w:autoSpaceDE w:val="0"/>
        <w:autoSpaceDN w:val="0"/>
        <w:adjustRightInd w:val="0"/>
        <w:spacing w:after="0" w:line="360" w:lineRule="auto"/>
        <w:ind w:leftChars="50" w:left="120"/>
        <w:jc w:val="center"/>
        <w:pPrChange w:id="489" w:author="JORGE TODOE MATSUSHIMA" w:date="2018-12-01T14:37:00Z">
          <w:pPr>
            <w:autoSpaceDE w:val="0"/>
            <w:autoSpaceDN w:val="0"/>
            <w:adjustRightInd w:val="0"/>
            <w:spacing w:line="360" w:lineRule="auto"/>
            <w:ind w:leftChars="50" w:left="120"/>
            <w:jc w:val="center"/>
          </w:pPr>
        </w:pPrChange>
      </w:pPr>
      <w:r>
        <w:rPr>
          <w:noProof/>
        </w:rPr>
        <w:drawing>
          <wp:inline distT="0" distB="0" distL="114300" distR="114300" wp14:anchorId="04FF00F1" wp14:editId="45D3D61F">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53"/>
                    <a:stretch>
                      <a:fillRect/>
                    </a:stretch>
                  </pic:blipFill>
                  <pic:spPr>
                    <a:xfrm>
                      <a:off x="0" y="0"/>
                      <a:ext cx="2766060" cy="3185795"/>
                    </a:xfrm>
                    <a:prstGeom prst="rect">
                      <a:avLst/>
                    </a:prstGeom>
                    <a:ln>
                      <a:solidFill>
                        <a:schemeClr val="tx1"/>
                      </a:solidFill>
                    </a:ln>
                  </pic:spPr>
                </pic:pic>
              </a:graphicData>
            </a:graphic>
          </wp:inline>
        </w:drawing>
      </w:r>
    </w:p>
    <w:p w14:paraId="3326FBC6" w14:textId="77777777" w:rsidR="001D3659" w:rsidRDefault="005F2F57" w:rsidP="001F44F6">
      <w:pPr>
        <w:autoSpaceDE w:val="0"/>
        <w:autoSpaceDN w:val="0"/>
        <w:adjustRightInd w:val="0"/>
        <w:spacing w:after="0" w:line="360" w:lineRule="auto"/>
        <w:ind w:left="0"/>
        <w:jc w:val="both"/>
        <w:rPr>
          <w:sz w:val="20"/>
        </w:rPr>
        <w:pPrChange w:id="490" w:author="JORGE TODOE MATSUSHIMA" w:date="2018-12-01T14:37:00Z">
          <w:pPr>
            <w:autoSpaceDE w:val="0"/>
            <w:autoSpaceDN w:val="0"/>
            <w:adjustRightInd w:val="0"/>
            <w:spacing w:line="360" w:lineRule="auto"/>
            <w:ind w:left="0"/>
            <w:jc w:val="both"/>
          </w:pPr>
        </w:pPrChange>
      </w:pPr>
      <w:r>
        <w:rPr>
          <w:sz w:val="20"/>
        </w:rPr>
        <w:t>Fonte: O Autor (2018)</w:t>
      </w:r>
    </w:p>
    <w:p w14:paraId="7995B5D1" w14:textId="77777777" w:rsidR="001F44F6" w:rsidRDefault="001F44F6" w:rsidP="0075009A">
      <w:pPr>
        <w:autoSpaceDE w:val="0"/>
        <w:autoSpaceDN w:val="0"/>
        <w:adjustRightInd w:val="0"/>
        <w:spacing w:after="0" w:line="360" w:lineRule="auto"/>
        <w:ind w:left="289" w:firstLine="697"/>
        <w:jc w:val="both"/>
        <w:rPr>
          <w:ins w:id="491" w:author="JORGE TODOE MATSUSHIMA" w:date="2018-12-01T14:37:00Z"/>
        </w:rPr>
      </w:pPr>
    </w:p>
    <w:p w14:paraId="7F6CF96D" w14:textId="77777777" w:rsidR="001D3659" w:rsidRDefault="005F2F57" w:rsidP="0075009A">
      <w:pPr>
        <w:autoSpaceDE w:val="0"/>
        <w:autoSpaceDN w:val="0"/>
        <w:adjustRightInd w:val="0"/>
        <w:spacing w:after="0" w:line="360" w:lineRule="auto"/>
        <w:ind w:left="289" w:firstLine="697"/>
        <w:jc w:val="both"/>
        <w:pPrChange w:id="492" w:author="JORGE TODOE MATSUSHIMA" w:date="2018-12-01T11:38:00Z">
          <w:pPr>
            <w:autoSpaceDE w:val="0"/>
            <w:autoSpaceDN w:val="0"/>
            <w:adjustRightInd w:val="0"/>
            <w:spacing w:line="360" w:lineRule="auto"/>
            <w:ind w:left="0" w:firstLine="700"/>
            <w:jc w:val="both"/>
          </w:pPr>
        </w:pPrChange>
      </w:pPr>
      <w:r>
        <w:lastRenderedPageBreak/>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14:paraId="12A9B706"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33</w:t>
      </w:r>
      <w:r>
        <w:rPr>
          <w:sz w:val="24"/>
          <w:szCs w:val="24"/>
        </w:rPr>
        <w:fldChar w:fldCharType="end"/>
      </w:r>
      <w:bookmarkStart w:id="493" w:name="_Toc1827"/>
      <w:r>
        <w:rPr>
          <w:sz w:val="24"/>
          <w:szCs w:val="24"/>
        </w:rPr>
        <w:t>. Tela de Geração de Rotas após executada a Geração.</w:t>
      </w:r>
      <w:bookmarkEnd w:id="493"/>
    </w:p>
    <w:p w14:paraId="13DF0E5D" w14:textId="77777777" w:rsidR="001D3659" w:rsidRDefault="005F2F57">
      <w:pPr>
        <w:autoSpaceDE w:val="0"/>
        <w:autoSpaceDN w:val="0"/>
        <w:adjustRightInd w:val="0"/>
        <w:spacing w:line="360" w:lineRule="auto"/>
        <w:ind w:leftChars="50" w:left="120"/>
        <w:jc w:val="center"/>
      </w:pPr>
      <w:r>
        <w:rPr>
          <w:noProof/>
        </w:rPr>
        <w:drawing>
          <wp:inline distT="0" distB="0" distL="114300" distR="114300" wp14:anchorId="6ACA426B" wp14:editId="6C62F6EF">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54"/>
                    <a:stretch>
                      <a:fillRect/>
                    </a:stretch>
                  </pic:blipFill>
                  <pic:spPr>
                    <a:xfrm>
                      <a:off x="0" y="0"/>
                      <a:ext cx="3365500" cy="2136140"/>
                    </a:xfrm>
                    <a:prstGeom prst="rect">
                      <a:avLst/>
                    </a:prstGeom>
                    <a:noFill/>
                    <a:ln w="9525">
                      <a:noFill/>
                    </a:ln>
                  </pic:spPr>
                </pic:pic>
              </a:graphicData>
            </a:graphic>
          </wp:inline>
        </w:drawing>
      </w:r>
    </w:p>
    <w:p w14:paraId="6F36CD90" w14:textId="77777777" w:rsidR="001D3659" w:rsidRDefault="005F2F57" w:rsidP="001F44F6">
      <w:pPr>
        <w:autoSpaceDE w:val="0"/>
        <w:autoSpaceDN w:val="0"/>
        <w:adjustRightInd w:val="0"/>
        <w:spacing w:after="0" w:line="360" w:lineRule="auto"/>
        <w:ind w:left="0"/>
        <w:jc w:val="both"/>
        <w:rPr>
          <w:sz w:val="20"/>
        </w:rPr>
        <w:pPrChange w:id="494" w:author="JORGE TODOE MATSUSHIMA" w:date="2018-12-01T14:37:00Z">
          <w:pPr>
            <w:autoSpaceDE w:val="0"/>
            <w:autoSpaceDN w:val="0"/>
            <w:adjustRightInd w:val="0"/>
            <w:spacing w:line="360" w:lineRule="auto"/>
            <w:ind w:left="0"/>
            <w:jc w:val="both"/>
          </w:pPr>
        </w:pPrChange>
      </w:pPr>
      <w:r>
        <w:rPr>
          <w:sz w:val="20"/>
        </w:rPr>
        <w:t>Fonte: O Autor (2018)</w:t>
      </w:r>
    </w:p>
    <w:p w14:paraId="24790DF7" w14:textId="77777777" w:rsidR="001D3659" w:rsidRDefault="005F2F57" w:rsidP="0075009A">
      <w:pPr>
        <w:autoSpaceDE w:val="0"/>
        <w:autoSpaceDN w:val="0"/>
        <w:adjustRightInd w:val="0"/>
        <w:spacing w:after="0" w:line="360" w:lineRule="auto"/>
        <w:ind w:left="289" w:firstLine="697"/>
        <w:jc w:val="both"/>
        <w:pPrChange w:id="495" w:author="JORGE TODOE MATSUSHIMA" w:date="2018-12-01T11:38:00Z">
          <w:pPr>
            <w:autoSpaceDE w:val="0"/>
            <w:autoSpaceDN w:val="0"/>
            <w:adjustRightInd w:val="0"/>
            <w:spacing w:line="360" w:lineRule="auto"/>
            <w:ind w:left="0" w:firstLine="700"/>
            <w:jc w:val="both"/>
          </w:pPr>
        </w:pPrChange>
      </w:pPr>
      <w:r>
        <w:t xml:space="preserve">Nesse fragmento de código, é criado um objeto de </w:t>
      </w:r>
      <w:r>
        <w:rPr>
          <w:i/>
          <w:iCs/>
        </w:rPr>
        <w:t>Loading</w:t>
      </w:r>
      <w: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14:paraId="531991EC" w14:textId="77777777" w:rsidR="001D3659" w:rsidRDefault="005F2F57">
      <w:pPr>
        <w:autoSpaceDE w:val="0"/>
        <w:autoSpaceDN w:val="0"/>
        <w:adjustRightInd w:val="0"/>
        <w:spacing w:line="360" w:lineRule="auto"/>
        <w:ind w:left="0" w:firstLine="700"/>
        <w:jc w:val="both"/>
      </w:pPr>
      <w:commentRangeStart w:id="496"/>
      <w:r>
        <w:br w:type="page"/>
      </w:r>
      <w:commentRangeEnd w:id="496"/>
      <w:r w:rsidR="001F44F6">
        <w:rPr>
          <w:rStyle w:val="Refdecomentrio"/>
        </w:rPr>
        <w:commentReference w:id="496"/>
      </w:r>
    </w:p>
    <w:p w14:paraId="16FFF8BB" w14:textId="77777777" w:rsidR="001D3659" w:rsidRDefault="005F2F57">
      <w:pPr>
        <w:pStyle w:val="Ttulo2"/>
        <w:numPr>
          <w:ilvl w:val="1"/>
          <w:numId w:val="3"/>
        </w:numPr>
        <w:adjustRightInd w:val="0"/>
        <w:spacing w:line="360" w:lineRule="auto"/>
        <w:ind w:left="289" w:firstLine="0"/>
      </w:pPr>
      <w:bookmarkStart w:id="497" w:name="_Toc19859"/>
      <w:r>
        <w:lastRenderedPageBreak/>
        <w:t>Modelagem e Gestão dos Dados</w:t>
      </w:r>
      <w:bookmarkEnd w:id="497"/>
    </w:p>
    <w:p w14:paraId="74F5EA48" w14:textId="77777777" w:rsidR="001D3659" w:rsidRDefault="005F2F57" w:rsidP="0075009A">
      <w:pPr>
        <w:autoSpaceDE w:val="0"/>
        <w:autoSpaceDN w:val="0"/>
        <w:adjustRightInd w:val="0"/>
        <w:spacing w:after="0" w:line="360" w:lineRule="auto"/>
        <w:ind w:left="289" w:firstLine="697"/>
        <w:jc w:val="both"/>
        <w:pPrChange w:id="498" w:author="JORGE TODOE MATSUSHIMA" w:date="2018-12-01T11:38:00Z">
          <w:pPr>
            <w:autoSpaceDE w:val="0"/>
            <w:autoSpaceDN w:val="0"/>
            <w:adjustRightInd w:val="0"/>
            <w:spacing w:line="360" w:lineRule="auto"/>
            <w:ind w:firstLine="697"/>
            <w:jc w:val="both"/>
          </w:pPr>
        </w:pPrChange>
      </w:pPr>
      <w:r>
        <w:t>No presente SubCapítulo será apresentado a modelagem do Banco de Dados, contemplando o Modelo Entidade Relacionamento, Dicionário de Dados detalhando as tabelas e campos do Banco de dados e utilização do Liquibase no Projeto.</w:t>
      </w:r>
    </w:p>
    <w:p w14:paraId="1929CFE2" w14:textId="77777777" w:rsidR="001D3659" w:rsidRDefault="005F2F57">
      <w:pPr>
        <w:pStyle w:val="Ttulo2"/>
        <w:numPr>
          <w:ilvl w:val="2"/>
          <w:numId w:val="3"/>
        </w:numPr>
        <w:tabs>
          <w:tab w:val="left" w:pos="0"/>
        </w:tabs>
        <w:adjustRightInd w:val="0"/>
        <w:spacing w:line="360" w:lineRule="auto"/>
        <w:ind w:left="289"/>
      </w:pPr>
      <w:bookmarkStart w:id="499" w:name="_Toc9036"/>
      <w:r>
        <w:t>Modelo de Entidade Relacionamento</w:t>
      </w:r>
      <w:bookmarkEnd w:id="499"/>
    </w:p>
    <w:p w14:paraId="7418D12A" w14:textId="77777777" w:rsidR="001D3659" w:rsidRDefault="005F2F57" w:rsidP="0075009A">
      <w:pPr>
        <w:autoSpaceDE w:val="0"/>
        <w:autoSpaceDN w:val="0"/>
        <w:adjustRightInd w:val="0"/>
        <w:spacing w:after="0" w:line="360" w:lineRule="auto"/>
        <w:ind w:left="289" w:firstLine="697"/>
        <w:jc w:val="both"/>
        <w:pPrChange w:id="500" w:author="JORGE TODOE MATSUSHIMA" w:date="2018-12-01T11:38:00Z">
          <w:pPr>
            <w:autoSpaceDE w:val="0"/>
            <w:autoSpaceDN w:val="0"/>
            <w:adjustRightInd w:val="0"/>
            <w:spacing w:line="360" w:lineRule="auto"/>
            <w:ind w:firstLine="697"/>
            <w:jc w:val="both"/>
          </w:pPr>
        </w:pPrChange>
      </w:pPr>
      <w:r>
        <w:t>O Modelo Entidade Relacionamento representado na Figura 34 mostra as Tabelas do Banco De Dados, seus atributos e seus Relacionamentos.</w:t>
      </w:r>
    </w:p>
    <w:p w14:paraId="771D1DB5" w14:textId="77777777" w:rsidR="001D3659" w:rsidRDefault="005F2F57">
      <w:pPr>
        <w:pStyle w:val="Legenda"/>
        <w:jc w:val="center"/>
        <w:rPr>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34</w:t>
      </w:r>
      <w:r>
        <w:rPr>
          <w:sz w:val="24"/>
          <w:szCs w:val="24"/>
        </w:rPr>
        <w:fldChar w:fldCharType="end"/>
      </w:r>
      <w:bookmarkStart w:id="501" w:name="_Toc29012"/>
      <w:r>
        <w:rPr>
          <w:sz w:val="24"/>
          <w:szCs w:val="24"/>
        </w:rPr>
        <w:t>. Modelo Entidade Relacionamento</w:t>
      </w:r>
      <w:r>
        <w:rPr>
          <w:sz w:val="24"/>
          <w:szCs w:val="24"/>
          <w:lang w:val="en-US"/>
        </w:rPr>
        <w:t>.</w:t>
      </w:r>
      <w:bookmarkEnd w:id="501"/>
    </w:p>
    <w:p w14:paraId="3309A6DC" w14:textId="77777777" w:rsidR="001D3659" w:rsidRDefault="005F2F57" w:rsidP="001F44F6">
      <w:pPr>
        <w:autoSpaceDE w:val="0"/>
        <w:autoSpaceDN w:val="0"/>
        <w:adjustRightInd w:val="0"/>
        <w:spacing w:after="0" w:line="360" w:lineRule="auto"/>
        <w:ind w:leftChars="50" w:left="120"/>
        <w:jc w:val="center"/>
        <w:pPrChange w:id="502" w:author="JORGE TODOE MATSUSHIMA" w:date="2018-12-01T14:38:00Z">
          <w:pPr>
            <w:autoSpaceDE w:val="0"/>
            <w:autoSpaceDN w:val="0"/>
            <w:adjustRightInd w:val="0"/>
            <w:spacing w:line="360" w:lineRule="auto"/>
            <w:ind w:leftChars="50" w:left="120"/>
            <w:jc w:val="center"/>
          </w:pPr>
        </w:pPrChange>
      </w:pPr>
      <w:r>
        <w:rPr>
          <w:noProof/>
        </w:rPr>
        <w:drawing>
          <wp:inline distT="0" distB="0" distL="114300" distR="114300" wp14:anchorId="2BA8169A" wp14:editId="6A77DB73">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55"/>
                    <a:srcRect/>
                    <a:stretch>
                      <a:fillRect/>
                    </a:stretch>
                  </pic:blipFill>
                  <pic:spPr>
                    <a:xfrm>
                      <a:off x="0" y="0"/>
                      <a:ext cx="5588000" cy="6095365"/>
                    </a:xfrm>
                    <a:prstGeom prst="rect">
                      <a:avLst/>
                    </a:prstGeom>
                    <a:ln>
                      <a:solidFill>
                        <a:schemeClr val="tx1"/>
                      </a:solidFill>
                    </a:ln>
                  </pic:spPr>
                </pic:pic>
              </a:graphicData>
            </a:graphic>
          </wp:inline>
        </w:drawing>
      </w:r>
    </w:p>
    <w:p w14:paraId="14531460" w14:textId="77777777" w:rsidR="001D3659" w:rsidRDefault="005F2F57" w:rsidP="001F44F6">
      <w:pPr>
        <w:autoSpaceDE w:val="0"/>
        <w:autoSpaceDN w:val="0"/>
        <w:adjustRightInd w:val="0"/>
        <w:spacing w:after="0" w:line="360" w:lineRule="auto"/>
        <w:ind w:left="0"/>
        <w:jc w:val="both"/>
        <w:rPr>
          <w:sz w:val="20"/>
        </w:rPr>
        <w:pPrChange w:id="503" w:author="JORGE TODOE MATSUSHIMA" w:date="2018-12-01T14:38:00Z">
          <w:pPr>
            <w:autoSpaceDE w:val="0"/>
            <w:autoSpaceDN w:val="0"/>
            <w:adjustRightInd w:val="0"/>
            <w:spacing w:line="360" w:lineRule="auto"/>
            <w:ind w:left="0"/>
            <w:jc w:val="both"/>
          </w:pPr>
        </w:pPrChange>
      </w:pPr>
      <w:r>
        <w:rPr>
          <w:sz w:val="20"/>
        </w:rPr>
        <w:lastRenderedPageBreak/>
        <w:t>Fonte: O Autor (2018)</w:t>
      </w:r>
    </w:p>
    <w:p w14:paraId="5241612B" w14:textId="77777777" w:rsidR="001D3659" w:rsidRPr="001F44F6" w:rsidRDefault="001D3659" w:rsidP="0075009A">
      <w:pPr>
        <w:autoSpaceDE w:val="0"/>
        <w:autoSpaceDN w:val="0"/>
        <w:adjustRightInd w:val="0"/>
        <w:spacing w:after="0" w:line="360" w:lineRule="auto"/>
        <w:ind w:left="289" w:firstLine="697"/>
        <w:jc w:val="both"/>
        <w:pPrChange w:id="504" w:author="JORGE TODOE MATSUSHIMA" w:date="2018-12-01T11:38:00Z">
          <w:pPr/>
        </w:pPrChange>
      </w:pPr>
    </w:p>
    <w:p w14:paraId="3139949A" w14:textId="77777777" w:rsidR="001D3659" w:rsidRDefault="005F2F57">
      <w:pPr>
        <w:pStyle w:val="Ttulo2"/>
        <w:numPr>
          <w:ilvl w:val="2"/>
          <w:numId w:val="3"/>
        </w:numPr>
        <w:tabs>
          <w:tab w:val="left" w:pos="0"/>
        </w:tabs>
        <w:adjustRightInd w:val="0"/>
        <w:spacing w:line="360" w:lineRule="auto"/>
        <w:ind w:left="289"/>
      </w:pPr>
      <w:bookmarkStart w:id="505" w:name="_Toc3043"/>
      <w:r>
        <w:t>Dicionário de Dados</w:t>
      </w:r>
      <w:bookmarkEnd w:id="505"/>
    </w:p>
    <w:p w14:paraId="09069398" w14:textId="77777777" w:rsidR="001D3659" w:rsidRDefault="005F2F57" w:rsidP="0075009A">
      <w:pPr>
        <w:autoSpaceDE w:val="0"/>
        <w:autoSpaceDN w:val="0"/>
        <w:adjustRightInd w:val="0"/>
        <w:spacing w:after="0" w:line="360" w:lineRule="auto"/>
        <w:ind w:left="289" w:firstLine="697"/>
        <w:jc w:val="both"/>
        <w:pPrChange w:id="506" w:author="JORGE TODOE MATSUSHIMA" w:date="2018-12-01T11:38:00Z">
          <w:pPr>
            <w:autoSpaceDE w:val="0"/>
            <w:autoSpaceDN w:val="0"/>
            <w:adjustRightInd w:val="0"/>
            <w:spacing w:line="360" w:lineRule="auto"/>
            <w:ind w:firstLine="697"/>
            <w:jc w:val="both"/>
          </w:pPr>
        </w:pPrChange>
      </w:pPr>
      <w:r>
        <w:t>O Dicionário de Dados tem a função de descrever de forma Objetiva as Tabelas, os seus Atributos, seus Tipos e a função de cada campo. As siglas FK vêm de Foreign Key que significa Chave Estrangeira e PK vem de Primary Key que significa Chave Primária.</w:t>
      </w:r>
    </w:p>
    <w:p w14:paraId="5C58D1CF" w14:textId="77777777" w:rsidR="001D3659" w:rsidRDefault="005F2F57" w:rsidP="0075009A">
      <w:pPr>
        <w:autoSpaceDE w:val="0"/>
        <w:autoSpaceDN w:val="0"/>
        <w:adjustRightInd w:val="0"/>
        <w:spacing w:after="0" w:line="360" w:lineRule="auto"/>
        <w:ind w:left="289" w:firstLine="697"/>
        <w:jc w:val="both"/>
        <w:pPrChange w:id="507" w:author="JORGE TODOE MATSUSHIMA" w:date="2018-12-01T11:38:00Z">
          <w:pPr>
            <w:autoSpaceDE w:val="0"/>
            <w:autoSpaceDN w:val="0"/>
            <w:adjustRightInd w:val="0"/>
            <w:spacing w:line="360" w:lineRule="auto"/>
            <w:ind w:firstLine="697"/>
            <w:jc w:val="both"/>
          </w:pPr>
        </w:pPrChange>
      </w:pPr>
      <w:r>
        <w:t xml:space="preserve">As Tabelas de 33 </w:t>
      </w:r>
      <w:proofErr w:type="gramStart"/>
      <w:r>
        <w:t>à</w:t>
      </w:r>
      <w:proofErr w:type="gramEnd"/>
      <w:r>
        <w:t xml:space="preserve"> 51 apresentam o Dicionário de Dados do Projeto. Cada uma das Tabelas representada uma Entidade do Banco de Dados.</w:t>
      </w:r>
    </w:p>
    <w:p w14:paraId="5675D6C0"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33</w:t>
      </w:r>
      <w:r>
        <w:rPr>
          <w:sz w:val="24"/>
          <w:szCs w:val="24"/>
        </w:rPr>
        <w:fldChar w:fldCharType="end"/>
      </w:r>
      <w:bookmarkStart w:id="508" w:name="_Toc24875"/>
      <w:r>
        <w:rPr>
          <w:sz w:val="24"/>
          <w:szCs w:val="24"/>
        </w:rPr>
        <w:t>. Dicionário de Dados: Tabela Cargo</w:t>
      </w:r>
      <w:r>
        <w:rPr>
          <w:sz w:val="24"/>
          <w:szCs w:val="24"/>
          <w:lang w:val="en-US"/>
        </w:rPr>
        <w:t>.</w:t>
      </w:r>
      <w:bookmarkEnd w:id="508"/>
    </w:p>
    <w:tbl>
      <w:tblPr>
        <w:tblW w:w="8816" w:type="dxa"/>
        <w:tblInd w:w="286" w:type="dxa"/>
        <w:tblLayout w:type="fixed"/>
        <w:tblCellMar>
          <w:top w:w="15" w:type="dxa"/>
          <w:left w:w="15" w:type="dxa"/>
          <w:bottom w:w="15" w:type="dxa"/>
          <w:right w:w="15" w:type="dxa"/>
        </w:tblCellMar>
        <w:tblLook w:val="04A0" w:firstRow="1" w:lastRow="0" w:firstColumn="1" w:lastColumn="0" w:noHBand="0" w:noVBand="1"/>
      </w:tblPr>
      <w:tblGrid>
        <w:gridCol w:w="1732"/>
        <w:gridCol w:w="886"/>
        <w:gridCol w:w="822"/>
        <w:gridCol w:w="534"/>
        <w:gridCol w:w="833"/>
        <w:gridCol w:w="4009"/>
      </w:tblGrid>
      <w:tr w:rsidR="001D3659" w14:paraId="36C04917" w14:textId="77777777">
        <w:trPr>
          <w:trHeight w:val="300"/>
        </w:trPr>
        <w:tc>
          <w:tcPr>
            <w:tcW w:w="8816" w:type="dxa"/>
            <w:gridSpan w:val="6"/>
            <w:tcBorders>
              <w:bottom w:val="single" w:sz="18" w:space="0" w:color="FFFFFF"/>
              <w:right w:val="single" w:sz="2" w:space="0" w:color="FFFFFF"/>
            </w:tcBorders>
            <w:shd w:val="clear" w:color="5B9BD5" w:fill="5B9BD5"/>
            <w:vAlign w:val="center"/>
          </w:tcPr>
          <w:p w14:paraId="01BC7AD1" w14:textId="77777777" w:rsidR="001D3659" w:rsidRDefault="005F2F57">
            <w:pPr>
              <w:jc w:val="center"/>
              <w:textAlignment w:val="center"/>
              <w:rPr>
                <w:b/>
                <w:color w:val="FFFFFF"/>
              </w:rPr>
            </w:pPr>
            <w:r>
              <w:rPr>
                <w:rFonts w:eastAsia="SimSun"/>
                <w:b/>
                <w:color w:val="FFFFFF"/>
                <w:lang w:val="en-US" w:eastAsia="zh-CN" w:bidi="ar"/>
              </w:rPr>
              <w:t>Cargo</w:t>
            </w:r>
          </w:p>
        </w:tc>
      </w:tr>
      <w:tr w:rsidR="001D3659" w14:paraId="179F0A2F" w14:textId="77777777">
        <w:trPr>
          <w:trHeight w:val="320"/>
        </w:trPr>
        <w:tc>
          <w:tcPr>
            <w:tcW w:w="2618" w:type="dxa"/>
            <w:gridSpan w:val="2"/>
            <w:tcBorders>
              <w:top w:val="single" w:sz="18" w:space="0" w:color="FFFFFF"/>
              <w:bottom w:val="single" w:sz="2" w:space="0" w:color="FFFFFF"/>
              <w:right w:val="single" w:sz="2" w:space="0" w:color="FFFFFF"/>
            </w:tcBorders>
            <w:shd w:val="clear" w:color="5B9BD5" w:fill="5B9BD5"/>
            <w:vAlign w:val="center"/>
          </w:tcPr>
          <w:p w14:paraId="09C0D4CC"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198"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45B04DA2" w14:textId="77777777" w:rsidR="001D3659" w:rsidRDefault="005F2F57">
            <w:pPr>
              <w:textAlignment w:val="center"/>
              <w:rPr>
                <w:color w:val="000000"/>
              </w:rPr>
            </w:pPr>
            <w:r>
              <w:rPr>
                <w:rFonts w:eastAsia="SimSun"/>
                <w:color w:val="000000"/>
                <w:lang w:val="en-US" w:eastAsia="zh-CN" w:bidi="ar"/>
              </w:rPr>
              <w:t>Tabela para cadastro dos cargos do funcion</w:t>
            </w:r>
            <w:r>
              <w:rPr>
                <w:rFonts w:eastAsia="SimSun"/>
                <w:color w:val="000000"/>
                <w:lang w:eastAsia="zh-CN" w:bidi="ar"/>
              </w:rPr>
              <w:t>á</w:t>
            </w:r>
            <w:r>
              <w:rPr>
                <w:rFonts w:eastAsia="SimSun"/>
                <w:color w:val="000000"/>
                <w:lang w:val="en-US" w:eastAsia="zh-CN" w:bidi="ar"/>
              </w:rPr>
              <w:t>rios</w:t>
            </w:r>
          </w:p>
        </w:tc>
      </w:tr>
      <w:tr w:rsidR="001D3659" w14:paraId="4CD6C67B" w14:textId="77777777">
        <w:trPr>
          <w:trHeight w:val="320"/>
        </w:trPr>
        <w:tc>
          <w:tcPr>
            <w:tcW w:w="8816" w:type="dxa"/>
            <w:gridSpan w:val="6"/>
            <w:tcBorders>
              <w:top w:val="single" w:sz="2" w:space="0" w:color="FFFFFF"/>
              <w:bottom w:val="single" w:sz="2" w:space="0" w:color="FFFFFF"/>
              <w:right w:val="single" w:sz="2" w:space="0" w:color="FFFFFF"/>
            </w:tcBorders>
            <w:shd w:val="clear" w:color="5B9BD5" w:fill="5B9BD5"/>
            <w:vAlign w:val="center"/>
          </w:tcPr>
          <w:p w14:paraId="4B5667BE"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31383455" w14:textId="77777777">
        <w:trPr>
          <w:trHeight w:val="320"/>
        </w:trPr>
        <w:tc>
          <w:tcPr>
            <w:tcW w:w="1732" w:type="dxa"/>
            <w:tcBorders>
              <w:top w:val="single" w:sz="2" w:space="0" w:color="FFFFFF"/>
              <w:bottom w:val="single" w:sz="2" w:space="0" w:color="FFFFFF"/>
              <w:right w:val="single" w:sz="2" w:space="0" w:color="FFFFFF"/>
            </w:tcBorders>
            <w:shd w:val="clear" w:color="5B9BD5" w:fill="5B9BD5"/>
            <w:vAlign w:val="center"/>
          </w:tcPr>
          <w:p w14:paraId="66892A15" w14:textId="77777777" w:rsidR="001D3659" w:rsidRDefault="005F2F57">
            <w:pPr>
              <w:ind w:left="0"/>
              <w:textAlignment w:val="center"/>
              <w:rPr>
                <w:b/>
                <w:color w:val="FFFFFF"/>
              </w:rPr>
            </w:pPr>
            <w:r>
              <w:rPr>
                <w:rFonts w:eastAsia="SimSun"/>
                <w:b/>
                <w:color w:val="FFFFFF"/>
                <w:lang w:val="en-US" w:eastAsia="zh-CN" w:bidi="ar"/>
              </w:rPr>
              <w:t>Nome Do Campo</w:t>
            </w:r>
          </w:p>
        </w:tc>
        <w:tc>
          <w:tcPr>
            <w:tcW w:w="170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72059D2" w14:textId="77777777" w:rsidR="001D3659" w:rsidRDefault="005F2F57">
            <w:pPr>
              <w:ind w:left="0"/>
              <w:textAlignment w:val="center"/>
              <w:rPr>
                <w:b/>
                <w:color w:val="000000"/>
              </w:rPr>
            </w:pPr>
            <w:r>
              <w:rPr>
                <w:rFonts w:eastAsia="SimSun"/>
                <w:b/>
                <w:color w:val="000000"/>
                <w:lang w:val="en-US" w:eastAsia="zh-CN" w:bidi="ar"/>
              </w:rPr>
              <w:t>Tipo do Campo</w:t>
            </w:r>
          </w:p>
        </w:tc>
        <w:tc>
          <w:tcPr>
            <w:tcW w:w="53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F22A03B" w14:textId="77777777" w:rsidR="001D3659" w:rsidRDefault="005F2F57">
            <w:pPr>
              <w:ind w:left="0"/>
              <w:textAlignment w:val="center"/>
              <w:rPr>
                <w:b/>
                <w:color w:val="000000"/>
              </w:rPr>
            </w:pPr>
            <w:r>
              <w:rPr>
                <w:rFonts w:eastAsia="SimSun"/>
                <w:b/>
                <w:color w:val="000000"/>
                <w:lang w:val="en-US" w:eastAsia="zh-CN" w:bidi="ar"/>
              </w:rPr>
              <w:t>PK</w:t>
            </w:r>
          </w:p>
        </w:tc>
        <w:tc>
          <w:tcPr>
            <w:tcW w:w="83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E69FA8F" w14:textId="77777777" w:rsidR="001D3659" w:rsidRDefault="005F2F57">
            <w:pPr>
              <w:ind w:left="0"/>
              <w:textAlignment w:val="center"/>
              <w:rPr>
                <w:b/>
                <w:color w:val="000000"/>
              </w:rPr>
            </w:pPr>
            <w:r>
              <w:rPr>
                <w:rFonts w:eastAsia="SimSun"/>
                <w:b/>
                <w:color w:val="000000"/>
                <w:lang w:val="en-US" w:eastAsia="zh-CN" w:bidi="ar"/>
              </w:rPr>
              <w:t>FK</w:t>
            </w:r>
          </w:p>
        </w:tc>
        <w:tc>
          <w:tcPr>
            <w:tcW w:w="4009" w:type="dxa"/>
            <w:tcBorders>
              <w:top w:val="single" w:sz="2" w:space="0" w:color="FFFFFF"/>
              <w:left w:val="single" w:sz="2" w:space="0" w:color="FFFFFF"/>
              <w:bottom w:val="single" w:sz="2" w:space="0" w:color="FFFFFF"/>
            </w:tcBorders>
            <w:shd w:val="clear" w:color="DDEBF7" w:fill="DDEBF7"/>
            <w:vAlign w:val="center"/>
          </w:tcPr>
          <w:p w14:paraId="62BE14FE"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189265E6" w14:textId="77777777">
        <w:trPr>
          <w:trHeight w:val="366"/>
        </w:trPr>
        <w:tc>
          <w:tcPr>
            <w:tcW w:w="1732" w:type="dxa"/>
            <w:tcBorders>
              <w:top w:val="single" w:sz="2" w:space="0" w:color="FFFFFF"/>
              <w:bottom w:val="single" w:sz="2" w:space="0" w:color="FFFFFF"/>
              <w:right w:val="single" w:sz="2" w:space="0" w:color="FFFFFF"/>
            </w:tcBorders>
            <w:shd w:val="clear" w:color="5B9BD5" w:fill="5B9BD5"/>
            <w:vAlign w:val="center"/>
          </w:tcPr>
          <w:p w14:paraId="543C7579" w14:textId="77777777" w:rsidR="001D3659" w:rsidRDefault="005F2F57">
            <w:pPr>
              <w:ind w:left="0"/>
              <w:textAlignment w:val="center"/>
              <w:rPr>
                <w:b/>
                <w:color w:val="FFFFFF"/>
              </w:rPr>
            </w:pPr>
            <w:r>
              <w:rPr>
                <w:rFonts w:eastAsia="SimSun"/>
                <w:b/>
                <w:color w:val="FFFFFF"/>
                <w:lang w:val="en-US" w:eastAsia="zh-CN" w:bidi="ar"/>
              </w:rPr>
              <w:t>ID</w:t>
            </w:r>
          </w:p>
        </w:tc>
        <w:tc>
          <w:tcPr>
            <w:tcW w:w="170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E737F92"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3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FF1CB00" w14:textId="77777777" w:rsidR="001D3659" w:rsidRDefault="005F2F57">
            <w:pPr>
              <w:ind w:left="0"/>
              <w:textAlignment w:val="center"/>
              <w:rPr>
                <w:color w:val="000000"/>
              </w:rPr>
            </w:pPr>
            <w:r>
              <w:rPr>
                <w:rFonts w:eastAsia="SimSun"/>
                <w:color w:val="000000"/>
                <w:lang w:val="en-US" w:eastAsia="zh-CN" w:bidi="ar"/>
              </w:rPr>
              <w:t>Sim</w:t>
            </w:r>
          </w:p>
        </w:tc>
        <w:tc>
          <w:tcPr>
            <w:tcW w:w="83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A057301" w14:textId="77777777" w:rsidR="001D3659" w:rsidRDefault="005F2F57">
            <w:pPr>
              <w:ind w:left="0"/>
              <w:textAlignment w:val="center"/>
              <w:rPr>
                <w:color w:val="000000"/>
              </w:rPr>
            </w:pPr>
            <w:r>
              <w:rPr>
                <w:rFonts w:eastAsia="SimSun"/>
                <w:color w:val="000000"/>
                <w:lang w:val="en-US" w:eastAsia="zh-CN" w:bidi="ar"/>
              </w:rPr>
              <w:t>Não</w:t>
            </w:r>
          </w:p>
        </w:tc>
        <w:tc>
          <w:tcPr>
            <w:tcW w:w="4009" w:type="dxa"/>
            <w:tcBorders>
              <w:top w:val="single" w:sz="2" w:space="0" w:color="FFFFFF"/>
              <w:left w:val="single" w:sz="2" w:space="0" w:color="FFFFFF"/>
              <w:bottom w:val="single" w:sz="2" w:space="0" w:color="FFFFFF"/>
            </w:tcBorders>
            <w:shd w:val="clear" w:color="DDEBF7" w:fill="DDEBF7"/>
            <w:vAlign w:val="center"/>
          </w:tcPr>
          <w:p w14:paraId="5E19A316" w14:textId="77777777" w:rsidR="001D3659" w:rsidRDefault="005F2F57">
            <w:pPr>
              <w:ind w:left="0"/>
              <w:textAlignment w:val="center"/>
              <w:rPr>
                <w:color w:val="000000"/>
              </w:rPr>
            </w:pPr>
            <w:r>
              <w:rPr>
                <w:rFonts w:eastAsia="SimSun"/>
                <w:color w:val="000000"/>
                <w:lang w:val="en-US" w:eastAsia="zh-CN" w:bidi="ar"/>
              </w:rPr>
              <w:t>Campo identificador para Cargo</w:t>
            </w:r>
          </w:p>
        </w:tc>
      </w:tr>
      <w:tr w:rsidR="001D3659" w14:paraId="2102FBBD" w14:textId="77777777">
        <w:trPr>
          <w:trHeight w:val="260"/>
        </w:trPr>
        <w:tc>
          <w:tcPr>
            <w:tcW w:w="1732" w:type="dxa"/>
            <w:tcBorders>
              <w:top w:val="single" w:sz="2" w:space="0" w:color="FFFFFF"/>
              <w:right w:val="single" w:sz="2" w:space="0" w:color="FFFFFF"/>
            </w:tcBorders>
            <w:shd w:val="clear" w:color="5B9BD5" w:fill="5B9BD5"/>
            <w:vAlign w:val="center"/>
          </w:tcPr>
          <w:p w14:paraId="435BF967" w14:textId="77777777" w:rsidR="001D3659" w:rsidRDefault="005F2F57">
            <w:pPr>
              <w:ind w:left="0"/>
              <w:textAlignment w:val="center"/>
              <w:rPr>
                <w:b/>
                <w:color w:val="FFFFFF"/>
              </w:rPr>
            </w:pPr>
            <w:r>
              <w:rPr>
                <w:rFonts w:eastAsia="SimSun"/>
                <w:b/>
                <w:color w:val="FFFFFF"/>
                <w:lang w:val="en-US" w:eastAsia="zh-CN" w:bidi="ar"/>
              </w:rPr>
              <w:t>DESCRICAO</w:t>
            </w:r>
          </w:p>
        </w:tc>
        <w:tc>
          <w:tcPr>
            <w:tcW w:w="1708" w:type="dxa"/>
            <w:gridSpan w:val="2"/>
            <w:tcBorders>
              <w:top w:val="single" w:sz="2" w:space="0" w:color="FFFFFF"/>
              <w:left w:val="single" w:sz="2" w:space="0" w:color="FFFFFF"/>
              <w:right w:val="single" w:sz="2" w:space="0" w:color="FFFFFF"/>
            </w:tcBorders>
            <w:shd w:val="clear" w:color="DDEBF7" w:fill="DDEBF7"/>
            <w:vAlign w:val="center"/>
          </w:tcPr>
          <w:p w14:paraId="3A7BBDE2"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60)</w:t>
            </w:r>
          </w:p>
        </w:tc>
        <w:tc>
          <w:tcPr>
            <w:tcW w:w="534" w:type="dxa"/>
            <w:tcBorders>
              <w:top w:val="single" w:sz="2" w:space="0" w:color="FFFFFF"/>
              <w:left w:val="single" w:sz="2" w:space="0" w:color="FFFFFF"/>
              <w:right w:val="single" w:sz="2" w:space="0" w:color="FFFFFF"/>
            </w:tcBorders>
            <w:shd w:val="clear" w:color="DDEBF7" w:fill="DDEBF7"/>
            <w:vAlign w:val="center"/>
          </w:tcPr>
          <w:p w14:paraId="38305C4C" w14:textId="77777777" w:rsidR="001D3659" w:rsidRDefault="005F2F57">
            <w:pPr>
              <w:ind w:left="0"/>
              <w:textAlignment w:val="center"/>
              <w:rPr>
                <w:color w:val="000000"/>
              </w:rPr>
            </w:pPr>
            <w:r>
              <w:rPr>
                <w:rFonts w:eastAsia="SimSun"/>
                <w:color w:val="000000"/>
                <w:lang w:val="en-US" w:eastAsia="zh-CN" w:bidi="ar"/>
              </w:rPr>
              <w:t>Não</w:t>
            </w:r>
          </w:p>
        </w:tc>
        <w:tc>
          <w:tcPr>
            <w:tcW w:w="833" w:type="dxa"/>
            <w:tcBorders>
              <w:top w:val="single" w:sz="2" w:space="0" w:color="FFFFFF"/>
              <w:left w:val="single" w:sz="2" w:space="0" w:color="FFFFFF"/>
              <w:right w:val="single" w:sz="2" w:space="0" w:color="FFFFFF"/>
            </w:tcBorders>
            <w:shd w:val="clear" w:color="DDEBF7" w:fill="DDEBF7"/>
            <w:vAlign w:val="center"/>
          </w:tcPr>
          <w:p w14:paraId="3251973E" w14:textId="77777777" w:rsidR="001D3659" w:rsidRDefault="005F2F57">
            <w:pPr>
              <w:ind w:left="0"/>
              <w:textAlignment w:val="center"/>
              <w:rPr>
                <w:color w:val="000000"/>
              </w:rPr>
            </w:pPr>
            <w:r>
              <w:rPr>
                <w:rFonts w:eastAsia="SimSun"/>
                <w:color w:val="000000"/>
                <w:lang w:val="en-US" w:eastAsia="zh-CN" w:bidi="ar"/>
              </w:rPr>
              <w:t>Não</w:t>
            </w:r>
          </w:p>
        </w:tc>
        <w:tc>
          <w:tcPr>
            <w:tcW w:w="4009" w:type="dxa"/>
            <w:tcBorders>
              <w:top w:val="single" w:sz="2" w:space="0" w:color="FFFFFF"/>
              <w:left w:val="single" w:sz="2" w:space="0" w:color="FFFFFF"/>
            </w:tcBorders>
            <w:shd w:val="clear" w:color="DDEBF7" w:fill="DDEBF7"/>
            <w:vAlign w:val="center"/>
          </w:tcPr>
          <w:p w14:paraId="7F23F1DF" w14:textId="77777777" w:rsidR="001D3659" w:rsidRDefault="005F2F57">
            <w:pPr>
              <w:ind w:left="0"/>
              <w:textAlignment w:val="center"/>
              <w:rPr>
                <w:color w:val="000000"/>
              </w:rPr>
            </w:pPr>
            <w:r>
              <w:rPr>
                <w:rFonts w:eastAsia="SimSun"/>
                <w:color w:val="000000"/>
                <w:lang w:val="en-US" w:eastAsia="zh-CN" w:bidi="ar"/>
              </w:rPr>
              <w:t>Campo para descrever o Cargo</w:t>
            </w:r>
          </w:p>
        </w:tc>
      </w:tr>
    </w:tbl>
    <w:p w14:paraId="0A8041BA" w14:textId="77777777" w:rsidR="001D3659" w:rsidRDefault="005F2F57" w:rsidP="001F44F6">
      <w:pPr>
        <w:autoSpaceDE w:val="0"/>
        <w:autoSpaceDN w:val="0"/>
        <w:adjustRightInd w:val="0"/>
        <w:spacing w:after="0" w:line="360" w:lineRule="auto"/>
        <w:ind w:left="289"/>
        <w:jc w:val="both"/>
        <w:pPrChange w:id="509" w:author="JORGE TODOE MATSUSHIMA" w:date="2018-12-01T14:38:00Z">
          <w:pPr>
            <w:autoSpaceDE w:val="0"/>
            <w:autoSpaceDN w:val="0"/>
            <w:adjustRightInd w:val="0"/>
            <w:spacing w:line="360" w:lineRule="auto"/>
            <w:jc w:val="both"/>
          </w:pPr>
        </w:pPrChange>
      </w:pPr>
      <w:r>
        <w:rPr>
          <w:sz w:val="20"/>
        </w:rPr>
        <w:t>Fonte: O Autor (2018)</w:t>
      </w:r>
    </w:p>
    <w:p w14:paraId="75663BA8"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34</w:t>
      </w:r>
      <w:r>
        <w:rPr>
          <w:sz w:val="24"/>
          <w:szCs w:val="24"/>
        </w:rPr>
        <w:fldChar w:fldCharType="end"/>
      </w:r>
      <w:bookmarkStart w:id="510" w:name="_Toc17899"/>
      <w:r>
        <w:rPr>
          <w:sz w:val="24"/>
          <w:szCs w:val="24"/>
        </w:rPr>
        <w:t>. Dicionário de Dados: Tabela Cep</w:t>
      </w:r>
      <w:r>
        <w:rPr>
          <w:sz w:val="24"/>
          <w:szCs w:val="24"/>
          <w:lang w:val="en-US"/>
        </w:rPr>
        <w:t>.</w:t>
      </w:r>
      <w:bookmarkEnd w:id="510"/>
    </w:p>
    <w:tbl>
      <w:tblPr>
        <w:tblW w:w="8816" w:type="dxa"/>
        <w:tblInd w:w="286" w:type="dxa"/>
        <w:tblLayout w:type="fixed"/>
        <w:tblCellMar>
          <w:top w:w="15" w:type="dxa"/>
          <w:left w:w="15" w:type="dxa"/>
          <w:bottom w:w="15" w:type="dxa"/>
          <w:right w:w="15" w:type="dxa"/>
        </w:tblCellMar>
        <w:tblLook w:val="04A0" w:firstRow="1" w:lastRow="0" w:firstColumn="1" w:lastColumn="0" w:noHBand="0" w:noVBand="1"/>
      </w:tblPr>
      <w:tblGrid>
        <w:gridCol w:w="1868"/>
        <w:gridCol w:w="246"/>
        <w:gridCol w:w="1535"/>
        <w:gridCol w:w="541"/>
        <w:gridCol w:w="584"/>
        <w:gridCol w:w="4042"/>
      </w:tblGrid>
      <w:tr w:rsidR="001D3659" w14:paraId="4E1F3F6C" w14:textId="77777777">
        <w:trPr>
          <w:trHeight w:val="300"/>
        </w:trPr>
        <w:tc>
          <w:tcPr>
            <w:tcW w:w="8816" w:type="dxa"/>
            <w:gridSpan w:val="6"/>
            <w:tcBorders>
              <w:bottom w:val="single" w:sz="18" w:space="0" w:color="FFFFFF"/>
              <w:right w:val="single" w:sz="2" w:space="0" w:color="FFFFFF"/>
            </w:tcBorders>
            <w:shd w:val="clear" w:color="5B9BD5" w:fill="5B9BD5"/>
            <w:vAlign w:val="center"/>
          </w:tcPr>
          <w:p w14:paraId="6E0B99FC" w14:textId="77777777" w:rsidR="001D3659" w:rsidRDefault="005F2F57">
            <w:pPr>
              <w:jc w:val="center"/>
              <w:textAlignment w:val="center"/>
              <w:rPr>
                <w:b/>
                <w:color w:val="FFFFFF"/>
              </w:rPr>
            </w:pPr>
            <w:proofErr w:type="gramStart"/>
            <w:r>
              <w:rPr>
                <w:rFonts w:eastAsia="SimSun"/>
                <w:b/>
                <w:color w:val="FFFFFF"/>
                <w:lang w:val="en-US" w:eastAsia="zh-CN" w:bidi="ar"/>
              </w:rPr>
              <w:t>Tabela:cep</w:t>
            </w:r>
            <w:proofErr w:type="gramEnd"/>
          </w:p>
        </w:tc>
      </w:tr>
      <w:tr w:rsidR="001D3659" w14:paraId="13E47CB5" w14:textId="77777777">
        <w:trPr>
          <w:trHeight w:val="320"/>
        </w:trPr>
        <w:tc>
          <w:tcPr>
            <w:tcW w:w="2114" w:type="dxa"/>
            <w:gridSpan w:val="2"/>
            <w:tcBorders>
              <w:top w:val="single" w:sz="18" w:space="0" w:color="FFFFFF"/>
              <w:bottom w:val="single" w:sz="2" w:space="0" w:color="FFFFFF"/>
              <w:right w:val="single" w:sz="2" w:space="0" w:color="FFFFFF"/>
            </w:tcBorders>
            <w:shd w:val="clear" w:color="5B9BD5" w:fill="5B9BD5"/>
            <w:vAlign w:val="center"/>
          </w:tcPr>
          <w:p w14:paraId="1FD0FB36"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702"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2F420C74" w14:textId="77777777" w:rsidR="001D3659" w:rsidRDefault="005F2F57">
            <w:pPr>
              <w:textAlignment w:val="center"/>
              <w:rPr>
                <w:color w:val="000000"/>
              </w:rPr>
            </w:pPr>
            <w:r>
              <w:rPr>
                <w:rFonts w:eastAsia="SimSun"/>
                <w:color w:val="000000"/>
                <w:lang w:val="en-US" w:eastAsia="zh-CN" w:bidi="ar"/>
              </w:rPr>
              <w:t>Tabela que contem os ceps e a cida</w:t>
            </w:r>
            <w:r>
              <w:rPr>
                <w:rFonts w:eastAsia="SimSun"/>
                <w:color w:val="000000"/>
                <w:lang w:eastAsia="zh-CN" w:bidi="ar"/>
              </w:rPr>
              <w:t>d</w:t>
            </w:r>
            <w:r>
              <w:rPr>
                <w:rFonts w:eastAsia="SimSun"/>
                <w:color w:val="000000"/>
                <w:lang w:val="en-US" w:eastAsia="zh-CN" w:bidi="ar"/>
              </w:rPr>
              <w:t>e respectiva</w:t>
            </w:r>
          </w:p>
        </w:tc>
      </w:tr>
      <w:tr w:rsidR="001D3659" w14:paraId="37AA9FBF" w14:textId="77777777">
        <w:trPr>
          <w:trHeight w:val="320"/>
        </w:trPr>
        <w:tc>
          <w:tcPr>
            <w:tcW w:w="8816" w:type="dxa"/>
            <w:gridSpan w:val="6"/>
            <w:tcBorders>
              <w:top w:val="single" w:sz="2" w:space="0" w:color="FFFFFF"/>
              <w:bottom w:val="single" w:sz="2" w:space="0" w:color="FFFFFF"/>
              <w:right w:val="single" w:sz="2" w:space="0" w:color="FFFFFF"/>
            </w:tcBorders>
            <w:shd w:val="clear" w:color="5B9BD5" w:fill="5B9BD5"/>
            <w:vAlign w:val="center"/>
          </w:tcPr>
          <w:p w14:paraId="3F90F8EE"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44C336A7" w14:textId="77777777">
        <w:trPr>
          <w:trHeight w:val="280"/>
        </w:trPr>
        <w:tc>
          <w:tcPr>
            <w:tcW w:w="1868" w:type="dxa"/>
            <w:tcBorders>
              <w:top w:val="single" w:sz="2" w:space="0" w:color="FFFFFF"/>
              <w:bottom w:val="single" w:sz="2" w:space="0" w:color="FFFFFF"/>
              <w:right w:val="single" w:sz="2" w:space="0" w:color="FFFFFF"/>
            </w:tcBorders>
            <w:shd w:val="clear" w:color="5B9BD5" w:fill="5B9BD5"/>
            <w:vAlign w:val="center"/>
          </w:tcPr>
          <w:p w14:paraId="27BF41B3" w14:textId="77777777" w:rsidR="001D3659" w:rsidRDefault="005F2F57">
            <w:pPr>
              <w:ind w:left="0"/>
              <w:textAlignment w:val="center"/>
              <w:rPr>
                <w:b/>
                <w:color w:val="FFFFFF"/>
              </w:rPr>
            </w:pPr>
            <w:r>
              <w:rPr>
                <w:rFonts w:eastAsia="SimSun"/>
                <w:b/>
                <w:color w:val="FFFFFF"/>
                <w:lang w:val="en-US" w:eastAsia="zh-CN" w:bidi="ar"/>
              </w:rPr>
              <w:t>Nome Do Campo</w:t>
            </w:r>
          </w:p>
        </w:tc>
        <w:tc>
          <w:tcPr>
            <w:tcW w:w="178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6F48254C" w14:textId="77777777" w:rsidR="001D3659" w:rsidRDefault="005F2F57">
            <w:pPr>
              <w:ind w:left="0"/>
              <w:textAlignment w:val="center"/>
              <w:rPr>
                <w:b/>
                <w:color w:val="000000"/>
              </w:rPr>
            </w:pPr>
            <w:r>
              <w:rPr>
                <w:rFonts w:eastAsia="SimSun"/>
                <w:b/>
                <w:color w:val="000000"/>
                <w:lang w:val="en-US" w:eastAsia="zh-CN" w:bidi="ar"/>
              </w:rPr>
              <w:t>Tipo do Campo</w:t>
            </w:r>
          </w:p>
        </w:tc>
        <w:tc>
          <w:tcPr>
            <w:tcW w:w="5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DCBDA6F" w14:textId="77777777" w:rsidR="001D3659" w:rsidRDefault="005F2F57">
            <w:pPr>
              <w:ind w:left="0"/>
              <w:textAlignment w:val="center"/>
              <w:rPr>
                <w:b/>
                <w:color w:val="000000"/>
              </w:rPr>
            </w:pPr>
            <w:r>
              <w:rPr>
                <w:rFonts w:eastAsia="SimSun"/>
                <w:b/>
                <w:color w:val="000000"/>
                <w:lang w:val="en-US" w:eastAsia="zh-CN" w:bidi="ar"/>
              </w:rPr>
              <w:t>PK</w:t>
            </w:r>
          </w:p>
        </w:tc>
        <w:tc>
          <w:tcPr>
            <w:tcW w:w="58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08797AF" w14:textId="77777777" w:rsidR="001D3659" w:rsidRDefault="005F2F57">
            <w:pPr>
              <w:ind w:left="0"/>
              <w:textAlignment w:val="center"/>
              <w:rPr>
                <w:b/>
                <w:color w:val="000000"/>
              </w:rPr>
            </w:pPr>
            <w:r>
              <w:rPr>
                <w:rFonts w:eastAsia="SimSun"/>
                <w:b/>
                <w:color w:val="000000"/>
                <w:lang w:val="en-US" w:eastAsia="zh-CN" w:bidi="ar"/>
              </w:rPr>
              <w:t>FK</w:t>
            </w:r>
          </w:p>
        </w:tc>
        <w:tc>
          <w:tcPr>
            <w:tcW w:w="4042" w:type="dxa"/>
            <w:tcBorders>
              <w:top w:val="single" w:sz="2" w:space="0" w:color="FFFFFF"/>
              <w:left w:val="single" w:sz="2" w:space="0" w:color="FFFFFF"/>
              <w:bottom w:val="single" w:sz="2" w:space="0" w:color="FFFFFF"/>
            </w:tcBorders>
            <w:shd w:val="clear" w:color="DDEBF7" w:fill="DDEBF7"/>
            <w:vAlign w:val="center"/>
          </w:tcPr>
          <w:p w14:paraId="7CD2F9B9"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5ABC1E49" w14:textId="77777777">
        <w:trPr>
          <w:trHeight w:val="280"/>
        </w:trPr>
        <w:tc>
          <w:tcPr>
            <w:tcW w:w="1868" w:type="dxa"/>
            <w:tcBorders>
              <w:top w:val="single" w:sz="2" w:space="0" w:color="FFFFFF"/>
              <w:bottom w:val="single" w:sz="2" w:space="0" w:color="FFFFFF"/>
              <w:right w:val="single" w:sz="2" w:space="0" w:color="FFFFFF"/>
            </w:tcBorders>
            <w:shd w:val="clear" w:color="5B9BD5" w:fill="5B9BD5"/>
            <w:vAlign w:val="center"/>
          </w:tcPr>
          <w:p w14:paraId="101475AB" w14:textId="77777777" w:rsidR="001D3659" w:rsidRDefault="005F2F57">
            <w:pPr>
              <w:ind w:left="0"/>
              <w:textAlignment w:val="center"/>
              <w:rPr>
                <w:b/>
                <w:color w:val="FFFFFF"/>
              </w:rPr>
            </w:pPr>
            <w:r>
              <w:rPr>
                <w:rFonts w:eastAsia="SimSun"/>
                <w:b/>
                <w:color w:val="FFFFFF"/>
                <w:lang w:val="en-US" w:eastAsia="zh-CN" w:bidi="ar"/>
              </w:rPr>
              <w:t>ID</w:t>
            </w:r>
          </w:p>
        </w:tc>
        <w:tc>
          <w:tcPr>
            <w:tcW w:w="178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BF2E228" w14:textId="77777777" w:rsidR="001D3659" w:rsidRDefault="005F2F57">
            <w:pPr>
              <w:ind w:left="0"/>
              <w:textAlignment w:val="center"/>
              <w:rPr>
                <w:color w:val="000000"/>
              </w:rPr>
            </w:pPr>
            <w:proofErr w:type="gramStart"/>
            <w:r>
              <w:rPr>
                <w:rFonts w:eastAsia="SimSun"/>
                <w:color w:val="000000"/>
                <w:lang w:eastAsia="zh-CN" w:bidi="ar"/>
              </w:rPr>
              <w:t>I</w:t>
            </w:r>
            <w:r>
              <w:rPr>
                <w:rFonts w:eastAsia="SimSun"/>
                <w:color w:val="000000"/>
                <w:lang w:val="en-US" w:eastAsia="zh-CN" w:bidi="ar"/>
              </w:rPr>
              <w:t>NT(</w:t>
            </w:r>
            <w:proofErr w:type="gramEnd"/>
            <w:r>
              <w:rPr>
                <w:rFonts w:eastAsia="SimSun"/>
                <w:color w:val="000000"/>
                <w:lang w:val="en-US" w:eastAsia="zh-CN" w:bidi="ar"/>
              </w:rPr>
              <w:t>11)</w:t>
            </w:r>
          </w:p>
        </w:tc>
        <w:tc>
          <w:tcPr>
            <w:tcW w:w="5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FDB0BD9" w14:textId="77777777" w:rsidR="001D3659" w:rsidRDefault="005F2F57">
            <w:pPr>
              <w:ind w:left="0"/>
              <w:textAlignment w:val="center"/>
              <w:rPr>
                <w:color w:val="000000"/>
              </w:rPr>
            </w:pPr>
            <w:r>
              <w:rPr>
                <w:rFonts w:eastAsia="SimSun"/>
                <w:color w:val="000000"/>
                <w:lang w:val="en-US" w:eastAsia="zh-CN" w:bidi="ar"/>
              </w:rPr>
              <w:t>Sim</w:t>
            </w:r>
          </w:p>
        </w:tc>
        <w:tc>
          <w:tcPr>
            <w:tcW w:w="58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1624C4B" w14:textId="77777777" w:rsidR="001D3659" w:rsidRDefault="005F2F57">
            <w:pPr>
              <w:ind w:left="0"/>
              <w:textAlignment w:val="center"/>
              <w:rPr>
                <w:color w:val="000000"/>
              </w:rPr>
            </w:pPr>
            <w:r>
              <w:rPr>
                <w:rFonts w:eastAsia="SimSun"/>
                <w:color w:val="000000"/>
                <w:lang w:val="en-US" w:eastAsia="zh-CN" w:bidi="ar"/>
              </w:rPr>
              <w:t>Não</w:t>
            </w:r>
          </w:p>
        </w:tc>
        <w:tc>
          <w:tcPr>
            <w:tcW w:w="4042" w:type="dxa"/>
            <w:tcBorders>
              <w:top w:val="single" w:sz="2" w:space="0" w:color="FFFFFF"/>
              <w:left w:val="single" w:sz="2" w:space="0" w:color="FFFFFF"/>
              <w:bottom w:val="single" w:sz="2" w:space="0" w:color="FFFFFF"/>
            </w:tcBorders>
            <w:shd w:val="clear" w:color="DDEBF7" w:fill="DDEBF7"/>
            <w:vAlign w:val="center"/>
          </w:tcPr>
          <w:p w14:paraId="33157F29" w14:textId="77777777" w:rsidR="001D3659" w:rsidRDefault="005F2F57">
            <w:pPr>
              <w:ind w:left="0"/>
              <w:textAlignment w:val="center"/>
              <w:rPr>
                <w:color w:val="000000"/>
              </w:rPr>
            </w:pPr>
            <w:r>
              <w:rPr>
                <w:rFonts w:eastAsia="SimSun"/>
                <w:color w:val="000000"/>
                <w:lang w:val="en-US" w:eastAsia="zh-CN" w:bidi="ar"/>
              </w:rPr>
              <w:t>Campo identificador para CEP</w:t>
            </w:r>
          </w:p>
        </w:tc>
      </w:tr>
      <w:tr w:rsidR="001D3659" w14:paraId="0ADDABBA" w14:textId="77777777">
        <w:trPr>
          <w:trHeight w:val="280"/>
        </w:trPr>
        <w:tc>
          <w:tcPr>
            <w:tcW w:w="1868" w:type="dxa"/>
            <w:tcBorders>
              <w:top w:val="single" w:sz="2" w:space="0" w:color="FFFFFF"/>
              <w:bottom w:val="single" w:sz="2" w:space="0" w:color="FFFFFF"/>
              <w:right w:val="single" w:sz="2" w:space="0" w:color="FFFFFF"/>
            </w:tcBorders>
            <w:shd w:val="clear" w:color="5B9BD5" w:fill="5B9BD5"/>
            <w:vAlign w:val="center"/>
          </w:tcPr>
          <w:p w14:paraId="7DE2CC6A" w14:textId="77777777" w:rsidR="001D3659" w:rsidRDefault="005F2F57">
            <w:pPr>
              <w:ind w:left="0"/>
              <w:textAlignment w:val="center"/>
              <w:rPr>
                <w:b/>
                <w:color w:val="FFFFFF"/>
              </w:rPr>
            </w:pPr>
            <w:r>
              <w:rPr>
                <w:rFonts w:eastAsia="SimSun"/>
                <w:b/>
                <w:color w:val="FFFFFF"/>
                <w:lang w:val="en-US" w:eastAsia="zh-CN" w:bidi="ar"/>
              </w:rPr>
              <w:t>CEP</w:t>
            </w:r>
          </w:p>
        </w:tc>
        <w:tc>
          <w:tcPr>
            <w:tcW w:w="178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0C90AA1"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100)</w:t>
            </w:r>
          </w:p>
        </w:tc>
        <w:tc>
          <w:tcPr>
            <w:tcW w:w="5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BA96960" w14:textId="77777777" w:rsidR="001D3659" w:rsidRDefault="005F2F57">
            <w:pPr>
              <w:ind w:left="0"/>
              <w:textAlignment w:val="center"/>
              <w:rPr>
                <w:color w:val="000000"/>
              </w:rPr>
            </w:pPr>
            <w:r>
              <w:rPr>
                <w:rFonts w:eastAsia="SimSun"/>
                <w:color w:val="000000"/>
                <w:lang w:val="en-US" w:eastAsia="zh-CN" w:bidi="ar"/>
              </w:rPr>
              <w:t>Não</w:t>
            </w:r>
          </w:p>
        </w:tc>
        <w:tc>
          <w:tcPr>
            <w:tcW w:w="58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D3C6C21" w14:textId="77777777" w:rsidR="001D3659" w:rsidRDefault="005F2F57">
            <w:pPr>
              <w:ind w:left="0"/>
              <w:textAlignment w:val="center"/>
              <w:rPr>
                <w:color w:val="000000"/>
              </w:rPr>
            </w:pPr>
            <w:r>
              <w:rPr>
                <w:rFonts w:eastAsia="SimSun"/>
                <w:color w:val="000000"/>
                <w:lang w:val="en-US" w:eastAsia="zh-CN" w:bidi="ar"/>
              </w:rPr>
              <w:t>Não</w:t>
            </w:r>
          </w:p>
        </w:tc>
        <w:tc>
          <w:tcPr>
            <w:tcW w:w="4042" w:type="dxa"/>
            <w:tcBorders>
              <w:top w:val="single" w:sz="2" w:space="0" w:color="FFFFFF"/>
              <w:left w:val="single" w:sz="2" w:space="0" w:color="FFFFFF"/>
              <w:bottom w:val="single" w:sz="2" w:space="0" w:color="FFFFFF"/>
            </w:tcBorders>
            <w:shd w:val="clear" w:color="DDEBF7" w:fill="DDEBF7"/>
            <w:vAlign w:val="center"/>
          </w:tcPr>
          <w:p w14:paraId="420D14A4" w14:textId="77777777" w:rsidR="001D3659" w:rsidRDefault="005F2F57">
            <w:pPr>
              <w:ind w:left="0"/>
              <w:textAlignment w:val="center"/>
              <w:rPr>
                <w:color w:val="000000"/>
              </w:rPr>
            </w:pPr>
            <w:r>
              <w:rPr>
                <w:rFonts w:eastAsia="SimSun"/>
                <w:color w:val="000000"/>
                <w:lang w:val="en-US" w:eastAsia="zh-CN" w:bidi="ar"/>
              </w:rPr>
              <w:t>Campo do CEP</w:t>
            </w:r>
          </w:p>
        </w:tc>
      </w:tr>
      <w:tr w:rsidR="001D3659" w14:paraId="455A9029" w14:textId="77777777">
        <w:trPr>
          <w:trHeight w:val="300"/>
        </w:trPr>
        <w:tc>
          <w:tcPr>
            <w:tcW w:w="1868" w:type="dxa"/>
            <w:tcBorders>
              <w:top w:val="single" w:sz="2" w:space="0" w:color="FFFFFF"/>
              <w:bottom w:val="single" w:sz="2" w:space="0" w:color="FFFFFF"/>
              <w:right w:val="single" w:sz="2" w:space="0" w:color="FFFFFF"/>
            </w:tcBorders>
            <w:shd w:val="clear" w:color="5B9BD5" w:fill="5B9BD5"/>
            <w:vAlign w:val="center"/>
          </w:tcPr>
          <w:p w14:paraId="7511B15E" w14:textId="77777777" w:rsidR="001D3659" w:rsidRDefault="005F2F57">
            <w:pPr>
              <w:ind w:left="0"/>
              <w:textAlignment w:val="center"/>
              <w:rPr>
                <w:b/>
                <w:color w:val="FFFFFF"/>
              </w:rPr>
            </w:pPr>
            <w:r>
              <w:rPr>
                <w:rFonts w:eastAsia="SimSun"/>
                <w:b/>
                <w:color w:val="FFFFFF"/>
                <w:lang w:val="en-US" w:eastAsia="zh-CN" w:bidi="ar"/>
              </w:rPr>
              <w:t>NOME_RUA</w:t>
            </w:r>
          </w:p>
        </w:tc>
        <w:tc>
          <w:tcPr>
            <w:tcW w:w="178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2CE6932"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100)</w:t>
            </w:r>
          </w:p>
        </w:tc>
        <w:tc>
          <w:tcPr>
            <w:tcW w:w="5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3A67B5C" w14:textId="77777777" w:rsidR="001D3659" w:rsidRDefault="005F2F57">
            <w:pPr>
              <w:ind w:left="0"/>
              <w:textAlignment w:val="center"/>
              <w:rPr>
                <w:color w:val="000000"/>
              </w:rPr>
            </w:pPr>
            <w:r>
              <w:rPr>
                <w:rFonts w:eastAsia="SimSun"/>
                <w:color w:val="000000"/>
                <w:lang w:val="en-US" w:eastAsia="zh-CN" w:bidi="ar"/>
              </w:rPr>
              <w:t>Não</w:t>
            </w:r>
          </w:p>
        </w:tc>
        <w:tc>
          <w:tcPr>
            <w:tcW w:w="58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4D723E2" w14:textId="77777777" w:rsidR="001D3659" w:rsidRDefault="005F2F57">
            <w:pPr>
              <w:ind w:left="0"/>
              <w:textAlignment w:val="center"/>
              <w:rPr>
                <w:color w:val="000000"/>
              </w:rPr>
            </w:pPr>
            <w:r>
              <w:rPr>
                <w:rFonts w:eastAsia="SimSun"/>
                <w:color w:val="000000"/>
                <w:lang w:val="en-US" w:eastAsia="zh-CN" w:bidi="ar"/>
              </w:rPr>
              <w:t>Não</w:t>
            </w:r>
          </w:p>
        </w:tc>
        <w:tc>
          <w:tcPr>
            <w:tcW w:w="4042" w:type="dxa"/>
            <w:tcBorders>
              <w:top w:val="single" w:sz="2" w:space="0" w:color="FFFFFF"/>
              <w:left w:val="single" w:sz="2" w:space="0" w:color="FFFFFF"/>
              <w:bottom w:val="single" w:sz="2" w:space="0" w:color="FFFFFF"/>
            </w:tcBorders>
            <w:shd w:val="clear" w:color="DDEBF7" w:fill="DDEBF7"/>
            <w:vAlign w:val="center"/>
          </w:tcPr>
          <w:p w14:paraId="6C885610" w14:textId="77777777" w:rsidR="001D3659" w:rsidRDefault="005F2F57">
            <w:pPr>
              <w:ind w:left="0"/>
              <w:textAlignment w:val="center"/>
              <w:rPr>
                <w:color w:val="000000"/>
              </w:rPr>
            </w:pPr>
            <w:r>
              <w:rPr>
                <w:rFonts w:eastAsia="SimSun"/>
                <w:color w:val="000000"/>
                <w:lang w:val="en-US" w:eastAsia="zh-CN" w:bidi="ar"/>
              </w:rPr>
              <w:t>Campo do Nome da Rua</w:t>
            </w:r>
          </w:p>
        </w:tc>
      </w:tr>
      <w:tr w:rsidR="001D3659" w14:paraId="270DB5BC" w14:textId="77777777">
        <w:trPr>
          <w:trHeight w:val="300"/>
        </w:trPr>
        <w:tc>
          <w:tcPr>
            <w:tcW w:w="1868" w:type="dxa"/>
            <w:tcBorders>
              <w:top w:val="single" w:sz="2" w:space="0" w:color="FFFFFF"/>
              <w:bottom w:val="single" w:sz="2" w:space="0" w:color="FFFFFF"/>
              <w:right w:val="single" w:sz="2" w:space="0" w:color="FFFFFF"/>
            </w:tcBorders>
            <w:shd w:val="clear" w:color="5B9BD5" w:fill="5B9BD5"/>
            <w:vAlign w:val="center"/>
          </w:tcPr>
          <w:p w14:paraId="3E59418C" w14:textId="77777777" w:rsidR="001D3659" w:rsidRDefault="005F2F57">
            <w:pPr>
              <w:ind w:left="0"/>
              <w:textAlignment w:val="center"/>
              <w:rPr>
                <w:b/>
                <w:color w:val="FFFFFF"/>
              </w:rPr>
            </w:pPr>
            <w:r>
              <w:rPr>
                <w:rFonts w:eastAsia="SimSun"/>
                <w:b/>
                <w:color w:val="FFFFFF"/>
                <w:lang w:val="en-US" w:eastAsia="zh-CN" w:bidi="ar"/>
              </w:rPr>
              <w:t>BAIRRO</w:t>
            </w:r>
          </w:p>
        </w:tc>
        <w:tc>
          <w:tcPr>
            <w:tcW w:w="178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1346ABC"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100)</w:t>
            </w:r>
          </w:p>
        </w:tc>
        <w:tc>
          <w:tcPr>
            <w:tcW w:w="5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2EF5DBA" w14:textId="77777777" w:rsidR="001D3659" w:rsidRDefault="005F2F57">
            <w:pPr>
              <w:ind w:left="0"/>
              <w:textAlignment w:val="center"/>
              <w:rPr>
                <w:color w:val="000000"/>
              </w:rPr>
            </w:pPr>
            <w:r>
              <w:rPr>
                <w:rFonts w:eastAsia="SimSun"/>
                <w:color w:val="000000"/>
                <w:lang w:val="en-US" w:eastAsia="zh-CN" w:bidi="ar"/>
              </w:rPr>
              <w:t>Não</w:t>
            </w:r>
          </w:p>
        </w:tc>
        <w:tc>
          <w:tcPr>
            <w:tcW w:w="58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3EB8196" w14:textId="77777777" w:rsidR="001D3659" w:rsidRDefault="005F2F57">
            <w:pPr>
              <w:ind w:left="0"/>
              <w:textAlignment w:val="center"/>
              <w:rPr>
                <w:color w:val="000000"/>
              </w:rPr>
            </w:pPr>
            <w:r>
              <w:rPr>
                <w:rFonts w:eastAsia="SimSun"/>
                <w:color w:val="000000"/>
                <w:lang w:val="en-US" w:eastAsia="zh-CN" w:bidi="ar"/>
              </w:rPr>
              <w:t>Não</w:t>
            </w:r>
          </w:p>
        </w:tc>
        <w:tc>
          <w:tcPr>
            <w:tcW w:w="4042" w:type="dxa"/>
            <w:tcBorders>
              <w:top w:val="single" w:sz="2" w:space="0" w:color="FFFFFF"/>
              <w:left w:val="single" w:sz="2" w:space="0" w:color="FFFFFF"/>
              <w:bottom w:val="single" w:sz="2" w:space="0" w:color="FFFFFF"/>
            </w:tcBorders>
            <w:shd w:val="clear" w:color="DDEBF7" w:fill="DDEBF7"/>
            <w:vAlign w:val="center"/>
          </w:tcPr>
          <w:p w14:paraId="3CD734B4" w14:textId="77777777" w:rsidR="001D3659" w:rsidRDefault="005F2F57">
            <w:pPr>
              <w:ind w:left="0"/>
              <w:textAlignment w:val="center"/>
              <w:rPr>
                <w:color w:val="000000"/>
              </w:rPr>
            </w:pPr>
            <w:r>
              <w:rPr>
                <w:rFonts w:eastAsia="SimSun"/>
                <w:color w:val="000000"/>
                <w:lang w:val="en-US" w:eastAsia="zh-CN" w:bidi="ar"/>
              </w:rPr>
              <w:t>Campo para o nome do Bairro</w:t>
            </w:r>
          </w:p>
        </w:tc>
      </w:tr>
      <w:tr w:rsidR="001D3659" w14:paraId="3911D9EB" w14:textId="77777777">
        <w:trPr>
          <w:trHeight w:val="300"/>
        </w:trPr>
        <w:tc>
          <w:tcPr>
            <w:tcW w:w="1868" w:type="dxa"/>
            <w:tcBorders>
              <w:top w:val="single" w:sz="2" w:space="0" w:color="FFFFFF"/>
              <w:right w:val="single" w:sz="2" w:space="0" w:color="FFFFFF"/>
            </w:tcBorders>
            <w:shd w:val="clear" w:color="5B9BD5" w:fill="5B9BD5"/>
            <w:vAlign w:val="center"/>
          </w:tcPr>
          <w:p w14:paraId="5401A6B1" w14:textId="77777777" w:rsidR="001D3659" w:rsidRDefault="005F2F57">
            <w:pPr>
              <w:ind w:left="0"/>
              <w:textAlignment w:val="center"/>
              <w:rPr>
                <w:b/>
                <w:color w:val="FFFFFF"/>
              </w:rPr>
            </w:pPr>
            <w:r>
              <w:rPr>
                <w:rFonts w:eastAsia="SimSun"/>
                <w:b/>
                <w:color w:val="FFFFFF"/>
                <w:lang w:val="en-US" w:eastAsia="zh-CN" w:bidi="ar"/>
              </w:rPr>
              <w:t>CIDADE_ID</w:t>
            </w:r>
          </w:p>
        </w:tc>
        <w:tc>
          <w:tcPr>
            <w:tcW w:w="1781" w:type="dxa"/>
            <w:gridSpan w:val="2"/>
            <w:tcBorders>
              <w:top w:val="single" w:sz="2" w:space="0" w:color="FFFFFF"/>
              <w:left w:val="single" w:sz="2" w:space="0" w:color="FFFFFF"/>
              <w:right w:val="single" w:sz="2" w:space="0" w:color="FFFFFF"/>
            </w:tcBorders>
            <w:shd w:val="clear" w:color="DDEBF7" w:fill="DDEBF7"/>
            <w:vAlign w:val="center"/>
          </w:tcPr>
          <w:p w14:paraId="5E64B362"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41" w:type="dxa"/>
            <w:tcBorders>
              <w:top w:val="single" w:sz="2" w:space="0" w:color="FFFFFF"/>
              <w:left w:val="single" w:sz="2" w:space="0" w:color="FFFFFF"/>
              <w:right w:val="single" w:sz="2" w:space="0" w:color="FFFFFF"/>
            </w:tcBorders>
            <w:shd w:val="clear" w:color="DDEBF7" w:fill="DDEBF7"/>
            <w:vAlign w:val="center"/>
          </w:tcPr>
          <w:p w14:paraId="5842A3B2" w14:textId="77777777" w:rsidR="001D3659" w:rsidRDefault="005F2F57">
            <w:pPr>
              <w:ind w:left="0"/>
              <w:textAlignment w:val="center"/>
              <w:rPr>
                <w:color w:val="000000"/>
              </w:rPr>
            </w:pPr>
            <w:r>
              <w:rPr>
                <w:rFonts w:eastAsia="SimSun"/>
                <w:color w:val="000000"/>
                <w:lang w:val="en-US" w:eastAsia="zh-CN" w:bidi="ar"/>
              </w:rPr>
              <w:t>Não</w:t>
            </w:r>
          </w:p>
        </w:tc>
        <w:tc>
          <w:tcPr>
            <w:tcW w:w="584" w:type="dxa"/>
            <w:tcBorders>
              <w:top w:val="single" w:sz="2" w:space="0" w:color="FFFFFF"/>
              <w:left w:val="single" w:sz="2" w:space="0" w:color="FFFFFF"/>
              <w:right w:val="single" w:sz="2" w:space="0" w:color="FFFFFF"/>
            </w:tcBorders>
            <w:shd w:val="clear" w:color="DDEBF7" w:fill="DDEBF7"/>
            <w:vAlign w:val="center"/>
          </w:tcPr>
          <w:p w14:paraId="0F8ECF7D" w14:textId="77777777" w:rsidR="001D3659" w:rsidRDefault="005F2F57">
            <w:pPr>
              <w:ind w:left="0"/>
              <w:textAlignment w:val="center"/>
              <w:rPr>
                <w:color w:val="000000"/>
              </w:rPr>
            </w:pPr>
            <w:r>
              <w:rPr>
                <w:rFonts w:eastAsia="SimSun"/>
                <w:color w:val="000000"/>
                <w:lang w:val="en-US" w:eastAsia="zh-CN" w:bidi="ar"/>
              </w:rPr>
              <w:t>Sim</w:t>
            </w:r>
          </w:p>
        </w:tc>
        <w:tc>
          <w:tcPr>
            <w:tcW w:w="4042" w:type="dxa"/>
            <w:tcBorders>
              <w:top w:val="single" w:sz="2" w:space="0" w:color="FFFFFF"/>
              <w:left w:val="single" w:sz="2" w:space="0" w:color="FFFFFF"/>
            </w:tcBorders>
            <w:shd w:val="clear" w:color="DDEBF7" w:fill="DDEBF7"/>
            <w:vAlign w:val="center"/>
          </w:tcPr>
          <w:p w14:paraId="74BAB07E"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Cidade(</w:t>
            </w:r>
            <w:proofErr w:type="gramEnd"/>
            <w:r>
              <w:rPr>
                <w:rFonts w:eastAsia="SimSun"/>
                <w:color w:val="000000"/>
                <w:lang w:val="en-US" w:eastAsia="zh-CN" w:bidi="ar"/>
              </w:rPr>
              <w:t>Atrbuto Id)</w:t>
            </w:r>
          </w:p>
        </w:tc>
      </w:tr>
    </w:tbl>
    <w:p w14:paraId="7CE1E7DB" w14:textId="77777777" w:rsidR="001D3659" w:rsidRDefault="005F2F57" w:rsidP="001F44F6">
      <w:pPr>
        <w:autoSpaceDE w:val="0"/>
        <w:autoSpaceDN w:val="0"/>
        <w:adjustRightInd w:val="0"/>
        <w:spacing w:after="0" w:line="360" w:lineRule="auto"/>
        <w:ind w:left="289"/>
        <w:jc w:val="both"/>
        <w:rPr>
          <w:sz w:val="20"/>
        </w:rPr>
        <w:pPrChange w:id="511" w:author="JORGE TODOE MATSUSHIMA" w:date="2018-12-01T14:39:00Z">
          <w:pPr>
            <w:autoSpaceDE w:val="0"/>
            <w:autoSpaceDN w:val="0"/>
            <w:adjustRightInd w:val="0"/>
            <w:spacing w:line="360" w:lineRule="auto"/>
            <w:jc w:val="both"/>
          </w:pPr>
        </w:pPrChange>
      </w:pPr>
      <w:r>
        <w:rPr>
          <w:sz w:val="20"/>
        </w:rPr>
        <w:t>Fonte: O Autor (2018)</w:t>
      </w:r>
    </w:p>
    <w:p w14:paraId="0188B473" w14:textId="77777777" w:rsidR="001D3659" w:rsidRDefault="005F2F57">
      <w:pPr>
        <w:autoSpaceDE w:val="0"/>
        <w:autoSpaceDN w:val="0"/>
        <w:adjustRightInd w:val="0"/>
        <w:spacing w:line="360" w:lineRule="auto"/>
        <w:jc w:val="both"/>
        <w:rPr>
          <w:sz w:val="20"/>
        </w:rPr>
      </w:pPr>
      <w:commentRangeStart w:id="512"/>
      <w:r>
        <w:rPr>
          <w:sz w:val="20"/>
        </w:rPr>
        <w:br w:type="page"/>
      </w:r>
      <w:commentRangeEnd w:id="512"/>
      <w:r w:rsidR="001F44F6">
        <w:rPr>
          <w:rStyle w:val="Refdecomentrio"/>
        </w:rPr>
        <w:commentReference w:id="512"/>
      </w:r>
    </w:p>
    <w:p w14:paraId="747F44DD" w14:textId="77777777" w:rsidR="001D3659" w:rsidRDefault="005F2F57">
      <w:pPr>
        <w:pStyle w:val="Legenda"/>
        <w:jc w:val="center"/>
        <w:rPr>
          <w:sz w:val="24"/>
          <w:szCs w:val="24"/>
          <w:lang w:val="en-US"/>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35</w:t>
      </w:r>
      <w:r>
        <w:rPr>
          <w:sz w:val="24"/>
          <w:szCs w:val="24"/>
        </w:rPr>
        <w:fldChar w:fldCharType="end"/>
      </w:r>
      <w:bookmarkStart w:id="513" w:name="_Toc4229"/>
      <w:r>
        <w:rPr>
          <w:sz w:val="24"/>
          <w:szCs w:val="24"/>
        </w:rPr>
        <w:t>. Dicionário de Dados: Tabela Cidade</w:t>
      </w:r>
      <w:r>
        <w:rPr>
          <w:sz w:val="24"/>
          <w:szCs w:val="24"/>
          <w:lang w:val="en-US"/>
        </w:rPr>
        <w:t>.</w:t>
      </w:r>
      <w:bookmarkEnd w:id="513"/>
    </w:p>
    <w:tbl>
      <w:tblPr>
        <w:tblW w:w="8830" w:type="dxa"/>
        <w:tblInd w:w="272" w:type="dxa"/>
        <w:tblLayout w:type="fixed"/>
        <w:tblCellMar>
          <w:top w:w="15" w:type="dxa"/>
          <w:left w:w="15" w:type="dxa"/>
          <w:bottom w:w="15" w:type="dxa"/>
          <w:right w:w="15" w:type="dxa"/>
        </w:tblCellMar>
        <w:tblLook w:val="04A0" w:firstRow="1" w:lastRow="0" w:firstColumn="1" w:lastColumn="0" w:noHBand="0" w:noVBand="1"/>
      </w:tblPr>
      <w:tblGrid>
        <w:gridCol w:w="1478"/>
        <w:gridCol w:w="650"/>
        <w:gridCol w:w="917"/>
        <w:gridCol w:w="517"/>
        <w:gridCol w:w="515"/>
        <w:gridCol w:w="4753"/>
      </w:tblGrid>
      <w:tr w:rsidR="001D3659" w14:paraId="7BF38870" w14:textId="77777777">
        <w:trPr>
          <w:trHeight w:val="300"/>
        </w:trPr>
        <w:tc>
          <w:tcPr>
            <w:tcW w:w="8830" w:type="dxa"/>
            <w:gridSpan w:val="6"/>
            <w:tcBorders>
              <w:bottom w:val="single" w:sz="18" w:space="0" w:color="FFFFFF"/>
              <w:right w:val="single" w:sz="2" w:space="0" w:color="FFFFFF"/>
            </w:tcBorders>
            <w:shd w:val="clear" w:color="5B9BD5" w:fill="5B9BD5"/>
            <w:vAlign w:val="center"/>
          </w:tcPr>
          <w:p w14:paraId="5181CF1E" w14:textId="77777777" w:rsidR="001D3659" w:rsidRDefault="005F2F57">
            <w:pPr>
              <w:jc w:val="center"/>
              <w:textAlignment w:val="center"/>
              <w:rPr>
                <w:b/>
                <w:color w:val="FFFFFF"/>
              </w:rPr>
            </w:pPr>
            <w:proofErr w:type="gramStart"/>
            <w:r>
              <w:rPr>
                <w:rFonts w:eastAsia="SimSun"/>
                <w:b/>
                <w:color w:val="FFFFFF"/>
                <w:lang w:val="en-US" w:eastAsia="zh-CN" w:bidi="ar"/>
              </w:rPr>
              <w:t>Tabela:cidade</w:t>
            </w:r>
            <w:proofErr w:type="gramEnd"/>
          </w:p>
        </w:tc>
      </w:tr>
      <w:tr w:rsidR="001D3659" w14:paraId="7EC9951C" w14:textId="77777777">
        <w:trPr>
          <w:trHeight w:val="320"/>
        </w:trPr>
        <w:tc>
          <w:tcPr>
            <w:tcW w:w="2128" w:type="dxa"/>
            <w:gridSpan w:val="2"/>
            <w:tcBorders>
              <w:top w:val="single" w:sz="18" w:space="0" w:color="FFFFFF"/>
              <w:bottom w:val="single" w:sz="2" w:space="0" w:color="FFFFFF"/>
              <w:right w:val="single" w:sz="2" w:space="0" w:color="FFFFFF"/>
            </w:tcBorders>
            <w:shd w:val="clear" w:color="5B9BD5" w:fill="5B9BD5"/>
            <w:vAlign w:val="center"/>
          </w:tcPr>
          <w:p w14:paraId="48C62906"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702"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75209A3A" w14:textId="77777777" w:rsidR="001D3659" w:rsidRDefault="005F2F57">
            <w:pPr>
              <w:ind w:left="0"/>
              <w:textAlignment w:val="center"/>
              <w:rPr>
                <w:color w:val="000000"/>
              </w:rPr>
            </w:pPr>
            <w:r>
              <w:rPr>
                <w:rFonts w:eastAsia="SimSun"/>
                <w:color w:val="000000"/>
                <w:lang w:val="en-US" w:eastAsia="zh-CN" w:bidi="ar"/>
              </w:rPr>
              <w:t>Tabela que contem as cidades e o estado respectivo</w:t>
            </w:r>
          </w:p>
        </w:tc>
      </w:tr>
      <w:tr w:rsidR="001D3659" w14:paraId="04F3FF52" w14:textId="77777777">
        <w:trPr>
          <w:trHeight w:val="320"/>
        </w:trPr>
        <w:tc>
          <w:tcPr>
            <w:tcW w:w="8830" w:type="dxa"/>
            <w:gridSpan w:val="6"/>
            <w:tcBorders>
              <w:top w:val="single" w:sz="2" w:space="0" w:color="FFFFFF"/>
              <w:bottom w:val="single" w:sz="2" w:space="0" w:color="FFFFFF"/>
              <w:right w:val="single" w:sz="2" w:space="0" w:color="FFFFFF"/>
            </w:tcBorders>
            <w:shd w:val="clear" w:color="5B9BD5" w:fill="5B9BD5"/>
            <w:vAlign w:val="center"/>
          </w:tcPr>
          <w:p w14:paraId="166A3EB2"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1E91F5A9" w14:textId="77777777">
        <w:trPr>
          <w:trHeight w:val="280"/>
        </w:trPr>
        <w:tc>
          <w:tcPr>
            <w:tcW w:w="1478" w:type="dxa"/>
            <w:tcBorders>
              <w:top w:val="single" w:sz="2" w:space="0" w:color="FFFFFF"/>
              <w:bottom w:val="single" w:sz="2" w:space="0" w:color="FFFFFF"/>
              <w:right w:val="single" w:sz="2" w:space="0" w:color="FFFFFF"/>
            </w:tcBorders>
            <w:shd w:val="clear" w:color="5B9BD5" w:fill="5B9BD5"/>
            <w:vAlign w:val="center"/>
          </w:tcPr>
          <w:p w14:paraId="1F96994C" w14:textId="77777777" w:rsidR="001D3659" w:rsidRDefault="005F2F57">
            <w:pPr>
              <w:ind w:left="0"/>
              <w:textAlignment w:val="center"/>
              <w:rPr>
                <w:b/>
                <w:color w:val="FFFFFF"/>
              </w:rPr>
            </w:pPr>
            <w:r>
              <w:rPr>
                <w:rFonts w:eastAsia="SimSun"/>
                <w:b/>
                <w:color w:val="FFFFFF"/>
                <w:lang w:val="en-US" w:eastAsia="zh-CN" w:bidi="ar"/>
              </w:rPr>
              <w:t>Nome Do Campo</w:t>
            </w:r>
          </w:p>
        </w:tc>
        <w:tc>
          <w:tcPr>
            <w:tcW w:w="1567"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6F83CE66" w14:textId="77777777" w:rsidR="001D3659" w:rsidRDefault="005F2F57">
            <w:pPr>
              <w:ind w:left="0"/>
              <w:textAlignment w:val="center"/>
              <w:rPr>
                <w:b/>
                <w:color w:val="000000"/>
              </w:rPr>
            </w:pPr>
            <w:r>
              <w:rPr>
                <w:rFonts w:eastAsia="SimSun"/>
                <w:b/>
                <w:color w:val="000000"/>
                <w:lang w:val="en-US" w:eastAsia="zh-CN" w:bidi="ar"/>
              </w:rPr>
              <w:t>Tipo do Campo</w:t>
            </w:r>
          </w:p>
        </w:tc>
        <w:tc>
          <w:tcPr>
            <w:tcW w:w="5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E921E6F" w14:textId="77777777" w:rsidR="001D3659" w:rsidRDefault="005F2F57">
            <w:pPr>
              <w:ind w:left="0"/>
              <w:textAlignment w:val="center"/>
              <w:rPr>
                <w:b/>
                <w:color w:val="000000"/>
              </w:rPr>
            </w:pPr>
            <w:r>
              <w:rPr>
                <w:rFonts w:eastAsia="SimSun"/>
                <w:b/>
                <w:color w:val="000000"/>
                <w:lang w:val="en-US" w:eastAsia="zh-CN" w:bidi="ar"/>
              </w:rPr>
              <w:t>PK</w:t>
            </w:r>
          </w:p>
        </w:tc>
        <w:tc>
          <w:tcPr>
            <w:tcW w:w="51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6A65A12" w14:textId="77777777" w:rsidR="001D3659" w:rsidRDefault="005F2F57">
            <w:pPr>
              <w:ind w:left="0"/>
              <w:textAlignment w:val="center"/>
              <w:rPr>
                <w:b/>
                <w:color w:val="000000"/>
              </w:rPr>
            </w:pPr>
            <w:r>
              <w:rPr>
                <w:rFonts w:eastAsia="SimSun"/>
                <w:b/>
                <w:color w:val="000000"/>
                <w:lang w:val="en-US" w:eastAsia="zh-CN" w:bidi="ar"/>
              </w:rPr>
              <w:t>FK</w:t>
            </w:r>
          </w:p>
        </w:tc>
        <w:tc>
          <w:tcPr>
            <w:tcW w:w="4753" w:type="dxa"/>
            <w:tcBorders>
              <w:top w:val="single" w:sz="2" w:space="0" w:color="FFFFFF"/>
              <w:left w:val="single" w:sz="2" w:space="0" w:color="FFFFFF"/>
              <w:bottom w:val="single" w:sz="2" w:space="0" w:color="FFFFFF"/>
            </w:tcBorders>
            <w:shd w:val="clear" w:color="DDEBF7" w:fill="DDEBF7"/>
            <w:vAlign w:val="center"/>
          </w:tcPr>
          <w:p w14:paraId="26DA44E6"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1EEDDE8C" w14:textId="77777777">
        <w:trPr>
          <w:trHeight w:val="280"/>
        </w:trPr>
        <w:tc>
          <w:tcPr>
            <w:tcW w:w="1478" w:type="dxa"/>
            <w:tcBorders>
              <w:top w:val="single" w:sz="2" w:space="0" w:color="FFFFFF"/>
              <w:bottom w:val="single" w:sz="2" w:space="0" w:color="FFFFFF"/>
              <w:right w:val="single" w:sz="2" w:space="0" w:color="FFFFFF"/>
            </w:tcBorders>
            <w:shd w:val="clear" w:color="5B9BD5" w:fill="5B9BD5"/>
            <w:vAlign w:val="center"/>
          </w:tcPr>
          <w:p w14:paraId="608A2085" w14:textId="77777777" w:rsidR="001D3659" w:rsidRDefault="005F2F57">
            <w:pPr>
              <w:ind w:left="0"/>
              <w:textAlignment w:val="center"/>
              <w:rPr>
                <w:b/>
                <w:color w:val="FFFFFF"/>
              </w:rPr>
            </w:pPr>
            <w:r>
              <w:rPr>
                <w:rFonts w:eastAsia="SimSun"/>
                <w:b/>
                <w:color w:val="FFFFFF"/>
                <w:lang w:val="en-US" w:eastAsia="zh-CN" w:bidi="ar"/>
              </w:rPr>
              <w:t>ID</w:t>
            </w:r>
          </w:p>
        </w:tc>
        <w:tc>
          <w:tcPr>
            <w:tcW w:w="1567"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E0E7D23"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CE373FD" w14:textId="77777777" w:rsidR="001D3659" w:rsidRDefault="005F2F57">
            <w:pPr>
              <w:ind w:left="0"/>
              <w:textAlignment w:val="center"/>
              <w:rPr>
                <w:color w:val="000000"/>
              </w:rPr>
            </w:pPr>
            <w:r>
              <w:rPr>
                <w:rFonts w:eastAsia="SimSun"/>
                <w:color w:val="000000"/>
                <w:lang w:val="en-US" w:eastAsia="zh-CN" w:bidi="ar"/>
              </w:rPr>
              <w:t>Sim</w:t>
            </w:r>
          </w:p>
        </w:tc>
        <w:tc>
          <w:tcPr>
            <w:tcW w:w="51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CE5ADAB" w14:textId="77777777" w:rsidR="001D3659" w:rsidRDefault="005F2F57">
            <w:pPr>
              <w:ind w:left="0"/>
              <w:textAlignment w:val="center"/>
              <w:rPr>
                <w:color w:val="000000"/>
              </w:rPr>
            </w:pPr>
            <w:r>
              <w:rPr>
                <w:rFonts w:eastAsia="SimSun"/>
                <w:color w:val="000000"/>
                <w:lang w:val="en-US" w:eastAsia="zh-CN" w:bidi="ar"/>
              </w:rPr>
              <w:t>Não</w:t>
            </w:r>
          </w:p>
        </w:tc>
        <w:tc>
          <w:tcPr>
            <w:tcW w:w="4753" w:type="dxa"/>
            <w:tcBorders>
              <w:top w:val="single" w:sz="2" w:space="0" w:color="FFFFFF"/>
              <w:left w:val="single" w:sz="2" w:space="0" w:color="FFFFFF"/>
              <w:bottom w:val="single" w:sz="2" w:space="0" w:color="FFFFFF"/>
            </w:tcBorders>
            <w:shd w:val="clear" w:color="DDEBF7" w:fill="DDEBF7"/>
            <w:vAlign w:val="center"/>
          </w:tcPr>
          <w:p w14:paraId="52443D3B" w14:textId="77777777" w:rsidR="001D3659" w:rsidRDefault="005F2F57">
            <w:pPr>
              <w:ind w:left="0"/>
              <w:textAlignment w:val="center"/>
              <w:rPr>
                <w:color w:val="000000"/>
              </w:rPr>
            </w:pPr>
            <w:r>
              <w:rPr>
                <w:rFonts w:eastAsia="SimSun"/>
                <w:color w:val="000000"/>
                <w:lang w:val="en-US" w:eastAsia="zh-CN" w:bidi="ar"/>
              </w:rPr>
              <w:t>Campo identificador para Estado</w:t>
            </w:r>
          </w:p>
        </w:tc>
      </w:tr>
      <w:tr w:rsidR="001D3659" w14:paraId="76A96BC6" w14:textId="77777777">
        <w:trPr>
          <w:trHeight w:val="295"/>
        </w:trPr>
        <w:tc>
          <w:tcPr>
            <w:tcW w:w="1478" w:type="dxa"/>
            <w:tcBorders>
              <w:top w:val="single" w:sz="2" w:space="0" w:color="FFFFFF"/>
              <w:bottom w:val="single" w:sz="2" w:space="0" w:color="FFFFFF"/>
              <w:right w:val="single" w:sz="2" w:space="0" w:color="FFFFFF"/>
            </w:tcBorders>
            <w:shd w:val="clear" w:color="5B9BD5" w:fill="5B9BD5"/>
            <w:vAlign w:val="center"/>
          </w:tcPr>
          <w:p w14:paraId="267F59BB" w14:textId="77777777" w:rsidR="001D3659" w:rsidRDefault="005F2F57">
            <w:pPr>
              <w:ind w:left="0"/>
              <w:textAlignment w:val="center"/>
              <w:rPr>
                <w:b/>
                <w:color w:val="FFFFFF"/>
              </w:rPr>
            </w:pPr>
            <w:r>
              <w:rPr>
                <w:rFonts w:eastAsia="SimSun"/>
                <w:b/>
                <w:color w:val="FFFFFF"/>
                <w:lang w:val="en-US" w:eastAsia="zh-CN" w:bidi="ar"/>
              </w:rPr>
              <w:t>NOME</w:t>
            </w:r>
          </w:p>
        </w:tc>
        <w:tc>
          <w:tcPr>
            <w:tcW w:w="1567"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EA22F99"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100)</w:t>
            </w:r>
          </w:p>
        </w:tc>
        <w:tc>
          <w:tcPr>
            <w:tcW w:w="5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F090A87" w14:textId="77777777" w:rsidR="001D3659" w:rsidRDefault="005F2F57">
            <w:pPr>
              <w:ind w:left="0"/>
              <w:textAlignment w:val="center"/>
              <w:rPr>
                <w:color w:val="000000"/>
              </w:rPr>
            </w:pPr>
            <w:r>
              <w:rPr>
                <w:rFonts w:eastAsia="SimSun"/>
                <w:color w:val="000000"/>
                <w:lang w:val="en-US" w:eastAsia="zh-CN" w:bidi="ar"/>
              </w:rPr>
              <w:t>Não</w:t>
            </w:r>
          </w:p>
        </w:tc>
        <w:tc>
          <w:tcPr>
            <w:tcW w:w="51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8E59FF5" w14:textId="77777777" w:rsidR="001D3659" w:rsidRDefault="005F2F57">
            <w:pPr>
              <w:ind w:left="0"/>
              <w:textAlignment w:val="center"/>
              <w:rPr>
                <w:color w:val="000000"/>
              </w:rPr>
            </w:pPr>
            <w:r>
              <w:rPr>
                <w:rFonts w:eastAsia="SimSun"/>
                <w:color w:val="000000"/>
                <w:lang w:val="en-US" w:eastAsia="zh-CN" w:bidi="ar"/>
              </w:rPr>
              <w:t>Não</w:t>
            </w:r>
          </w:p>
        </w:tc>
        <w:tc>
          <w:tcPr>
            <w:tcW w:w="4753" w:type="dxa"/>
            <w:tcBorders>
              <w:top w:val="single" w:sz="2" w:space="0" w:color="FFFFFF"/>
              <w:left w:val="single" w:sz="2" w:space="0" w:color="FFFFFF"/>
              <w:bottom w:val="single" w:sz="2" w:space="0" w:color="FFFFFF"/>
            </w:tcBorders>
            <w:shd w:val="clear" w:color="DDEBF7" w:fill="DDEBF7"/>
            <w:vAlign w:val="center"/>
          </w:tcPr>
          <w:p w14:paraId="6C363558" w14:textId="77777777" w:rsidR="001D3659" w:rsidRDefault="005F2F57">
            <w:pPr>
              <w:ind w:left="0"/>
              <w:textAlignment w:val="center"/>
              <w:rPr>
                <w:color w:val="000000"/>
              </w:rPr>
            </w:pPr>
            <w:r>
              <w:rPr>
                <w:rFonts w:eastAsia="SimSun"/>
                <w:color w:val="000000"/>
                <w:lang w:val="en-US" w:eastAsia="zh-CN" w:bidi="ar"/>
              </w:rPr>
              <w:t>Campo para o Nome do Estado</w:t>
            </w:r>
          </w:p>
        </w:tc>
      </w:tr>
      <w:tr w:rsidR="001D3659" w14:paraId="7B5FE4B2" w14:textId="77777777">
        <w:trPr>
          <w:trHeight w:val="300"/>
        </w:trPr>
        <w:tc>
          <w:tcPr>
            <w:tcW w:w="1478" w:type="dxa"/>
            <w:tcBorders>
              <w:top w:val="single" w:sz="2" w:space="0" w:color="FFFFFF"/>
              <w:right w:val="single" w:sz="2" w:space="0" w:color="FFFFFF"/>
            </w:tcBorders>
            <w:shd w:val="clear" w:color="5B9BD5" w:fill="5B9BD5"/>
            <w:vAlign w:val="center"/>
          </w:tcPr>
          <w:p w14:paraId="5C98800B" w14:textId="77777777" w:rsidR="001D3659" w:rsidRDefault="005F2F57">
            <w:pPr>
              <w:ind w:left="0"/>
              <w:textAlignment w:val="center"/>
              <w:rPr>
                <w:b/>
                <w:color w:val="FFFFFF"/>
              </w:rPr>
            </w:pPr>
            <w:r>
              <w:rPr>
                <w:rFonts w:eastAsia="SimSun"/>
                <w:b/>
                <w:color w:val="FFFFFF"/>
                <w:lang w:val="en-US" w:eastAsia="zh-CN" w:bidi="ar"/>
              </w:rPr>
              <w:t>ESTADO_ID</w:t>
            </w:r>
          </w:p>
        </w:tc>
        <w:tc>
          <w:tcPr>
            <w:tcW w:w="1567" w:type="dxa"/>
            <w:gridSpan w:val="2"/>
            <w:tcBorders>
              <w:top w:val="single" w:sz="2" w:space="0" w:color="FFFFFF"/>
              <w:left w:val="single" w:sz="2" w:space="0" w:color="FFFFFF"/>
              <w:right w:val="single" w:sz="2" w:space="0" w:color="FFFFFF"/>
            </w:tcBorders>
            <w:shd w:val="clear" w:color="DDEBF7" w:fill="DDEBF7"/>
            <w:vAlign w:val="center"/>
          </w:tcPr>
          <w:p w14:paraId="6174FC3D"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17" w:type="dxa"/>
            <w:tcBorders>
              <w:top w:val="single" w:sz="2" w:space="0" w:color="FFFFFF"/>
              <w:left w:val="single" w:sz="2" w:space="0" w:color="FFFFFF"/>
              <w:right w:val="single" w:sz="2" w:space="0" w:color="FFFFFF"/>
            </w:tcBorders>
            <w:shd w:val="clear" w:color="DDEBF7" w:fill="DDEBF7"/>
            <w:vAlign w:val="center"/>
          </w:tcPr>
          <w:p w14:paraId="5FFD8C9F" w14:textId="77777777" w:rsidR="001D3659" w:rsidRDefault="005F2F57">
            <w:pPr>
              <w:ind w:left="0"/>
              <w:textAlignment w:val="center"/>
              <w:rPr>
                <w:color w:val="000000"/>
              </w:rPr>
            </w:pPr>
            <w:r>
              <w:rPr>
                <w:rFonts w:eastAsia="SimSun"/>
                <w:color w:val="000000"/>
                <w:lang w:val="en-US" w:eastAsia="zh-CN" w:bidi="ar"/>
              </w:rPr>
              <w:t>Não</w:t>
            </w:r>
          </w:p>
        </w:tc>
        <w:tc>
          <w:tcPr>
            <w:tcW w:w="515" w:type="dxa"/>
            <w:tcBorders>
              <w:top w:val="single" w:sz="2" w:space="0" w:color="FFFFFF"/>
              <w:left w:val="single" w:sz="2" w:space="0" w:color="FFFFFF"/>
              <w:right w:val="single" w:sz="2" w:space="0" w:color="FFFFFF"/>
            </w:tcBorders>
            <w:shd w:val="clear" w:color="DDEBF7" w:fill="DDEBF7"/>
            <w:vAlign w:val="center"/>
          </w:tcPr>
          <w:p w14:paraId="1D088F26" w14:textId="77777777" w:rsidR="001D3659" w:rsidRDefault="005F2F57">
            <w:pPr>
              <w:ind w:left="0"/>
              <w:textAlignment w:val="center"/>
              <w:rPr>
                <w:color w:val="000000"/>
              </w:rPr>
            </w:pPr>
            <w:r>
              <w:rPr>
                <w:rFonts w:eastAsia="SimSun"/>
                <w:color w:val="000000"/>
                <w:lang w:val="en-US" w:eastAsia="zh-CN" w:bidi="ar"/>
              </w:rPr>
              <w:t>Sim</w:t>
            </w:r>
          </w:p>
        </w:tc>
        <w:tc>
          <w:tcPr>
            <w:tcW w:w="4753" w:type="dxa"/>
            <w:tcBorders>
              <w:top w:val="single" w:sz="2" w:space="0" w:color="FFFFFF"/>
              <w:left w:val="single" w:sz="2" w:space="0" w:color="FFFFFF"/>
            </w:tcBorders>
            <w:shd w:val="clear" w:color="DDEBF7" w:fill="DDEBF7"/>
            <w:vAlign w:val="center"/>
          </w:tcPr>
          <w:p w14:paraId="6C68610B" w14:textId="77777777" w:rsidR="001D3659" w:rsidRDefault="005F2F57">
            <w:pPr>
              <w:ind w:left="0"/>
              <w:textAlignment w:val="center"/>
              <w:rPr>
                <w:color w:val="000000"/>
              </w:rPr>
            </w:pPr>
            <w:r>
              <w:rPr>
                <w:rFonts w:eastAsia="SimSun"/>
                <w:color w:val="000000"/>
                <w:lang w:val="en-US" w:eastAsia="zh-CN" w:bidi="ar"/>
              </w:rPr>
              <w:t>Campo para Sigla do Estado</w:t>
            </w:r>
          </w:p>
        </w:tc>
      </w:tr>
    </w:tbl>
    <w:p w14:paraId="28D56AB0" w14:textId="77777777" w:rsidR="001D3659" w:rsidRDefault="005F2F57" w:rsidP="001E062F">
      <w:pPr>
        <w:autoSpaceDE w:val="0"/>
        <w:autoSpaceDN w:val="0"/>
        <w:adjustRightInd w:val="0"/>
        <w:spacing w:after="0" w:line="360" w:lineRule="auto"/>
        <w:ind w:left="289"/>
        <w:jc w:val="both"/>
        <w:pPrChange w:id="514" w:author="JORGE TODOE MATSUSHIMA" w:date="2018-12-01T14:51:00Z">
          <w:pPr>
            <w:autoSpaceDE w:val="0"/>
            <w:autoSpaceDN w:val="0"/>
            <w:adjustRightInd w:val="0"/>
            <w:spacing w:line="360" w:lineRule="auto"/>
            <w:jc w:val="both"/>
          </w:pPr>
        </w:pPrChange>
      </w:pPr>
      <w:r>
        <w:rPr>
          <w:sz w:val="20"/>
        </w:rPr>
        <w:t>Fonte: O Autor (2018)</w:t>
      </w:r>
    </w:p>
    <w:p w14:paraId="1E6ABCAE"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36</w:t>
      </w:r>
      <w:r>
        <w:rPr>
          <w:sz w:val="24"/>
          <w:szCs w:val="24"/>
        </w:rPr>
        <w:fldChar w:fldCharType="end"/>
      </w:r>
      <w:bookmarkStart w:id="515" w:name="_Toc24868"/>
      <w:r>
        <w:rPr>
          <w:sz w:val="24"/>
          <w:szCs w:val="24"/>
        </w:rPr>
        <w:t>. Dicionário de Dados: Tabela Empresa</w:t>
      </w:r>
      <w:r>
        <w:rPr>
          <w:sz w:val="24"/>
          <w:szCs w:val="24"/>
          <w:lang w:val="en-US"/>
        </w:rPr>
        <w:t>.</w:t>
      </w:r>
      <w:bookmarkEnd w:id="515"/>
    </w:p>
    <w:tbl>
      <w:tblPr>
        <w:tblW w:w="8789" w:type="dxa"/>
        <w:tblInd w:w="313" w:type="dxa"/>
        <w:tblLayout w:type="fixed"/>
        <w:tblCellMar>
          <w:top w:w="15" w:type="dxa"/>
          <w:left w:w="15" w:type="dxa"/>
          <w:bottom w:w="15" w:type="dxa"/>
          <w:right w:w="15" w:type="dxa"/>
        </w:tblCellMar>
        <w:tblLook w:val="04A0" w:firstRow="1" w:lastRow="0" w:firstColumn="1" w:lastColumn="0" w:noHBand="0" w:noVBand="1"/>
      </w:tblPr>
      <w:tblGrid>
        <w:gridCol w:w="1838"/>
        <w:gridCol w:w="290"/>
        <w:gridCol w:w="626"/>
        <w:gridCol w:w="417"/>
        <w:gridCol w:w="500"/>
        <w:gridCol w:w="5118"/>
      </w:tblGrid>
      <w:tr w:rsidR="001D3659" w14:paraId="2C09DDCF" w14:textId="77777777">
        <w:trPr>
          <w:trHeight w:val="300"/>
        </w:trPr>
        <w:tc>
          <w:tcPr>
            <w:tcW w:w="8789" w:type="dxa"/>
            <w:gridSpan w:val="6"/>
            <w:tcBorders>
              <w:bottom w:val="single" w:sz="18" w:space="0" w:color="FFFFFF"/>
              <w:right w:val="single" w:sz="2" w:space="0" w:color="FFFFFF"/>
            </w:tcBorders>
            <w:shd w:val="clear" w:color="5B9BD5" w:fill="5B9BD5"/>
            <w:vAlign w:val="center"/>
          </w:tcPr>
          <w:p w14:paraId="7FD51169" w14:textId="77777777" w:rsidR="001D3659" w:rsidRDefault="005F2F57">
            <w:pPr>
              <w:jc w:val="center"/>
              <w:textAlignment w:val="center"/>
              <w:rPr>
                <w:b/>
                <w:color w:val="FFFFFF"/>
              </w:rPr>
            </w:pPr>
            <w:proofErr w:type="gramStart"/>
            <w:r>
              <w:rPr>
                <w:rFonts w:eastAsia="SimSun"/>
                <w:b/>
                <w:color w:val="FFFFFF"/>
                <w:lang w:val="en-US" w:eastAsia="zh-CN" w:bidi="ar"/>
              </w:rPr>
              <w:t>Tabela:empresa</w:t>
            </w:r>
            <w:proofErr w:type="gramEnd"/>
          </w:p>
        </w:tc>
      </w:tr>
      <w:tr w:rsidR="001D3659" w14:paraId="63657D00" w14:textId="77777777">
        <w:trPr>
          <w:trHeight w:val="320"/>
        </w:trPr>
        <w:tc>
          <w:tcPr>
            <w:tcW w:w="2128" w:type="dxa"/>
            <w:gridSpan w:val="2"/>
            <w:tcBorders>
              <w:top w:val="single" w:sz="18" w:space="0" w:color="FFFFFF"/>
              <w:bottom w:val="single" w:sz="2" w:space="0" w:color="FFFFFF"/>
              <w:right w:val="single" w:sz="2" w:space="0" w:color="FFFFFF"/>
            </w:tcBorders>
            <w:shd w:val="clear" w:color="5B9BD5" w:fill="5B9BD5"/>
            <w:vAlign w:val="center"/>
          </w:tcPr>
          <w:p w14:paraId="118F2100"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661"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3AF1A576" w14:textId="77777777" w:rsidR="001D3659" w:rsidRDefault="005F2F57">
            <w:pPr>
              <w:textAlignment w:val="center"/>
              <w:rPr>
                <w:color w:val="000000"/>
              </w:rPr>
            </w:pPr>
            <w:r>
              <w:rPr>
                <w:rFonts w:eastAsia="SimSun"/>
                <w:color w:val="000000"/>
                <w:lang w:val="en-US" w:eastAsia="zh-CN" w:bidi="ar"/>
              </w:rPr>
              <w:t>Tabela de cadastro das empresas</w:t>
            </w:r>
          </w:p>
        </w:tc>
      </w:tr>
      <w:tr w:rsidR="001D3659" w14:paraId="1680F02E" w14:textId="77777777">
        <w:trPr>
          <w:trHeight w:val="320"/>
        </w:trPr>
        <w:tc>
          <w:tcPr>
            <w:tcW w:w="8789" w:type="dxa"/>
            <w:gridSpan w:val="6"/>
            <w:tcBorders>
              <w:top w:val="single" w:sz="2" w:space="0" w:color="FFFFFF"/>
              <w:bottom w:val="single" w:sz="2" w:space="0" w:color="FFFFFF"/>
              <w:right w:val="single" w:sz="2" w:space="0" w:color="FFFFFF"/>
            </w:tcBorders>
            <w:shd w:val="clear" w:color="5B9BD5" w:fill="5B9BD5"/>
            <w:vAlign w:val="center"/>
          </w:tcPr>
          <w:p w14:paraId="477960BC"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7DBDD6A3" w14:textId="77777777">
        <w:trPr>
          <w:trHeight w:val="280"/>
        </w:trPr>
        <w:tc>
          <w:tcPr>
            <w:tcW w:w="1838" w:type="dxa"/>
            <w:tcBorders>
              <w:top w:val="single" w:sz="2" w:space="0" w:color="FFFFFF"/>
              <w:bottom w:val="single" w:sz="2" w:space="0" w:color="FFFFFF"/>
              <w:right w:val="single" w:sz="2" w:space="0" w:color="FFFFFF"/>
            </w:tcBorders>
            <w:shd w:val="clear" w:color="5B9BD5" w:fill="5B9BD5"/>
            <w:vAlign w:val="center"/>
          </w:tcPr>
          <w:p w14:paraId="6B8ACD0E" w14:textId="77777777" w:rsidR="001D3659" w:rsidRDefault="005F2F57">
            <w:pPr>
              <w:ind w:left="0"/>
              <w:textAlignment w:val="center"/>
              <w:rPr>
                <w:b/>
                <w:color w:val="FFFFFF"/>
              </w:rPr>
            </w:pPr>
            <w:r>
              <w:rPr>
                <w:rFonts w:eastAsia="SimSun"/>
                <w:b/>
                <w:color w:val="FFFFFF"/>
                <w:lang w:val="en-US" w:eastAsia="zh-CN" w:bidi="ar"/>
              </w:rPr>
              <w:t>Nome Do Campo</w:t>
            </w:r>
          </w:p>
        </w:tc>
        <w:tc>
          <w:tcPr>
            <w:tcW w:w="916"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6E982B4" w14:textId="77777777" w:rsidR="001D3659" w:rsidRDefault="005F2F57">
            <w:pPr>
              <w:ind w:left="0"/>
              <w:textAlignment w:val="center"/>
              <w:rPr>
                <w:b/>
                <w:color w:val="000000"/>
              </w:rPr>
            </w:pPr>
            <w:r>
              <w:rPr>
                <w:rFonts w:eastAsia="SimSun"/>
                <w:b/>
                <w:color w:val="000000"/>
                <w:lang w:val="en-US" w:eastAsia="zh-CN" w:bidi="ar"/>
              </w:rPr>
              <w:t>Tipo do Campo</w:t>
            </w:r>
          </w:p>
        </w:tc>
        <w:tc>
          <w:tcPr>
            <w:tcW w:w="4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7480D88" w14:textId="77777777" w:rsidR="001D3659" w:rsidRDefault="005F2F57">
            <w:pPr>
              <w:ind w:left="0"/>
              <w:textAlignment w:val="center"/>
              <w:rPr>
                <w:b/>
                <w:color w:val="000000"/>
              </w:rPr>
            </w:pPr>
            <w:r>
              <w:rPr>
                <w:rFonts w:eastAsia="SimSun"/>
                <w:b/>
                <w:color w:val="000000"/>
                <w:lang w:val="en-US" w:eastAsia="zh-CN" w:bidi="ar"/>
              </w:rPr>
              <w:t>PK</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23BE196" w14:textId="77777777" w:rsidR="001D3659" w:rsidRDefault="005F2F57">
            <w:pPr>
              <w:ind w:left="0"/>
              <w:textAlignment w:val="center"/>
              <w:rPr>
                <w:b/>
                <w:color w:val="000000"/>
              </w:rPr>
            </w:pPr>
            <w:r>
              <w:rPr>
                <w:rFonts w:eastAsia="SimSun"/>
                <w:b/>
                <w:color w:val="000000"/>
                <w:lang w:val="en-US" w:eastAsia="zh-CN" w:bidi="ar"/>
              </w:rPr>
              <w:t>FK</w:t>
            </w:r>
          </w:p>
        </w:tc>
        <w:tc>
          <w:tcPr>
            <w:tcW w:w="5118" w:type="dxa"/>
            <w:tcBorders>
              <w:top w:val="single" w:sz="2" w:space="0" w:color="FFFFFF"/>
              <w:left w:val="single" w:sz="2" w:space="0" w:color="FFFFFF"/>
              <w:bottom w:val="single" w:sz="2" w:space="0" w:color="FFFFFF"/>
            </w:tcBorders>
            <w:shd w:val="clear" w:color="DDEBF7" w:fill="DDEBF7"/>
            <w:vAlign w:val="center"/>
          </w:tcPr>
          <w:p w14:paraId="7E4A26C2"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01C82F06" w14:textId="77777777">
        <w:trPr>
          <w:trHeight w:val="280"/>
        </w:trPr>
        <w:tc>
          <w:tcPr>
            <w:tcW w:w="1838" w:type="dxa"/>
            <w:tcBorders>
              <w:top w:val="single" w:sz="2" w:space="0" w:color="FFFFFF"/>
              <w:bottom w:val="single" w:sz="2" w:space="0" w:color="FFFFFF"/>
              <w:right w:val="single" w:sz="2" w:space="0" w:color="FFFFFF"/>
            </w:tcBorders>
            <w:shd w:val="clear" w:color="5B9BD5" w:fill="5B9BD5"/>
            <w:vAlign w:val="center"/>
          </w:tcPr>
          <w:p w14:paraId="76E01649" w14:textId="77777777" w:rsidR="001D3659" w:rsidRDefault="005F2F57">
            <w:pPr>
              <w:ind w:left="0"/>
              <w:textAlignment w:val="center"/>
              <w:rPr>
                <w:b/>
                <w:color w:val="FFFFFF"/>
              </w:rPr>
            </w:pPr>
            <w:r>
              <w:rPr>
                <w:rFonts w:eastAsia="SimSun"/>
                <w:b/>
                <w:color w:val="FFFFFF"/>
                <w:lang w:val="en-US" w:eastAsia="zh-CN" w:bidi="ar"/>
              </w:rPr>
              <w:t>ID</w:t>
            </w:r>
          </w:p>
        </w:tc>
        <w:tc>
          <w:tcPr>
            <w:tcW w:w="916"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DC3DE17"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E2BDDAA" w14:textId="77777777" w:rsidR="001D3659" w:rsidRDefault="005F2F57">
            <w:pPr>
              <w:ind w:left="0"/>
              <w:textAlignment w:val="center"/>
              <w:rPr>
                <w:color w:val="000000"/>
              </w:rPr>
            </w:pPr>
            <w:r>
              <w:rPr>
                <w:rFonts w:eastAsia="SimSun"/>
                <w:color w:val="000000"/>
                <w:lang w:val="en-US" w:eastAsia="zh-CN" w:bidi="ar"/>
              </w:rPr>
              <w:t>Sim</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3E39D45" w14:textId="77777777" w:rsidR="001D3659" w:rsidRDefault="005F2F57">
            <w:pPr>
              <w:ind w:left="0"/>
              <w:textAlignment w:val="center"/>
              <w:rPr>
                <w:color w:val="000000"/>
              </w:rPr>
            </w:pPr>
            <w:r>
              <w:rPr>
                <w:rFonts w:eastAsia="SimSun"/>
                <w:color w:val="000000"/>
                <w:lang w:val="en-US" w:eastAsia="zh-CN" w:bidi="ar"/>
              </w:rPr>
              <w:t>Não</w:t>
            </w:r>
          </w:p>
        </w:tc>
        <w:tc>
          <w:tcPr>
            <w:tcW w:w="5118" w:type="dxa"/>
            <w:tcBorders>
              <w:top w:val="single" w:sz="2" w:space="0" w:color="FFFFFF"/>
              <w:left w:val="single" w:sz="2" w:space="0" w:color="FFFFFF"/>
              <w:bottom w:val="single" w:sz="2" w:space="0" w:color="FFFFFF"/>
            </w:tcBorders>
            <w:shd w:val="clear" w:color="DDEBF7" w:fill="DDEBF7"/>
            <w:vAlign w:val="center"/>
          </w:tcPr>
          <w:p w14:paraId="2E154A17" w14:textId="77777777" w:rsidR="001D3659" w:rsidRDefault="005F2F57">
            <w:pPr>
              <w:ind w:left="0"/>
              <w:textAlignment w:val="center"/>
              <w:rPr>
                <w:color w:val="000000"/>
              </w:rPr>
            </w:pPr>
            <w:r>
              <w:rPr>
                <w:rFonts w:eastAsia="SimSun"/>
                <w:color w:val="000000"/>
                <w:lang w:val="en-US" w:eastAsia="zh-CN" w:bidi="ar"/>
              </w:rPr>
              <w:t>Campo identificador para Empresa</w:t>
            </w:r>
          </w:p>
        </w:tc>
      </w:tr>
      <w:tr w:rsidR="001D3659" w14:paraId="1796EB5B" w14:textId="77777777">
        <w:trPr>
          <w:trHeight w:val="280"/>
        </w:trPr>
        <w:tc>
          <w:tcPr>
            <w:tcW w:w="1838" w:type="dxa"/>
            <w:tcBorders>
              <w:top w:val="single" w:sz="2" w:space="0" w:color="FFFFFF"/>
              <w:bottom w:val="single" w:sz="2" w:space="0" w:color="FFFFFF"/>
              <w:right w:val="single" w:sz="2" w:space="0" w:color="FFFFFF"/>
            </w:tcBorders>
            <w:shd w:val="clear" w:color="5B9BD5" w:fill="5B9BD5"/>
            <w:vAlign w:val="center"/>
          </w:tcPr>
          <w:p w14:paraId="77C0A469" w14:textId="77777777" w:rsidR="001D3659" w:rsidRDefault="005F2F57">
            <w:pPr>
              <w:ind w:left="0"/>
              <w:textAlignment w:val="center"/>
              <w:rPr>
                <w:b/>
                <w:color w:val="FFFFFF"/>
              </w:rPr>
            </w:pPr>
            <w:r>
              <w:rPr>
                <w:rFonts w:eastAsia="SimSun"/>
                <w:b/>
                <w:color w:val="FFFFFF"/>
                <w:lang w:val="en-US" w:eastAsia="zh-CN" w:bidi="ar"/>
              </w:rPr>
              <w:t>PESSOA_ID</w:t>
            </w:r>
          </w:p>
        </w:tc>
        <w:tc>
          <w:tcPr>
            <w:tcW w:w="916"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47048EF"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2AABBE2" w14:textId="77777777" w:rsidR="001D3659" w:rsidRDefault="005F2F57">
            <w:pPr>
              <w:ind w:left="0"/>
              <w:textAlignment w:val="center"/>
              <w:rPr>
                <w:color w:val="000000"/>
              </w:rPr>
            </w:pPr>
            <w:r>
              <w:rPr>
                <w:rFonts w:eastAsia="SimSun"/>
                <w:color w:val="000000"/>
                <w:lang w:val="en-US" w:eastAsia="zh-CN" w:bidi="ar"/>
              </w:rPr>
              <w:t>Não</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AF6BCBE" w14:textId="77777777" w:rsidR="001D3659" w:rsidRDefault="005F2F57">
            <w:pPr>
              <w:ind w:left="0"/>
              <w:textAlignment w:val="center"/>
              <w:rPr>
                <w:color w:val="000000"/>
              </w:rPr>
            </w:pPr>
            <w:r>
              <w:rPr>
                <w:rFonts w:eastAsia="SimSun"/>
                <w:color w:val="000000"/>
                <w:lang w:val="en-US" w:eastAsia="zh-CN" w:bidi="ar"/>
              </w:rPr>
              <w:t>Sim</w:t>
            </w:r>
          </w:p>
        </w:tc>
        <w:tc>
          <w:tcPr>
            <w:tcW w:w="5118" w:type="dxa"/>
            <w:tcBorders>
              <w:top w:val="single" w:sz="2" w:space="0" w:color="FFFFFF"/>
              <w:left w:val="single" w:sz="2" w:space="0" w:color="FFFFFF"/>
              <w:bottom w:val="single" w:sz="2" w:space="0" w:color="FFFFFF"/>
            </w:tcBorders>
            <w:shd w:val="clear" w:color="DDEBF7" w:fill="DDEBF7"/>
            <w:vAlign w:val="center"/>
          </w:tcPr>
          <w:p w14:paraId="66B3B796"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Pessoa(</w:t>
            </w:r>
            <w:proofErr w:type="gramEnd"/>
            <w:r>
              <w:rPr>
                <w:rFonts w:eastAsia="SimSun"/>
                <w:color w:val="000000"/>
                <w:lang w:val="en-US" w:eastAsia="zh-CN" w:bidi="ar"/>
              </w:rPr>
              <w:t>Atributo Id)</w:t>
            </w:r>
          </w:p>
        </w:tc>
      </w:tr>
      <w:tr w:rsidR="001D3659" w14:paraId="457C1150" w14:textId="77777777">
        <w:trPr>
          <w:trHeight w:val="280"/>
        </w:trPr>
        <w:tc>
          <w:tcPr>
            <w:tcW w:w="1838" w:type="dxa"/>
            <w:tcBorders>
              <w:top w:val="single" w:sz="2" w:space="0" w:color="FFFFFF"/>
              <w:bottom w:val="single" w:sz="2" w:space="0" w:color="FFFFFF"/>
              <w:right w:val="single" w:sz="2" w:space="0" w:color="FFFFFF"/>
            </w:tcBorders>
            <w:shd w:val="clear" w:color="5B9BD5" w:fill="5B9BD5"/>
            <w:vAlign w:val="center"/>
          </w:tcPr>
          <w:p w14:paraId="13CFD130" w14:textId="77777777" w:rsidR="001D3659" w:rsidRDefault="005F2F57">
            <w:pPr>
              <w:ind w:left="0"/>
              <w:textAlignment w:val="center"/>
              <w:rPr>
                <w:b/>
                <w:color w:val="FFFFFF"/>
              </w:rPr>
            </w:pPr>
            <w:r>
              <w:rPr>
                <w:rFonts w:eastAsia="SimSun"/>
                <w:b/>
                <w:color w:val="FFFFFF"/>
                <w:lang w:val="en-US" w:eastAsia="zh-CN" w:bidi="ar"/>
              </w:rPr>
              <w:t>TIPO_EMPRESA</w:t>
            </w:r>
          </w:p>
        </w:tc>
        <w:tc>
          <w:tcPr>
            <w:tcW w:w="916"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698CAB9"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EA5DC18" w14:textId="77777777" w:rsidR="001D3659" w:rsidRDefault="005F2F57">
            <w:pPr>
              <w:ind w:left="0"/>
              <w:textAlignment w:val="center"/>
              <w:rPr>
                <w:color w:val="000000"/>
              </w:rPr>
            </w:pPr>
            <w:r>
              <w:rPr>
                <w:rFonts w:eastAsia="SimSun"/>
                <w:color w:val="000000"/>
                <w:lang w:val="en-US" w:eastAsia="zh-CN" w:bidi="ar"/>
              </w:rPr>
              <w:t>Não</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BF96A19" w14:textId="77777777" w:rsidR="001D3659" w:rsidRDefault="005F2F57">
            <w:pPr>
              <w:ind w:left="0"/>
              <w:textAlignment w:val="center"/>
              <w:rPr>
                <w:color w:val="000000"/>
              </w:rPr>
            </w:pPr>
            <w:r>
              <w:rPr>
                <w:rFonts w:eastAsia="SimSun"/>
                <w:color w:val="000000"/>
                <w:lang w:val="en-US" w:eastAsia="zh-CN" w:bidi="ar"/>
              </w:rPr>
              <w:t>Sim</w:t>
            </w:r>
          </w:p>
        </w:tc>
        <w:tc>
          <w:tcPr>
            <w:tcW w:w="5118" w:type="dxa"/>
            <w:tcBorders>
              <w:top w:val="single" w:sz="2" w:space="0" w:color="FFFFFF"/>
              <w:left w:val="single" w:sz="2" w:space="0" w:color="FFFFFF"/>
              <w:bottom w:val="single" w:sz="2" w:space="0" w:color="FFFFFF"/>
            </w:tcBorders>
            <w:shd w:val="clear" w:color="DDEBF7" w:fill="DDEBF7"/>
            <w:vAlign w:val="center"/>
          </w:tcPr>
          <w:p w14:paraId="3A6811B5" w14:textId="77777777" w:rsidR="001D3659" w:rsidRDefault="005F2F57">
            <w:pPr>
              <w:ind w:left="0"/>
              <w:textAlignment w:val="center"/>
              <w:rPr>
                <w:color w:val="000000"/>
              </w:rPr>
            </w:pPr>
            <w:r>
              <w:rPr>
                <w:rFonts w:eastAsia="SimSun"/>
                <w:color w:val="000000"/>
                <w:lang w:val="en-US" w:eastAsia="zh-CN" w:bidi="ar"/>
              </w:rPr>
              <w:t>Campo para FK com Tipo_</w:t>
            </w:r>
            <w:proofErr w:type="gramStart"/>
            <w:r>
              <w:rPr>
                <w:rFonts w:eastAsia="SimSun"/>
                <w:color w:val="000000"/>
                <w:lang w:val="en-US" w:eastAsia="zh-CN" w:bidi="ar"/>
              </w:rPr>
              <w:t>empresa(</w:t>
            </w:r>
            <w:proofErr w:type="gramEnd"/>
            <w:r>
              <w:rPr>
                <w:rFonts w:eastAsia="SimSun"/>
                <w:color w:val="000000"/>
                <w:lang w:val="en-US" w:eastAsia="zh-CN" w:bidi="ar"/>
              </w:rPr>
              <w:t>Atributo Id)</w:t>
            </w:r>
          </w:p>
        </w:tc>
      </w:tr>
      <w:tr w:rsidR="001D3659" w14:paraId="76440117" w14:textId="77777777">
        <w:trPr>
          <w:trHeight w:val="280"/>
        </w:trPr>
        <w:tc>
          <w:tcPr>
            <w:tcW w:w="1838" w:type="dxa"/>
            <w:tcBorders>
              <w:top w:val="single" w:sz="2" w:space="0" w:color="FFFFFF"/>
              <w:bottom w:val="single" w:sz="2" w:space="0" w:color="FFFFFF"/>
              <w:right w:val="single" w:sz="2" w:space="0" w:color="FFFFFF"/>
            </w:tcBorders>
            <w:shd w:val="clear" w:color="5B9BD5" w:fill="5B9BD5"/>
            <w:vAlign w:val="center"/>
          </w:tcPr>
          <w:p w14:paraId="43B10B9F" w14:textId="77777777" w:rsidR="001D3659" w:rsidRDefault="005F2F57">
            <w:pPr>
              <w:ind w:left="0"/>
              <w:textAlignment w:val="center"/>
              <w:rPr>
                <w:b/>
                <w:color w:val="FFFFFF"/>
              </w:rPr>
            </w:pPr>
            <w:r>
              <w:rPr>
                <w:rFonts w:eastAsia="SimSun"/>
                <w:b/>
                <w:color w:val="FFFFFF"/>
                <w:lang w:val="en-US" w:eastAsia="zh-CN" w:bidi="ar"/>
              </w:rPr>
              <w:t>TRANSPORTADORA</w:t>
            </w:r>
          </w:p>
        </w:tc>
        <w:tc>
          <w:tcPr>
            <w:tcW w:w="916"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A179944"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1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65FC2FB" w14:textId="77777777" w:rsidR="001D3659" w:rsidRDefault="005F2F57">
            <w:pPr>
              <w:ind w:left="0"/>
              <w:textAlignment w:val="center"/>
              <w:rPr>
                <w:color w:val="000000"/>
              </w:rPr>
            </w:pPr>
            <w:r>
              <w:rPr>
                <w:rFonts w:eastAsia="SimSun"/>
                <w:color w:val="000000"/>
                <w:lang w:val="en-US" w:eastAsia="zh-CN" w:bidi="ar"/>
              </w:rPr>
              <w:t>Não</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2C80BFF" w14:textId="77777777" w:rsidR="001D3659" w:rsidRDefault="005F2F57">
            <w:pPr>
              <w:ind w:left="0"/>
              <w:textAlignment w:val="center"/>
              <w:rPr>
                <w:color w:val="000000"/>
              </w:rPr>
            </w:pPr>
            <w:r>
              <w:rPr>
                <w:rFonts w:eastAsia="SimSun"/>
                <w:color w:val="000000"/>
                <w:lang w:val="en-US" w:eastAsia="zh-CN" w:bidi="ar"/>
              </w:rPr>
              <w:t>Não</w:t>
            </w:r>
          </w:p>
        </w:tc>
        <w:tc>
          <w:tcPr>
            <w:tcW w:w="5118" w:type="dxa"/>
            <w:tcBorders>
              <w:top w:val="single" w:sz="2" w:space="0" w:color="FFFFFF"/>
              <w:left w:val="single" w:sz="2" w:space="0" w:color="FFFFFF"/>
              <w:bottom w:val="single" w:sz="2" w:space="0" w:color="FFFFFF"/>
            </w:tcBorders>
            <w:shd w:val="clear" w:color="DDEBF7" w:fill="DDEBF7"/>
            <w:vAlign w:val="center"/>
          </w:tcPr>
          <w:p w14:paraId="5F81165E" w14:textId="77777777" w:rsidR="001D3659" w:rsidRDefault="005F2F57">
            <w:pPr>
              <w:ind w:left="0"/>
              <w:textAlignment w:val="center"/>
              <w:rPr>
                <w:color w:val="000000"/>
              </w:rPr>
            </w:pPr>
            <w:r>
              <w:rPr>
                <w:rFonts w:eastAsia="SimSun"/>
                <w:color w:val="000000"/>
                <w:lang w:val="en-US" w:eastAsia="zh-CN" w:bidi="ar"/>
              </w:rPr>
              <w:t xml:space="preserve">Campo para definir Se é transportadora (1 - </w:t>
            </w:r>
            <w:proofErr w:type="gramStart"/>
            <w:r>
              <w:rPr>
                <w:rFonts w:eastAsia="SimSun"/>
                <w:color w:val="000000"/>
                <w:lang w:val="en-US" w:eastAsia="zh-CN" w:bidi="ar"/>
              </w:rPr>
              <w:t>Sim ;</w:t>
            </w:r>
            <w:proofErr w:type="gramEnd"/>
            <w:r>
              <w:rPr>
                <w:rFonts w:eastAsia="SimSun"/>
                <w:color w:val="000000"/>
                <w:lang w:val="en-US" w:eastAsia="zh-CN" w:bidi="ar"/>
              </w:rPr>
              <w:t xml:space="preserve"> 0 Não)</w:t>
            </w:r>
          </w:p>
        </w:tc>
      </w:tr>
      <w:tr w:rsidR="001D3659" w14:paraId="4A9014B6" w14:textId="77777777">
        <w:trPr>
          <w:trHeight w:val="280"/>
        </w:trPr>
        <w:tc>
          <w:tcPr>
            <w:tcW w:w="1838" w:type="dxa"/>
            <w:tcBorders>
              <w:top w:val="single" w:sz="2" w:space="0" w:color="FFFFFF"/>
              <w:right w:val="single" w:sz="2" w:space="0" w:color="FFFFFF"/>
            </w:tcBorders>
            <w:shd w:val="clear" w:color="5B9BD5" w:fill="5B9BD5"/>
            <w:vAlign w:val="center"/>
          </w:tcPr>
          <w:p w14:paraId="29EAD39B" w14:textId="77777777" w:rsidR="001D3659" w:rsidRDefault="005F2F57">
            <w:pPr>
              <w:ind w:left="0"/>
              <w:textAlignment w:val="center"/>
              <w:rPr>
                <w:b/>
                <w:color w:val="FFFFFF"/>
              </w:rPr>
            </w:pPr>
            <w:r>
              <w:rPr>
                <w:rFonts w:eastAsia="SimSun"/>
                <w:b/>
                <w:color w:val="FFFFFF"/>
                <w:lang w:val="en-US" w:eastAsia="zh-CN" w:bidi="ar"/>
              </w:rPr>
              <w:t>EMPRESA_MATRIZ_ID</w:t>
            </w:r>
          </w:p>
        </w:tc>
        <w:tc>
          <w:tcPr>
            <w:tcW w:w="916" w:type="dxa"/>
            <w:gridSpan w:val="2"/>
            <w:tcBorders>
              <w:top w:val="single" w:sz="2" w:space="0" w:color="FFFFFF"/>
              <w:left w:val="single" w:sz="2" w:space="0" w:color="FFFFFF"/>
              <w:right w:val="single" w:sz="2" w:space="0" w:color="FFFFFF"/>
            </w:tcBorders>
            <w:shd w:val="clear" w:color="DDEBF7" w:fill="DDEBF7"/>
            <w:vAlign w:val="center"/>
          </w:tcPr>
          <w:p w14:paraId="30C4ABB7"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17" w:type="dxa"/>
            <w:tcBorders>
              <w:top w:val="single" w:sz="2" w:space="0" w:color="FFFFFF"/>
              <w:left w:val="single" w:sz="2" w:space="0" w:color="FFFFFF"/>
              <w:right w:val="single" w:sz="2" w:space="0" w:color="FFFFFF"/>
            </w:tcBorders>
            <w:shd w:val="clear" w:color="DDEBF7" w:fill="DDEBF7"/>
            <w:vAlign w:val="center"/>
          </w:tcPr>
          <w:p w14:paraId="03FC4D1F" w14:textId="77777777" w:rsidR="001D3659" w:rsidRDefault="005F2F57">
            <w:pPr>
              <w:ind w:left="0"/>
              <w:textAlignment w:val="center"/>
              <w:rPr>
                <w:color w:val="000000"/>
              </w:rPr>
            </w:pPr>
            <w:r>
              <w:rPr>
                <w:rFonts w:eastAsia="SimSun"/>
                <w:color w:val="000000"/>
                <w:lang w:val="en-US" w:eastAsia="zh-CN" w:bidi="ar"/>
              </w:rPr>
              <w:t>Não</w:t>
            </w:r>
          </w:p>
        </w:tc>
        <w:tc>
          <w:tcPr>
            <w:tcW w:w="500" w:type="dxa"/>
            <w:tcBorders>
              <w:top w:val="single" w:sz="2" w:space="0" w:color="FFFFFF"/>
              <w:left w:val="single" w:sz="2" w:space="0" w:color="FFFFFF"/>
              <w:right w:val="single" w:sz="2" w:space="0" w:color="FFFFFF"/>
            </w:tcBorders>
            <w:shd w:val="clear" w:color="DDEBF7" w:fill="DDEBF7"/>
            <w:vAlign w:val="center"/>
          </w:tcPr>
          <w:p w14:paraId="0127563D" w14:textId="77777777" w:rsidR="001D3659" w:rsidRDefault="005F2F57">
            <w:pPr>
              <w:ind w:left="0"/>
              <w:textAlignment w:val="center"/>
              <w:rPr>
                <w:color w:val="000000"/>
              </w:rPr>
            </w:pPr>
            <w:r>
              <w:rPr>
                <w:rFonts w:eastAsia="SimSun"/>
                <w:color w:val="000000"/>
                <w:lang w:val="en-US" w:eastAsia="zh-CN" w:bidi="ar"/>
              </w:rPr>
              <w:t>Não</w:t>
            </w:r>
          </w:p>
        </w:tc>
        <w:tc>
          <w:tcPr>
            <w:tcW w:w="5118" w:type="dxa"/>
            <w:tcBorders>
              <w:top w:val="single" w:sz="2" w:space="0" w:color="FFFFFF"/>
              <w:left w:val="single" w:sz="2" w:space="0" w:color="FFFFFF"/>
            </w:tcBorders>
            <w:shd w:val="clear" w:color="DDEBF7" w:fill="DDEBF7"/>
            <w:vAlign w:val="center"/>
          </w:tcPr>
          <w:p w14:paraId="5D240992" w14:textId="77777777" w:rsidR="001D3659" w:rsidRDefault="005F2F57">
            <w:pPr>
              <w:ind w:left="0"/>
              <w:textAlignment w:val="center"/>
              <w:rPr>
                <w:color w:val="000000"/>
              </w:rPr>
            </w:pPr>
            <w:r>
              <w:rPr>
                <w:rFonts w:eastAsia="SimSun"/>
                <w:color w:val="000000"/>
                <w:lang w:val="en-US" w:eastAsia="zh-CN" w:bidi="ar"/>
              </w:rPr>
              <w:t xml:space="preserve">Campo para referenciar a Empresa </w:t>
            </w:r>
            <w:proofErr w:type="gramStart"/>
            <w:r>
              <w:rPr>
                <w:rFonts w:eastAsia="SimSun"/>
                <w:color w:val="000000"/>
                <w:lang w:val="en-US" w:eastAsia="zh-CN" w:bidi="ar"/>
              </w:rPr>
              <w:t>Matriz(</w:t>
            </w:r>
            <w:proofErr w:type="gramEnd"/>
            <w:r>
              <w:rPr>
                <w:rFonts w:eastAsia="SimSun"/>
                <w:color w:val="000000"/>
                <w:lang w:val="en-US" w:eastAsia="zh-CN" w:bidi="ar"/>
              </w:rPr>
              <w:t>Ligado a Pessoa)</w:t>
            </w:r>
          </w:p>
        </w:tc>
      </w:tr>
    </w:tbl>
    <w:p w14:paraId="147753ED" w14:textId="77777777" w:rsidR="001D3659" w:rsidRDefault="005F2F57" w:rsidP="001F44F6">
      <w:pPr>
        <w:autoSpaceDE w:val="0"/>
        <w:autoSpaceDN w:val="0"/>
        <w:adjustRightInd w:val="0"/>
        <w:spacing w:after="0" w:line="360" w:lineRule="auto"/>
        <w:ind w:left="289"/>
        <w:jc w:val="both"/>
        <w:rPr>
          <w:sz w:val="20"/>
        </w:rPr>
        <w:pPrChange w:id="516" w:author="JORGE TODOE MATSUSHIMA" w:date="2018-12-01T14:39:00Z">
          <w:pPr>
            <w:autoSpaceDE w:val="0"/>
            <w:autoSpaceDN w:val="0"/>
            <w:adjustRightInd w:val="0"/>
            <w:spacing w:line="360" w:lineRule="auto"/>
            <w:jc w:val="both"/>
          </w:pPr>
        </w:pPrChange>
      </w:pPr>
      <w:r>
        <w:rPr>
          <w:sz w:val="20"/>
        </w:rPr>
        <w:t>Fonte: O Autor (2018)</w:t>
      </w:r>
    </w:p>
    <w:p w14:paraId="40DB5B5A"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37</w:t>
      </w:r>
      <w:r>
        <w:rPr>
          <w:sz w:val="24"/>
          <w:szCs w:val="24"/>
        </w:rPr>
        <w:fldChar w:fldCharType="end"/>
      </w:r>
      <w:bookmarkStart w:id="517" w:name="_Toc30777"/>
      <w:r>
        <w:rPr>
          <w:sz w:val="24"/>
          <w:szCs w:val="24"/>
        </w:rPr>
        <w:t>. Dicionário de Dados: Tabela Endereço</w:t>
      </w:r>
      <w:r>
        <w:rPr>
          <w:sz w:val="24"/>
          <w:szCs w:val="24"/>
          <w:lang w:val="en-US"/>
        </w:rPr>
        <w:t>.</w:t>
      </w:r>
      <w:bookmarkEnd w:id="517"/>
    </w:p>
    <w:tbl>
      <w:tblPr>
        <w:tblW w:w="8802" w:type="dxa"/>
        <w:tblInd w:w="300" w:type="dxa"/>
        <w:tblLayout w:type="fixed"/>
        <w:tblCellMar>
          <w:top w:w="15" w:type="dxa"/>
          <w:left w:w="15" w:type="dxa"/>
          <w:bottom w:w="15" w:type="dxa"/>
          <w:right w:w="15" w:type="dxa"/>
        </w:tblCellMar>
        <w:tblLook w:val="04A0" w:firstRow="1" w:lastRow="0" w:firstColumn="1" w:lastColumn="0" w:noHBand="0" w:noVBand="1"/>
      </w:tblPr>
      <w:tblGrid>
        <w:gridCol w:w="2259"/>
        <w:gridCol w:w="100"/>
        <w:gridCol w:w="1268"/>
        <w:gridCol w:w="464"/>
        <w:gridCol w:w="436"/>
        <w:gridCol w:w="4275"/>
      </w:tblGrid>
      <w:tr w:rsidR="001D3659" w14:paraId="1FBD8BFF" w14:textId="77777777">
        <w:trPr>
          <w:trHeight w:val="300"/>
        </w:trPr>
        <w:tc>
          <w:tcPr>
            <w:tcW w:w="8802" w:type="dxa"/>
            <w:gridSpan w:val="6"/>
            <w:tcBorders>
              <w:bottom w:val="single" w:sz="18" w:space="0" w:color="FFFFFF"/>
              <w:right w:val="single" w:sz="2" w:space="0" w:color="FFFFFF"/>
            </w:tcBorders>
            <w:shd w:val="clear" w:color="5B9BD5" w:fill="5B9BD5"/>
            <w:vAlign w:val="center"/>
          </w:tcPr>
          <w:p w14:paraId="3A4C64A3" w14:textId="77777777" w:rsidR="001D3659" w:rsidRDefault="005F2F57">
            <w:pPr>
              <w:jc w:val="center"/>
              <w:textAlignment w:val="center"/>
              <w:rPr>
                <w:b/>
                <w:color w:val="FFFFFF"/>
              </w:rPr>
            </w:pPr>
            <w:proofErr w:type="gramStart"/>
            <w:r>
              <w:rPr>
                <w:rFonts w:eastAsia="SimSun"/>
                <w:b/>
                <w:color w:val="FFFFFF"/>
                <w:lang w:val="en-US" w:eastAsia="zh-CN" w:bidi="ar"/>
              </w:rPr>
              <w:t>Tabela:endereco</w:t>
            </w:r>
            <w:proofErr w:type="gramEnd"/>
          </w:p>
        </w:tc>
      </w:tr>
      <w:tr w:rsidR="001D3659" w14:paraId="73A33A1D" w14:textId="77777777">
        <w:trPr>
          <w:trHeight w:val="320"/>
        </w:trPr>
        <w:tc>
          <w:tcPr>
            <w:tcW w:w="2259" w:type="dxa"/>
            <w:tcBorders>
              <w:top w:val="single" w:sz="18" w:space="0" w:color="FFFFFF"/>
              <w:bottom w:val="single" w:sz="2" w:space="0" w:color="FFFFFF"/>
              <w:right w:val="single" w:sz="2" w:space="0" w:color="FFFFFF"/>
            </w:tcBorders>
            <w:shd w:val="clear" w:color="5B9BD5" w:fill="5B9BD5"/>
            <w:vAlign w:val="center"/>
          </w:tcPr>
          <w:p w14:paraId="45B073C1" w14:textId="77777777" w:rsidR="001D3659" w:rsidRDefault="005F2F57">
            <w:pPr>
              <w:ind w:left="0"/>
              <w:textAlignment w:val="center"/>
              <w:rPr>
                <w:b/>
                <w:color w:val="FFFFFF"/>
              </w:rPr>
            </w:pPr>
            <w:r>
              <w:rPr>
                <w:rFonts w:eastAsia="SimSun"/>
                <w:b/>
                <w:color w:val="FFFFFF"/>
                <w:lang w:val="en-US" w:eastAsia="zh-CN" w:bidi="ar"/>
              </w:rPr>
              <w:lastRenderedPageBreak/>
              <w:t>Descrição Da Tabela</w:t>
            </w:r>
          </w:p>
        </w:tc>
        <w:tc>
          <w:tcPr>
            <w:tcW w:w="6543" w:type="dxa"/>
            <w:gridSpan w:val="5"/>
            <w:tcBorders>
              <w:top w:val="single" w:sz="18" w:space="0" w:color="FFFFFF"/>
              <w:left w:val="single" w:sz="2" w:space="0" w:color="FFFFFF"/>
              <w:bottom w:val="single" w:sz="2" w:space="0" w:color="FFFFFF"/>
              <w:right w:val="single" w:sz="2" w:space="0" w:color="FFFFFF"/>
            </w:tcBorders>
            <w:shd w:val="clear" w:color="DDEBF7" w:fill="DDEBF7"/>
            <w:vAlign w:val="center"/>
          </w:tcPr>
          <w:p w14:paraId="1D557CD8" w14:textId="77777777" w:rsidR="001D3659" w:rsidRDefault="005F2F57">
            <w:pPr>
              <w:textAlignment w:val="center"/>
              <w:rPr>
                <w:color w:val="000000"/>
              </w:rPr>
            </w:pPr>
            <w:r>
              <w:rPr>
                <w:rFonts w:eastAsia="SimSun"/>
                <w:color w:val="000000"/>
                <w:lang w:val="en-US" w:eastAsia="zh-CN" w:bidi="ar"/>
              </w:rPr>
              <w:t>Tabela que contem os celulares das pessoas</w:t>
            </w:r>
          </w:p>
        </w:tc>
      </w:tr>
      <w:tr w:rsidR="001D3659" w14:paraId="16FC40EC" w14:textId="77777777">
        <w:trPr>
          <w:trHeight w:val="320"/>
        </w:trPr>
        <w:tc>
          <w:tcPr>
            <w:tcW w:w="8802" w:type="dxa"/>
            <w:gridSpan w:val="6"/>
            <w:tcBorders>
              <w:top w:val="single" w:sz="2" w:space="0" w:color="FFFFFF"/>
              <w:bottom w:val="single" w:sz="2" w:space="0" w:color="FFFFFF"/>
              <w:right w:val="single" w:sz="2" w:space="0" w:color="FFFFFF"/>
            </w:tcBorders>
            <w:shd w:val="clear" w:color="5B9BD5" w:fill="5B9BD5"/>
            <w:vAlign w:val="center"/>
          </w:tcPr>
          <w:p w14:paraId="57F96DF5"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3EA1CDEA" w14:textId="77777777">
        <w:trPr>
          <w:trHeight w:val="280"/>
        </w:trPr>
        <w:tc>
          <w:tcPr>
            <w:tcW w:w="2359" w:type="dxa"/>
            <w:gridSpan w:val="2"/>
            <w:tcBorders>
              <w:top w:val="single" w:sz="2" w:space="0" w:color="FFFFFF"/>
              <w:bottom w:val="single" w:sz="2" w:space="0" w:color="FFFFFF"/>
              <w:right w:val="single" w:sz="2" w:space="0" w:color="FFFFFF"/>
            </w:tcBorders>
            <w:shd w:val="clear" w:color="5B9BD5" w:fill="5B9BD5"/>
            <w:vAlign w:val="center"/>
          </w:tcPr>
          <w:p w14:paraId="66536D4E" w14:textId="77777777" w:rsidR="001D3659" w:rsidRDefault="005F2F57">
            <w:pPr>
              <w:ind w:left="0"/>
              <w:textAlignment w:val="center"/>
              <w:rPr>
                <w:b/>
                <w:color w:val="FFFFFF"/>
              </w:rPr>
            </w:pPr>
            <w:r>
              <w:rPr>
                <w:rFonts w:eastAsia="SimSun"/>
                <w:b/>
                <w:color w:val="FFFFFF"/>
                <w:lang w:val="en-US" w:eastAsia="zh-CN" w:bidi="ar"/>
              </w:rPr>
              <w:t>Nome Do Campo</w:t>
            </w:r>
          </w:p>
        </w:tc>
        <w:tc>
          <w:tcPr>
            <w:tcW w:w="126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99545CB" w14:textId="77777777" w:rsidR="001D3659" w:rsidRDefault="005F2F57">
            <w:pPr>
              <w:ind w:left="0"/>
              <w:textAlignment w:val="center"/>
              <w:rPr>
                <w:b/>
                <w:color w:val="000000"/>
              </w:rPr>
            </w:pPr>
            <w:r>
              <w:rPr>
                <w:rFonts w:eastAsia="SimSun"/>
                <w:b/>
                <w:color w:val="000000"/>
                <w:lang w:val="en-US" w:eastAsia="zh-CN" w:bidi="ar"/>
              </w:rPr>
              <w:t>Tipo do</w:t>
            </w:r>
            <w:r>
              <w:rPr>
                <w:rFonts w:eastAsia="SimSun"/>
                <w:b/>
                <w:color w:val="000000"/>
                <w:lang w:eastAsia="zh-CN" w:bidi="ar"/>
              </w:rPr>
              <w:t xml:space="preserve"> </w:t>
            </w:r>
            <w:r>
              <w:rPr>
                <w:rFonts w:eastAsia="SimSun"/>
                <w:b/>
                <w:color w:val="000000"/>
                <w:lang w:val="en-US" w:eastAsia="zh-CN" w:bidi="ar"/>
              </w:rPr>
              <w:t>Campo</w:t>
            </w:r>
          </w:p>
        </w:tc>
        <w:tc>
          <w:tcPr>
            <w:tcW w:w="4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EA34B45" w14:textId="77777777" w:rsidR="001D3659" w:rsidRDefault="005F2F57">
            <w:pPr>
              <w:ind w:left="0"/>
              <w:textAlignment w:val="center"/>
              <w:rPr>
                <w:b/>
                <w:color w:val="000000"/>
              </w:rPr>
            </w:pPr>
            <w:r>
              <w:rPr>
                <w:rFonts w:eastAsia="SimSun"/>
                <w:b/>
                <w:color w:val="000000"/>
                <w:lang w:val="en-US" w:eastAsia="zh-CN" w:bidi="ar"/>
              </w:rPr>
              <w:t>PK</w:t>
            </w:r>
          </w:p>
        </w:tc>
        <w:tc>
          <w:tcPr>
            <w:tcW w:w="43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98B7DB1" w14:textId="77777777" w:rsidR="001D3659" w:rsidRDefault="005F2F57">
            <w:pPr>
              <w:ind w:left="0"/>
              <w:textAlignment w:val="center"/>
              <w:rPr>
                <w:b/>
                <w:color w:val="000000"/>
              </w:rPr>
            </w:pPr>
            <w:r>
              <w:rPr>
                <w:rFonts w:eastAsia="SimSun"/>
                <w:b/>
                <w:color w:val="000000"/>
                <w:lang w:val="en-US" w:eastAsia="zh-CN" w:bidi="ar"/>
              </w:rPr>
              <w:t>FK</w:t>
            </w:r>
          </w:p>
        </w:tc>
        <w:tc>
          <w:tcPr>
            <w:tcW w:w="4275" w:type="dxa"/>
            <w:tcBorders>
              <w:top w:val="single" w:sz="2" w:space="0" w:color="FFFFFF"/>
              <w:left w:val="single" w:sz="2" w:space="0" w:color="FFFFFF"/>
              <w:bottom w:val="single" w:sz="2" w:space="0" w:color="FFFFFF"/>
            </w:tcBorders>
            <w:shd w:val="clear" w:color="DDEBF7" w:fill="DDEBF7"/>
            <w:vAlign w:val="center"/>
          </w:tcPr>
          <w:p w14:paraId="3761D128" w14:textId="77777777" w:rsidR="001D3659" w:rsidRDefault="005F2F57">
            <w:pPr>
              <w:textAlignment w:val="center"/>
              <w:rPr>
                <w:b/>
                <w:color w:val="000000"/>
              </w:rPr>
            </w:pPr>
            <w:r>
              <w:rPr>
                <w:rFonts w:eastAsia="SimSun"/>
                <w:b/>
                <w:color w:val="000000"/>
                <w:lang w:val="en-US" w:eastAsia="zh-CN" w:bidi="ar"/>
              </w:rPr>
              <w:t>Comentário</w:t>
            </w:r>
          </w:p>
        </w:tc>
      </w:tr>
      <w:tr w:rsidR="001D3659" w14:paraId="47951022" w14:textId="77777777">
        <w:trPr>
          <w:trHeight w:val="280"/>
        </w:trPr>
        <w:tc>
          <w:tcPr>
            <w:tcW w:w="2359" w:type="dxa"/>
            <w:gridSpan w:val="2"/>
            <w:tcBorders>
              <w:top w:val="single" w:sz="2" w:space="0" w:color="FFFFFF"/>
              <w:bottom w:val="single" w:sz="2" w:space="0" w:color="FFFFFF"/>
              <w:right w:val="single" w:sz="2" w:space="0" w:color="FFFFFF"/>
            </w:tcBorders>
            <w:shd w:val="clear" w:color="5B9BD5" w:fill="5B9BD5"/>
            <w:vAlign w:val="center"/>
          </w:tcPr>
          <w:p w14:paraId="60655070" w14:textId="77777777" w:rsidR="001D3659" w:rsidRDefault="005F2F57">
            <w:pPr>
              <w:ind w:left="0"/>
              <w:textAlignment w:val="center"/>
              <w:rPr>
                <w:b/>
                <w:color w:val="FFFFFF"/>
              </w:rPr>
            </w:pPr>
            <w:r>
              <w:rPr>
                <w:rFonts w:eastAsia="SimSun"/>
                <w:b/>
                <w:color w:val="FFFFFF"/>
                <w:lang w:val="en-US" w:eastAsia="zh-CN" w:bidi="ar"/>
              </w:rPr>
              <w:t>ID</w:t>
            </w:r>
          </w:p>
        </w:tc>
        <w:tc>
          <w:tcPr>
            <w:tcW w:w="126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9CBCF00"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AD10593" w14:textId="77777777" w:rsidR="001D3659" w:rsidRDefault="005F2F57">
            <w:pPr>
              <w:ind w:left="0"/>
              <w:textAlignment w:val="center"/>
              <w:rPr>
                <w:color w:val="000000"/>
              </w:rPr>
            </w:pPr>
            <w:r>
              <w:rPr>
                <w:rFonts w:eastAsia="SimSun"/>
                <w:color w:val="000000"/>
                <w:lang w:val="en-US" w:eastAsia="zh-CN" w:bidi="ar"/>
              </w:rPr>
              <w:t>Sim</w:t>
            </w:r>
          </w:p>
        </w:tc>
        <w:tc>
          <w:tcPr>
            <w:tcW w:w="43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FCF9253" w14:textId="77777777" w:rsidR="001D3659" w:rsidRDefault="005F2F57">
            <w:pPr>
              <w:ind w:left="0"/>
              <w:textAlignment w:val="center"/>
              <w:rPr>
                <w:color w:val="000000"/>
              </w:rPr>
            </w:pPr>
            <w:r>
              <w:rPr>
                <w:rFonts w:eastAsia="SimSun"/>
                <w:color w:val="000000"/>
                <w:lang w:val="en-US" w:eastAsia="zh-CN" w:bidi="ar"/>
              </w:rPr>
              <w:t>Não</w:t>
            </w:r>
          </w:p>
        </w:tc>
        <w:tc>
          <w:tcPr>
            <w:tcW w:w="4275" w:type="dxa"/>
            <w:tcBorders>
              <w:top w:val="single" w:sz="2" w:space="0" w:color="FFFFFF"/>
              <w:left w:val="single" w:sz="2" w:space="0" w:color="FFFFFF"/>
              <w:bottom w:val="single" w:sz="2" w:space="0" w:color="FFFFFF"/>
            </w:tcBorders>
            <w:shd w:val="clear" w:color="DDEBF7" w:fill="DDEBF7"/>
            <w:vAlign w:val="center"/>
          </w:tcPr>
          <w:p w14:paraId="292D3D4A" w14:textId="77777777" w:rsidR="001D3659" w:rsidRDefault="005F2F57">
            <w:pPr>
              <w:ind w:left="0"/>
              <w:textAlignment w:val="center"/>
              <w:rPr>
                <w:color w:val="000000"/>
              </w:rPr>
            </w:pPr>
            <w:r>
              <w:rPr>
                <w:rFonts w:eastAsia="SimSun"/>
                <w:color w:val="000000"/>
                <w:lang w:val="en-US" w:eastAsia="zh-CN" w:bidi="ar"/>
              </w:rPr>
              <w:t>Campo identificador para Endereço</w:t>
            </w:r>
          </w:p>
        </w:tc>
      </w:tr>
      <w:tr w:rsidR="001D3659" w14:paraId="0D08A76A" w14:textId="77777777">
        <w:trPr>
          <w:trHeight w:val="280"/>
        </w:trPr>
        <w:tc>
          <w:tcPr>
            <w:tcW w:w="2359" w:type="dxa"/>
            <w:gridSpan w:val="2"/>
            <w:tcBorders>
              <w:top w:val="single" w:sz="2" w:space="0" w:color="FFFFFF"/>
              <w:bottom w:val="single" w:sz="2" w:space="0" w:color="FFFFFF"/>
              <w:right w:val="single" w:sz="2" w:space="0" w:color="FFFFFF"/>
            </w:tcBorders>
            <w:shd w:val="clear" w:color="5B9BD5" w:fill="5B9BD5"/>
            <w:vAlign w:val="center"/>
          </w:tcPr>
          <w:p w14:paraId="3C98B06F" w14:textId="77777777" w:rsidR="001D3659" w:rsidRDefault="005F2F57">
            <w:pPr>
              <w:ind w:left="0"/>
              <w:textAlignment w:val="center"/>
              <w:rPr>
                <w:b/>
                <w:color w:val="FFFFFF"/>
              </w:rPr>
            </w:pPr>
            <w:r>
              <w:rPr>
                <w:rFonts w:eastAsia="SimSun"/>
                <w:b/>
                <w:color w:val="FFFFFF"/>
                <w:lang w:val="en-US" w:eastAsia="zh-CN" w:bidi="ar"/>
              </w:rPr>
              <w:t>PESSOA_ID</w:t>
            </w:r>
          </w:p>
        </w:tc>
        <w:tc>
          <w:tcPr>
            <w:tcW w:w="126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8B5621F"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1822A42" w14:textId="77777777" w:rsidR="001D3659" w:rsidRDefault="005F2F57">
            <w:pPr>
              <w:ind w:left="0"/>
              <w:textAlignment w:val="center"/>
              <w:rPr>
                <w:color w:val="000000"/>
              </w:rPr>
            </w:pPr>
            <w:r>
              <w:rPr>
                <w:rFonts w:eastAsia="SimSun"/>
                <w:color w:val="000000"/>
                <w:lang w:val="en-US" w:eastAsia="zh-CN" w:bidi="ar"/>
              </w:rPr>
              <w:t>Não</w:t>
            </w:r>
          </w:p>
        </w:tc>
        <w:tc>
          <w:tcPr>
            <w:tcW w:w="43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99C0E81" w14:textId="77777777" w:rsidR="001D3659" w:rsidRDefault="005F2F57">
            <w:pPr>
              <w:ind w:left="0"/>
              <w:textAlignment w:val="center"/>
              <w:rPr>
                <w:color w:val="000000"/>
              </w:rPr>
            </w:pPr>
            <w:r>
              <w:rPr>
                <w:rFonts w:eastAsia="SimSun"/>
                <w:color w:val="000000"/>
                <w:lang w:val="en-US" w:eastAsia="zh-CN" w:bidi="ar"/>
              </w:rPr>
              <w:t>Sim</w:t>
            </w:r>
          </w:p>
        </w:tc>
        <w:tc>
          <w:tcPr>
            <w:tcW w:w="4275" w:type="dxa"/>
            <w:tcBorders>
              <w:top w:val="single" w:sz="2" w:space="0" w:color="FFFFFF"/>
              <w:left w:val="single" w:sz="2" w:space="0" w:color="FFFFFF"/>
              <w:bottom w:val="single" w:sz="2" w:space="0" w:color="FFFFFF"/>
            </w:tcBorders>
            <w:shd w:val="clear" w:color="DDEBF7" w:fill="DDEBF7"/>
            <w:vAlign w:val="center"/>
          </w:tcPr>
          <w:p w14:paraId="62E52D53"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Pessoa(</w:t>
            </w:r>
            <w:proofErr w:type="gramEnd"/>
            <w:r>
              <w:rPr>
                <w:rFonts w:eastAsia="SimSun"/>
                <w:color w:val="000000"/>
                <w:lang w:val="en-US" w:eastAsia="zh-CN" w:bidi="ar"/>
              </w:rPr>
              <w:t>Atributo Id)</w:t>
            </w:r>
          </w:p>
        </w:tc>
      </w:tr>
      <w:tr w:rsidR="001D3659" w14:paraId="581E0634" w14:textId="77777777">
        <w:trPr>
          <w:trHeight w:val="280"/>
        </w:trPr>
        <w:tc>
          <w:tcPr>
            <w:tcW w:w="2359" w:type="dxa"/>
            <w:gridSpan w:val="2"/>
            <w:tcBorders>
              <w:top w:val="single" w:sz="2" w:space="0" w:color="FFFFFF"/>
              <w:bottom w:val="single" w:sz="2" w:space="0" w:color="FFFFFF"/>
              <w:right w:val="single" w:sz="2" w:space="0" w:color="FFFFFF"/>
            </w:tcBorders>
            <w:shd w:val="clear" w:color="5B9BD5" w:fill="5B9BD5"/>
            <w:vAlign w:val="center"/>
          </w:tcPr>
          <w:p w14:paraId="200B5451" w14:textId="77777777" w:rsidR="001D3659" w:rsidRDefault="005F2F57">
            <w:pPr>
              <w:ind w:left="0"/>
              <w:textAlignment w:val="center"/>
              <w:rPr>
                <w:b/>
                <w:color w:val="FFFFFF"/>
              </w:rPr>
            </w:pPr>
            <w:r>
              <w:rPr>
                <w:rFonts w:eastAsia="SimSun"/>
                <w:b/>
                <w:color w:val="FFFFFF"/>
                <w:lang w:val="en-US" w:eastAsia="zh-CN" w:bidi="ar"/>
              </w:rPr>
              <w:t>CEP_ID</w:t>
            </w:r>
          </w:p>
        </w:tc>
        <w:tc>
          <w:tcPr>
            <w:tcW w:w="126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DAE73DA"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89F5686" w14:textId="77777777" w:rsidR="001D3659" w:rsidRDefault="005F2F57">
            <w:pPr>
              <w:ind w:left="0"/>
              <w:textAlignment w:val="center"/>
              <w:rPr>
                <w:color w:val="000000"/>
              </w:rPr>
            </w:pPr>
            <w:r>
              <w:rPr>
                <w:rFonts w:eastAsia="SimSun"/>
                <w:color w:val="000000"/>
                <w:lang w:val="en-US" w:eastAsia="zh-CN" w:bidi="ar"/>
              </w:rPr>
              <w:t>Não</w:t>
            </w:r>
          </w:p>
        </w:tc>
        <w:tc>
          <w:tcPr>
            <w:tcW w:w="43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3C734E8" w14:textId="77777777" w:rsidR="001D3659" w:rsidRDefault="005F2F57">
            <w:pPr>
              <w:ind w:left="0"/>
              <w:textAlignment w:val="center"/>
              <w:rPr>
                <w:color w:val="000000"/>
              </w:rPr>
            </w:pPr>
            <w:r>
              <w:rPr>
                <w:rFonts w:eastAsia="SimSun"/>
                <w:color w:val="000000"/>
                <w:lang w:val="en-US" w:eastAsia="zh-CN" w:bidi="ar"/>
              </w:rPr>
              <w:t>Sim</w:t>
            </w:r>
          </w:p>
        </w:tc>
        <w:tc>
          <w:tcPr>
            <w:tcW w:w="4275" w:type="dxa"/>
            <w:tcBorders>
              <w:top w:val="single" w:sz="2" w:space="0" w:color="FFFFFF"/>
              <w:left w:val="single" w:sz="2" w:space="0" w:color="FFFFFF"/>
              <w:bottom w:val="single" w:sz="2" w:space="0" w:color="FFFFFF"/>
            </w:tcBorders>
            <w:shd w:val="clear" w:color="DDEBF7" w:fill="DDEBF7"/>
            <w:vAlign w:val="center"/>
          </w:tcPr>
          <w:p w14:paraId="3C45AD81"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Cep(</w:t>
            </w:r>
            <w:proofErr w:type="gramEnd"/>
            <w:r>
              <w:rPr>
                <w:rFonts w:eastAsia="SimSun"/>
                <w:color w:val="000000"/>
                <w:lang w:val="en-US" w:eastAsia="zh-CN" w:bidi="ar"/>
              </w:rPr>
              <w:t>Atributo Id)</w:t>
            </w:r>
          </w:p>
        </w:tc>
      </w:tr>
      <w:tr w:rsidR="001D3659" w14:paraId="7FE905BB" w14:textId="77777777">
        <w:trPr>
          <w:trHeight w:val="280"/>
        </w:trPr>
        <w:tc>
          <w:tcPr>
            <w:tcW w:w="2359" w:type="dxa"/>
            <w:gridSpan w:val="2"/>
            <w:tcBorders>
              <w:top w:val="single" w:sz="2" w:space="0" w:color="FFFFFF"/>
              <w:bottom w:val="single" w:sz="2" w:space="0" w:color="FFFFFF"/>
              <w:right w:val="single" w:sz="2" w:space="0" w:color="FFFFFF"/>
            </w:tcBorders>
            <w:shd w:val="clear" w:color="5B9BD5" w:fill="5B9BD5"/>
            <w:vAlign w:val="center"/>
          </w:tcPr>
          <w:p w14:paraId="12E0D8A7" w14:textId="77777777" w:rsidR="001D3659" w:rsidRDefault="005F2F57">
            <w:pPr>
              <w:ind w:left="0"/>
              <w:textAlignment w:val="center"/>
              <w:rPr>
                <w:b/>
                <w:color w:val="FFFFFF"/>
              </w:rPr>
            </w:pPr>
            <w:r>
              <w:rPr>
                <w:rFonts w:eastAsia="SimSun"/>
                <w:b/>
                <w:color w:val="FFFFFF"/>
                <w:lang w:val="en-US" w:eastAsia="zh-CN" w:bidi="ar"/>
              </w:rPr>
              <w:t>NUMERO_LOGRADOURO</w:t>
            </w:r>
          </w:p>
        </w:tc>
        <w:tc>
          <w:tcPr>
            <w:tcW w:w="126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6E43763"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C2DBE10" w14:textId="77777777" w:rsidR="001D3659" w:rsidRDefault="005F2F57">
            <w:pPr>
              <w:ind w:left="0"/>
              <w:textAlignment w:val="center"/>
              <w:rPr>
                <w:color w:val="000000"/>
              </w:rPr>
            </w:pPr>
            <w:r>
              <w:rPr>
                <w:rFonts w:eastAsia="SimSun"/>
                <w:color w:val="000000"/>
                <w:lang w:val="en-US" w:eastAsia="zh-CN" w:bidi="ar"/>
              </w:rPr>
              <w:t>Não</w:t>
            </w:r>
          </w:p>
        </w:tc>
        <w:tc>
          <w:tcPr>
            <w:tcW w:w="43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1E13145" w14:textId="77777777" w:rsidR="001D3659" w:rsidRDefault="005F2F57">
            <w:pPr>
              <w:ind w:left="0"/>
              <w:textAlignment w:val="center"/>
              <w:rPr>
                <w:color w:val="000000"/>
              </w:rPr>
            </w:pPr>
            <w:r>
              <w:rPr>
                <w:rFonts w:eastAsia="SimSun"/>
                <w:color w:val="000000"/>
                <w:lang w:val="en-US" w:eastAsia="zh-CN" w:bidi="ar"/>
              </w:rPr>
              <w:t>Não</w:t>
            </w:r>
          </w:p>
        </w:tc>
        <w:tc>
          <w:tcPr>
            <w:tcW w:w="4275" w:type="dxa"/>
            <w:tcBorders>
              <w:top w:val="single" w:sz="2" w:space="0" w:color="FFFFFF"/>
              <w:left w:val="single" w:sz="2" w:space="0" w:color="FFFFFF"/>
              <w:bottom w:val="single" w:sz="2" w:space="0" w:color="FFFFFF"/>
            </w:tcBorders>
            <w:shd w:val="clear" w:color="DDEBF7" w:fill="DDEBF7"/>
            <w:vAlign w:val="center"/>
          </w:tcPr>
          <w:p w14:paraId="472C0C84" w14:textId="77777777" w:rsidR="001D3659" w:rsidRDefault="005F2F57">
            <w:pPr>
              <w:ind w:left="0"/>
              <w:textAlignment w:val="center"/>
              <w:rPr>
                <w:color w:val="000000"/>
              </w:rPr>
            </w:pPr>
            <w:r>
              <w:rPr>
                <w:rFonts w:eastAsia="SimSun"/>
                <w:color w:val="000000"/>
                <w:lang w:val="en-US" w:eastAsia="zh-CN" w:bidi="ar"/>
              </w:rPr>
              <w:t>Campo para armazenar o Número do Endereço</w:t>
            </w:r>
          </w:p>
        </w:tc>
      </w:tr>
      <w:tr w:rsidR="001D3659" w14:paraId="0CDA3151" w14:textId="77777777">
        <w:trPr>
          <w:trHeight w:val="280"/>
        </w:trPr>
        <w:tc>
          <w:tcPr>
            <w:tcW w:w="2359" w:type="dxa"/>
            <w:gridSpan w:val="2"/>
            <w:tcBorders>
              <w:top w:val="single" w:sz="2" w:space="0" w:color="FFFFFF"/>
              <w:right w:val="single" w:sz="2" w:space="0" w:color="FFFFFF"/>
            </w:tcBorders>
            <w:shd w:val="clear" w:color="5B9BD5" w:fill="5B9BD5"/>
            <w:vAlign w:val="center"/>
          </w:tcPr>
          <w:p w14:paraId="298DD8B6" w14:textId="77777777" w:rsidR="001D3659" w:rsidRDefault="005F2F57">
            <w:pPr>
              <w:ind w:left="0"/>
              <w:textAlignment w:val="center"/>
              <w:rPr>
                <w:b/>
                <w:color w:val="FFFFFF"/>
              </w:rPr>
            </w:pPr>
            <w:r>
              <w:rPr>
                <w:rFonts w:eastAsia="SimSun"/>
                <w:b/>
                <w:color w:val="FFFFFF"/>
                <w:lang w:val="en-US" w:eastAsia="zh-CN" w:bidi="ar"/>
              </w:rPr>
              <w:t>COMPLEMENTO</w:t>
            </w:r>
          </w:p>
        </w:tc>
        <w:tc>
          <w:tcPr>
            <w:tcW w:w="1268" w:type="dxa"/>
            <w:tcBorders>
              <w:top w:val="single" w:sz="2" w:space="0" w:color="FFFFFF"/>
              <w:left w:val="single" w:sz="2" w:space="0" w:color="FFFFFF"/>
              <w:right w:val="single" w:sz="2" w:space="0" w:color="FFFFFF"/>
            </w:tcBorders>
            <w:shd w:val="clear" w:color="DDEBF7" w:fill="DDEBF7"/>
            <w:vAlign w:val="center"/>
          </w:tcPr>
          <w:p w14:paraId="41BF88AC"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50)</w:t>
            </w:r>
          </w:p>
        </w:tc>
        <w:tc>
          <w:tcPr>
            <w:tcW w:w="464" w:type="dxa"/>
            <w:tcBorders>
              <w:top w:val="single" w:sz="2" w:space="0" w:color="FFFFFF"/>
              <w:left w:val="single" w:sz="2" w:space="0" w:color="FFFFFF"/>
              <w:right w:val="single" w:sz="2" w:space="0" w:color="FFFFFF"/>
            </w:tcBorders>
            <w:shd w:val="clear" w:color="DDEBF7" w:fill="DDEBF7"/>
            <w:vAlign w:val="center"/>
          </w:tcPr>
          <w:p w14:paraId="6BEAFE0E" w14:textId="77777777" w:rsidR="001D3659" w:rsidRDefault="005F2F57">
            <w:pPr>
              <w:ind w:left="0"/>
              <w:textAlignment w:val="center"/>
              <w:rPr>
                <w:color w:val="000000"/>
              </w:rPr>
            </w:pPr>
            <w:r>
              <w:rPr>
                <w:rFonts w:eastAsia="SimSun"/>
                <w:color w:val="000000"/>
                <w:lang w:val="en-US" w:eastAsia="zh-CN" w:bidi="ar"/>
              </w:rPr>
              <w:t>Não</w:t>
            </w:r>
          </w:p>
        </w:tc>
        <w:tc>
          <w:tcPr>
            <w:tcW w:w="436" w:type="dxa"/>
            <w:tcBorders>
              <w:top w:val="single" w:sz="2" w:space="0" w:color="FFFFFF"/>
              <w:left w:val="single" w:sz="2" w:space="0" w:color="FFFFFF"/>
              <w:right w:val="single" w:sz="2" w:space="0" w:color="FFFFFF"/>
            </w:tcBorders>
            <w:shd w:val="clear" w:color="DDEBF7" w:fill="DDEBF7"/>
            <w:vAlign w:val="center"/>
          </w:tcPr>
          <w:p w14:paraId="31215B8B" w14:textId="77777777" w:rsidR="001D3659" w:rsidRDefault="005F2F57">
            <w:pPr>
              <w:ind w:left="0"/>
              <w:textAlignment w:val="center"/>
              <w:rPr>
                <w:color w:val="000000"/>
              </w:rPr>
            </w:pPr>
            <w:r>
              <w:rPr>
                <w:rFonts w:eastAsia="SimSun"/>
                <w:color w:val="000000"/>
                <w:lang w:val="en-US" w:eastAsia="zh-CN" w:bidi="ar"/>
              </w:rPr>
              <w:t>Não</w:t>
            </w:r>
          </w:p>
        </w:tc>
        <w:tc>
          <w:tcPr>
            <w:tcW w:w="4275" w:type="dxa"/>
            <w:tcBorders>
              <w:top w:val="single" w:sz="2" w:space="0" w:color="FFFFFF"/>
              <w:left w:val="single" w:sz="2" w:space="0" w:color="FFFFFF"/>
              <w:bottom w:val="single" w:sz="2" w:space="0" w:color="FFFFFF"/>
            </w:tcBorders>
            <w:shd w:val="clear" w:color="DDEBF7" w:fill="DDEBF7"/>
            <w:vAlign w:val="center"/>
          </w:tcPr>
          <w:p w14:paraId="67C1B218" w14:textId="77777777" w:rsidR="001D3659" w:rsidRDefault="005F2F57">
            <w:pPr>
              <w:ind w:left="0"/>
              <w:textAlignment w:val="center"/>
              <w:rPr>
                <w:color w:val="000000"/>
              </w:rPr>
            </w:pPr>
            <w:r>
              <w:rPr>
                <w:rFonts w:eastAsia="SimSun"/>
                <w:color w:val="000000"/>
                <w:lang w:val="en-US" w:eastAsia="zh-CN" w:bidi="ar"/>
              </w:rPr>
              <w:t>Campo para armazenar o Complemento do Endereço</w:t>
            </w:r>
          </w:p>
        </w:tc>
      </w:tr>
    </w:tbl>
    <w:p w14:paraId="29A2A7CD" w14:textId="77777777" w:rsidR="001D3659" w:rsidRDefault="005F2F57" w:rsidP="001F44F6">
      <w:pPr>
        <w:autoSpaceDE w:val="0"/>
        <w:autoSpaceDN w:val="0"/>
        <w:adjustRightInd w:val="0"/>
        <w:spacing w:after="0" w:line="360" w:lineRule="auto"/>
        <w:ind w:left="289"/>
        <w:jc w:val="both"/>
        <w:rPr>
          <w:sz w:val="20"/>
        </w:rPr>
        <w:pPrChange w:id="518" w:author="JORGE TODOE MATSUSHIMA" w:date="2018-12-01T14:39:00Z">
          <w:pPr>
            <w:autoSpaceDE w:val="0"/>
            <w:autoSpaceDN w:val="0"/>
            <w:adjustRightInd w:val="0"/>
            <w:spacing w:line="360" w:lineRule="auto"/>
            <w:jc w:val="both"/>
          </w:pPr>
        </w:pPrChange>
      </w:pPr>
      <w:r>
        <w:rPr>
          <w:sz w:val="20"/>
        </w:rPr>
        <w:t>Fonte: O Autor (2018)</w:t>
      </w:r>
    </w:p>
    <w:p w14:paraId="600C1FDD"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38</w:t>
      </w:r>
      <w:r>
        <w:rPr>
          <w:sz w:val="24"/>
          <w:szCs w:val="24"/>
        </w:rPr>
        <w:fldChar w:fldCharType="end"/>
      </w:r>
      <w:bookmarkStart w:id="519" w:name="_Toc20401"/>
      <w:r>
        <w:rPr>
          <w:sz w:val="24"/>
          <w:szCs w:val="24"/>
        </w:rPr>
        <w:t>. Dicionário de Dados: Tabela Estado</w:t>
      </w:r>
      <w:r>
        <w:rPr>
          <w:sz w:val="24"/>
          <w:szCs w:val="24"/>
          <w:lang w:val="en-US"/>
        </w:rPr>
        <w:t>.</w:t>
      </w:r>
      <w:bookmarkEnd w:id="519"/>
    </w:p>
    <w:tbl>
      <w:tblPr>
        <w:tblW w:w="8802" w:type="dxa"/>
        <w:tblInd w:w="300" w:type="dxa"/>
        <w:tblLayout w:type="fixed"/>
        <w:tblCellMar>
          <w:top w:w="15" w:type="dxa"/>
          <w:left w:w="15" w:type="dxa"/>
          <w:bottom w:w="15" w:type="dxa"/>
          <w:right w:w="15" w:type="dxa"/>
        </w:tblCellMar>
        <w:tblLook w:val="04A0" w:firstRow="1" w:lastRow="0" w:firstColumn="1" w:lastColumn="0" w:noHBand="0" w:noVBand="1"/>
      </w:tblPr>
      <w:tblGrid>
        <w:gridCol w:w="1452"/>
        <w:gridCol w:w="484"/>
        <w:gridCol w:w="871"/>
        <w:gridCol w:w="395"/>
        <w:gridCol w:w="449"/>
        <w:gridCol w:w="5151"/>
      </w:tblGrid>
      <w:tr w:rsidR="001D3659" w14:paraId="4D4C31A8" w14:textId="77777777">
        <w:trPr>
          <w:trHeight w:val="300"/>
        </w:trPr>
        <w:tc>
          <w:tcPr>
            <w:tcW w:w="8802" w:type="dxa"/>
            <w:gridSpan w:val="6"/>
            <w:tcBorders>
              <w:bottom w:val="single" w:sz="18" w:space="0" w:color="FFFFFF"/>
              <w:right w:val="single" w:sz="2" w:space="0" w:color="FFFFFF"/>
            </w:tcBorders>
            <w:shd w:val="clear" w:color="5B9BD5" w:fill="5B9BD5"/>
            <w:vAlign w:val="center"/>
          </w:tcPr>
          <w:p w14:paraId="4C2F4A8F" w14:textId="77777777" w:rsidR="001D3659" w:rsidRDefault="005F2F57">
            <w:pPr>
              <w:jc w:val="center"/>
              <w:textAlignment w:val="center"/>
              <w:rPr>
                <w:b/>
                <w:color w:val="FFFFFF"/>
              </w:rPr>
            </w:pPr>
            <w:proofErr w:type="gramStart"/>
            <w:r>
              <w:rPr>
                <w:rFonts w:eastAsia="SimSun"/>
                <w:b/>
                <w:color w:val="FFFFFF"/>
                <w:lang w:val="en-US" w:eastAsia="zh-CN" w:bidi="ar"/>
              </w:rPr>
              <w:t>Tabela:estado</w:t>
            </w:r>
            <w:proofErr w:type="gramEnd"/>
          </w:p>
        </w:tc>
      </w:tr>
      <w:tr w:rsidR="001D3659" w14:paraId="1D1AC1FD" w14:textId="77777777">
        <w:trPr>
          <w:trHeight w:val="320"/>
        </w:trPr>
        <w:tc>
          <w:tcPr>
            <w:tcW w:w="1936" w:type="dxa"/>
            <w:gridSpan w:val="2"/>
            <w:tcBorders>
              <w:top w:val="single" w:sz="18" w:space="0" w:color="FFFFFF"/>
              <w:bottom w:val="single" w:sz="2" w:space="0" w:color="FFFFFF"/>
              <w:right w:val="single" w:sz="2" w:space="0" w:color="FFFFFF"/>
            </w:tcBorders>
            <w:shd w:val="clear" w:color="5B9BD5" w:fill="5B9BD5"/>
            <w:vAlign w:val="center"/>
          </w:tcPr>
          <w:p w14:paraId="7F19CE79"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866"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1C12ECFF" w14:textId="77777777" w:rsidR="001D3659" w:rsidRDefault="005F2F57">
            <w:pPr>
              <w:textAlignment w:val="center"/>
              <w:rPr>
                <w:color w:val="000000"/>
              </w:rPr>
            </w:pPr>
            <w:r>
              <w:rPr>
                <w:rFonts w:eastAsia="SimSun"/>
                <w:color w:val="000000"/>
                <w:lang w:val="en-US" w:eastAsia="zh-CN" w:bidi="ar"/>
              </w:rPr>
              <w:t>Tabela que contem estados e Siglas</w:t>
            </w:r>
          </w:p>
        </w:tc>
      </w:tr>
      <w:tr w:rsidR="001D3659" w14:paraId="1B5941F9" w14:textId="77777777">
        <w:trPr>
          <w:trHeight w:val="320"/>
        </w:trPr>
        <w:tc>
          <w:tcPr>
            <w:tcW w:w="8802" w:type="dxa"/>
            <w:gridSpan w:val="6"/>
            <w:tcBorders>
              <w:top w:val="single" w:sz="2" w:space="0" w:color="FFFFFF"/>
              <w:bottom w:val="single" w:sz="2" w:space="0" w:color="FFFFFF"/>
              <w:right w:val="single" w:sz="2" w:space="0" w:color="FFFFFF"/>
            </w:tcBorders>
            <w:shd w:val="clear" w:color="5B9BD5" w:fill="5B9BD5"/>
            <w:vAlign w:val="center"/>
          </w:tcPr>
          <w:p w14:paraId="2690C81A"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6208A174" w14:textId="77777777">
        <w:trPr>
          <w:trHeight w:val="280"/>
        </w:trPr>
        <w:tc>
          <w:tcPr>
            <w:tcW w:w="1452" w:type="dxa"/>
            <w:tcBorders>
              <w:top w:val="single" w:sz="2" w:space="0" w:color="FFFFFF"/>
              <w:bottom w:val="single" w:sz="2" w:space="0" w:color="FFFFFF"/>
              <w:right w:val="single" w:sz="2" w:space="0" w:color="FFFFFF"/>
            </w:tcBorders>
            <w:shd w:val="clear" w:color="5B9BD5" w:fill="5B9BD5"/>
            <w:vAlign w:val="center"/>
          </w:tcPr>
          <w:p w14:paraId="4A44AD98" w14:textId="77777777" w:rsidR="001D3659" w:rsidRDefault="005F2F57">
            <w:pPr>
              <w:ind w:left="0"/>
              <w:textAlignment w:val="center"/>
              <w:rPr>
                <w:b/>
                <w:color w:val="FFFFFF"/>
              </w:rPr>
            </w:pPr>
            <w:r>
              <w:rPr>
                <w:rFonts w:eastAsia="SimSun"/>
                <w:b/>
                <w:color w:val="FFFFFF"/>
                <w:lang w:val="en-US" w:eastAsia="zh-CN" w:bidi="ar"/>
              </w:rPr>
              <w:t>Nome Do Campo</w:t>
            </w:r>
          </w:p>
        </w:tc>
        <w:tc>
          <w:tcPr>
            <w:tcW w:w="1355"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7C48CA4" w14:textId="77777777" w:rsidR="001D3659" w:rsidRDefault="005F2F57">
            <w:pPr>
              <w:ind w:left="0"/>
              <w:textAlignment w:val="center"/>
              <w:rPr>
                <w:b/>
                <w:color w:val="000000"/>
              </w:rPr>
            </w:pPr>
            <w:r>
              <w:rPr>
                <w:rFonts w:eastAsia="SimSun"/>
                <w:b/>
                <w:color w:val="000000"/>
                <w:lang w:val="en-US" w:eastAsia="zh-CN" w:bidi="ar"/>
              </w:rPr>
              <w:t>Tipo do Campo</w:t>
            </w:r>
          </w:p>
        </w:tc>
        <w:tc>
          <w:tcPr>
            <w:tcW w:w="39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A54430C" w14:textId="77777777" w:rsidR="001D3659" w:rsidRDefault="005F2F57">
            <w:pPr>
              <w:ind w:left="0"/>
              <w:textAlignment w:val="center"/>
              <w:rPr>
                <w:b/>
                <w:color w:val="000000"/>
              </w:rPr>
            </w:pPr>
            <w:r>
              <w:rPr>
                <w:rFonts w:eastAsia="SimSun"/>
                <w:b/>
                <w:color w:val="000000"/>
                <w:lang w:val="en-US" w:eastAsia="zh-CN" w:bidi="ar"/>
              </w:rPr>
              <w:t>PK</w:t>
            </w:r>
          </w:p>
        </w:tc>
        <w:tc>
          <w:tcPr>
            <w:tcW w:w="44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D9D0A88" w14:textId="77777777" w:rsidR="001D3659" w:rsidRDefault="005F2F57">
            <w:pPr>
              <w:ind w:left="0"/>
              <w:textAlignment w:val="center"/>
              <w:rPr>
                <w:b/>
                <w:color w:val="000000"/>
              </w:rPr>
            </w:pPr>
            <w:r>
              <w:rPr>
                <w:rFonts w:eastAsia="SimSun"/>
                <w:b/>
                <w:color w:val="000000"/>
                <w:lang w:val="en-US" w:eastAsia="zh-CN" w:bidi="ar"/>
              </w:rPr>
              <w:t>FK</w:t>
            </w:r>
          </w:p>
        </w:tc>
        <w:tc>
          <w:tcPr>
            <w:tcW w:w="5151" w:type="dxa"/>
            <w:tcBorders>
              <w:top w:val="single" w:sz="2" w:space="0" w:color="FFFFFF"/>
              <w:left w:val="single" w:sz="2" w:space="0" w:color="FFFFFF"/>
              <w:bottom w:val="single" w:sz="2" w:space="0" w:color="FFFFFF"/>
            </w:tcBorders>
            <w:shd w:val="clear" w:color="DDEBF7" w:fill="DDEBF7"/>
            <w:vAlign w:val="center"/>
          </w:tcPr>
          <w:p w14:paraId="3CAA082E" w14:textId="77777777" w:rsidR="001D3659" w:rsidRDefault="005F2F57">
            <w:pPr>
              <w:textAlignment w:val="center"/>
              <w:rPr>
                <w:b/>
                <w:color w:val="000000"/>
              </w:rPr>
            </w:pPr>
            <w:r>
              <w:rPr>
                <w:rFonts w:eastAsia="SimSun"/>
                <w:b/>
                <w:color w:val="000000"/>
                <w:lang w:val="en-US" w:eastAsia="zh-CN" w:bidi="ar"/>
              </w:rPr>
              <w:t>Comentário</w:t>
            </w:r>
          </w:p>
        </w:tc>
      </w:tr>
      <w:tr w:rsidR="001D3659" w14:paraId="2C8B3C85" w14:textId="77777777">
        <w:trPr>
          <w:trHeight w:val="280"/>
        </w:trPr>
        <w:tc>
          <w:tcPr>
            <w:tcW w:w="1452" w:type="dxa"/>
            <w:tcBorders>
              <w:top w:val="single" w:sz="2" w:space="0" w:color="FFFFFF"/>
              <w:bottom w:val="single" w:sz="2" w:space="0" w:color="FFFFFF"/>
              <w:right w:val="single" w:sz="2" w:space="0" w:color="FFFFFF"/>
            </w:tcBorders>
            <w:shd w:val="clear" w:color="5B9BD5" w:fill="5B9BD5"/>
            <w:vAlign w:val="center"/>
          </w:tcPr>
          <w:p w14:paraId="0026C9B1" w14:textId="77777777" w:rsidR="001D3659" w:rsidRDefault="005F2F57">
            <w:pPr>
              <w:ind w:left="0"/>
              <w:textAlignment w:val="center"/>
              <w:rPr>
                <w:b/>
                <w:color w:val="FFFFFF"/>
              </w:rPr>
            </w:pPr>
            <w:r>
              <w:rPr>
                <w:rFonts w:eastAsia="SimSun"/>
                <w:b/>
                <w:color w:val="FFFFFF"/>
                <w:lang w:val="en-US" w:eastAsia="zh-CN" w:bidi="ar"/>
              </w:rPr>
              <w:t>ID</w:t>
            </w:r>
          </w:p>
        </w:tc>
        <w:tc>
          <w:tcPr>
            <w:tcW w:w="1355"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6B144A03"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39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4685692" w14:textId="77777777" w:rsidR="001D3659" w:rsidRDefault="005F2F57">
            <w:pPr>
              <w:ind w:left="0"/>
              <w:textAlignment w:val="center"/>
              <w:rPr>
                <w:color w:val="000000"/>
              </w:rPr>
            </w:pPr>
            <w:r>
              <w:rPr>
                <w:rFonts w:eastAsia="SimSun"/>
                <w:color w:val="000000"/>
                <w:lang w:val="en-US" w:eastAsia="zh-CN" w:bidi="ar"/>
              </w:rPr>
              <w:t>Sim</w:t>
            </w:r>
          </w:p>
        </w:tc>
        <w:tc>
          <w:tcPr>
            <w:tcW w:w="44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1CDDC1B" w14:textId="77777777" w:rsidR="001D3659" w:rsidRDefault="005F2F57">
            <w:pPr>
              <w:ind w:left="0"/>
              <w:textAlignment w:val="center"/>
              <w:rPr>
                <w:color w:val="000000"/>
              </w:rPr>
            </w:pPr>
            <w:r>
              <w:rPr>
                <w:rFonts w:eastAsia="SimSun"/>
                <w:color w:val="000000"/>
                <w:lang w:val="en-US" w:eastAsia="zh-CN" w:bidi="ar"/>
              </w:rPr>
              <w:t>Não</w:t>
            </w:r>
          </w:p>
        </w:tc>
        <w:tc>
          <w:tcPr>
            <w:tcW w:w="5151" w:type="dxa"/>
            <w:tcBorders>
              <w:top w:val="single" w:sz="2" w:space="0" w:color="FFFFFF"/>
              <w:left w:val="single" w:sz="2" w:space="0" w:color="FFFFFF"/>
              <w:bottom w:val="single" w:sz="2" w:space="0" w:color="FFFFFF"/>
            </w:tcBorders>
            <w:shd w:val="clear" w:color="DDEBF7" w:fill="DDEBF7"/>
            <w:vAlign w:val="center"/>
          </w:tcPr>
          <w:p w14:paraId="4181D312" w14:textId="77777777" w:rsidR="001D3659" w:rsidRDefault="005F2F57">
            <w:pPr>
              <w:textAlignment w:val="center"/>
              <w:rPr>
                <w:color w:val="000000"/>
              </w:rPr>
            </w:pPr>
            <w:r>
              <w:rPr>
                <w:rFonts w:eastAsia="SimSun"/>
                <w:color w:val="000000"/>
                <w:lang w:val="en-US" w:eastAsia="zh-CN" w:bidi="ar"/>
              </w:rPr>
              <w:t>Campo identificador para Estado</w:t>
            </w:r>
          </w:p>
        </w:tc>
      </w:tr>
      <w:tr w:rsidR="001D3659" w14:paraId="47C47F82" w14:textId="77777777">
        <w:trPr>
          <w:trHeight w:val="280"/>
        </w:trPr>
        <w:tc>
          <w:tcPr>
            <w:tcW w:w="1452" w:type="dxa"/>
            <w:tcBorders>
              <w:top w:val="single" w:sz="2" w:space="0" w:color="FFFFFF"/>
              <w:bottom w:val="single" w:sz="2" w:space="0" w:color="FFFFFF"/>
              <w:right w:val="single" w:sz="2" w:space="0" w:color="FFFFFF"/>
            </w:tcBorders>
            <w:shd w:val="clear" w:color="5B9BD5" w:fill="5B9BD5"/>
            <w:vAlign w:val="center"/>
          </w:tcPr>
          <w:p w14:paraId="749D9221" w14:textId="77777777" w:rsidR="001D3659" w:rsidRDefault="005F2F57">
            <w:pPr>
              <w:ind w:left="0"/>
              <w:textAlignment w:val="center"/>
              <w:rPr>
                <w:b/>
                <w:color w:val="FFFFFF"/>
              </w:rPr>
            </w:pPr>
            <w:r>
              <w:rPr>
                <w:rFonts w:eastAsia="SimSun"/>
                <w:b/>
                <w:color w:val="FFFFFF"/>
                <w:lang w:val="en-US" w:eastAsia="zh-CN" w:bidi="ar"/>
              </w:rPr>
              <w:t>NOME</w:t>
            </w:r>
          </w:p>
        </w:tc>
        <w:tc>
          <w:tcPr>
            <w:tcW w:w="1355"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5BFBF7B2"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40)</w:t>
            </w:r>
          </w:p>
        </w:tc>
        <w:tc>
          <w:tcPr>
            <w:tcW w:w="39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C5A3D4E" w14:textId="77777777" w:rsidR="001D3659" w:rsidRDefault="005F2F57">
            <w:pPr>
              <w:ind w:left="0"/>
              <w:textAlignment w:val="center"/>
              <w:rPr>
                <w:color w:val="000000"/>
              </w:rPr>
            </w:pPr>
            <w:r>
              <w:rPr>
                <w:rFonts w:eastAsia="SimSun"/>
                <w:color w:val="000000"/>
                <w:lang w:val="en-US" w:eastAsia="zh-CN" w:bidi="ar"/>
              </w:rPr>
              <w:t>Não</w:t>
            </w:r>
          </w:p>
        </w:tc>
        <w:tc>
          <w:tcPr>
            <w:tcW w:w="44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CEECAC7" w14:textId="77777777" w:rsidR="001D3659" w:rsidRDefault="005F2F57">
            <w:pPr>
              <w:ind w:left="0"/>
              <w:textAlignment w:val="center"/>
              <w:rPr>
                <w:color w:val="000000"/>
              </w:rPr>
            </w:pPr>
            <w:r>
              <w:rPr>
                <w:rFonts w:eastAsia="SimSun"/>
                <w:color w:val="000000"/>
                <w:lang w:val="en-US" w:eastAsia="zh-CN" w:bidi="ar"/>
              </w:rPr>
              <w:t>Não</w:t>
            </w:r>
          </w:p>
        </w:tc>
        <w:tc>
          <w:tcPr>
            <w:tcW w:w="5151" w:type="dxa"/>
            <w:tcBorders>
              <w:top w:val="single" w:sz="2" w:space="0" w:color="FFFFFF"/>
              <w:left w:val="single" w:sz="2" w:space="0" w:color="FFFFFF"/>
              <w:bottom w:val="single" w:sz="2" w:space="0" w:color="FFFFFF"/>
            </w:tcBorders>
            <w:shd w:val="clear" w:color="DDEBF7" w:fill="DDEBF7"/>
            <w:vAlign w:val="center"/>
          </w:tcPr>
          <w:p w14:paraId="4FE60E6E" w14:textId="77777777" w:rsidR="001D3659" w:rsidRDefault="005F2F57">
            <w:pPr>
              <w:textAlignment w:val="center"/>
              <w:rPr>
                <w:color w:val="000000"/>
              </w:rPr>
            </w:pPr>
            <w:r>
              <w:rPr>
                <w:rFonts w:eastAsia="SimSun"/>
                <w:color w:val="000000"/>
                <w:lang w:val="en-US" w:eastAsia="zh-CN" w:bidi="ar"/>
              </w:rPr>
              <w:t>Campo para armazenar Nome do Estado</w:t>
            </w:r>
          </w:p>
        </w:tc>
      </w:tr>
      <w:tr w:rsidR="001D3659" w14:paraId="03B0F1C8" w14:textId="77777777">
        <w:trPr>
          <w:trHeight w:val="300"/>
        </w:trPr>
        <w:tc>
          <w:tcPr>
            <w:tcW w:w="1452" w:type="dxa"/>
            <w:tcBorders>
              <w:top w:val="single" w:sz="2" w:space="0" w:color="FFFFFF"/>
              <w:right w:val="single" w:sz="2" w:space="0" w:color="FFFFFF"/>
            </w:tcBorders>
            <w:shd w:val="clear" w:color="5B9BD5" w:fill="5B9BD5"/>
            <w:vAlign w:val="center"/>
          </w:tcPr>
          <w:p w14:paraId="585C6721" w14:textId="77777777" w:rsidR="001D3659" w:rsidRDefault="005F2F57">
            <w:pPr>
              <w:ind w:left="0"/>
              <w:textAlignment w:val="center"/>
              <w:rPr>
                <w:b/>
                <w:color w:val="FFFFFF"/>
              </w:rPr>
            </w:pPr>
            <w:r>
              <w:rPr>
                <w:rFonts w:eastAsia="SimSun"/>
                <w:b/>
                <w:color w:val="FFFFFF"/>
                <w:lang w:val="en-US" w:eastAsia="zh-CN" w:bidi="ar"/>
              </w:rPr>
              <w:t>SIGLA</w:t>
            </w:r>
          </w:p>
        </w:tc>
        <w:tc>
          <w:tcPr>
            <w:tcW w:w="1355" w:type="dxa"/>
            <w:gridSpan w:val="2"/>
            <w:tcBorders>
              <w:top w:val="single" w:sz="2" w:space="0" w:color="FFFFFF"/>
              <w:left w:val="single" w:sz="2" w:space="0" w:color="FFFFFF"/>
              <w:right w:val="single" w:sz="2" w:space="0" w:color="FFFFFF"/>
            </w:tcBorders>
            <w:shd w:val="clear" w:color="DDEBF7" w:fill="DDEBF7"/>
            <w:vAlign w:val="center"/>
          </w:tcPr>
          <w:p w14:paraId="6BED5313"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2)</w:t>
            </w:r>
          </w:p>
        </w:tc>
        <w:tc>
          <w:tcPr>
            <w:tcW w:w="395" w:type="dxa"/>
            <w:tcBorders>
              <w:top w:val="single" w:sz="2" w:space="0" w:color="FFFFFF"/>
              <w:left w:val="single" w:sz="2" w:space="0" w:color="FFFFFF"/>
              <w:right w:val="single" w:sz="2" w:space="0" w:color="FFFFFF"/>
            </w:tcBorders>
            <w:shd w:val="clear" w:color="DDEBF7" w:fill="DDEBF7"/>
            <w:vAlign w:val="center"/>
          </w:tcPr>
          <w:p w14:paraId="0A98E3EF" w14:textId="77777777" w:rsidR="001D3659" w:rsidRDefault="005F2F57">
            <w:pPr>
              <w:ind w:left="0"/>
              <w:textAlignment w:val="center"/>
              <w:rPr>
                <w:color w:val="000000"/>
              </w:rPr>
            </w:pPr>
            <w:r>
              <w:rPr>
                <w:rFonts w:eastAsia="SimSun"/>
                <w:color w:val="000000"/>
                <w:lang w:val="en-US" w:eastAsia="zh-CN" w:bidi="ar"/>
              </w:rPr>
              <w:t>Não</w:t>
            </w:r>
          </w:p>
        </w:tc>
        <w:tc>
          <w:tcPr>
            <w:tcW w:w="449" w:type="dxa"/>
            <w:tcBorders>
              <w:top w:val="single" w:sz="2" w:space="0" w:color="FFFFFF"/>
              <w:left w:val="single" w:sz="2" w:space="0" w:color="FFFFFF"/>
              <w:right w:val="single" w:sz="2" w:space="0" w:color="FFFFFF"/>
            </w:tcBorders>
            <w:shd w:val="clear" w:color="DDEBF7" w:fill="DDEBF7"/>
            <w:vAlign w:val="center"/>
          </w:tcPr>
          <w:p w14:paraId="266D0E2F" w14:textId="77777777" w:rsidR="001D3659" w:rsidRDefault="005F2F57">
            <w:pPr>
              <w:ind w:left="0"/>
              <w:textAlignment w:val="center"/>
              <w:rPr>
                <w:color w:val="000000"/>
              </w:rPr>
            </w:pPr>
            <w:r>
              <w:rPr>
                <w:rFonts w:eastAsia="SimSun"/>
                <w:color w:val="000000"/>
                <w:lang w:val="en-US" w:eastAsia="zh-CN" w:bidi="ar"/>
              </w:rPr>
              <w:t>Não</w:t>
            </w:r>
          </w:p>
        </w:tc>
        <w:tc>
          <w:tcPr>
            <w:tcW w:w="5151" w:type="dxa"/>
            <w:tcBorders>
              <w:top w:val="single" w:sz="2" w:space="0" w:color="FFFFFF"/>
              <w:left w:val="single" w:sz="2" w:space="0" w:color="FFFFFF"/>
            </w:tcBorders>
            <w:shd w:val="clear" w:color="DDEBF7" w:fill="DDEBF7"/>
            <w:vAlign w:val="center"/>
          </w:tcPr>
          <w:p w14:paraId="40C5EA0E" w14:textId="77777777" w:rsidR="001D3659" w:rsidRDefault="005F2F57">
            <w:pPr>
              <w:textAlignment w:val="center"/>
              <w:rPr>
                <w:color w:val="000000"/>
              </w:rPr>
            </w:pPr>
            <w:r>
              <w:rPr>
                <w:rFonts w:eastAsia="SimSun"/>
                <w:color w:val="000000"/>
                <w:lang w:val="en-US" w:eastAsia="zh-CN" w:bidi="ar"/>
              </w:rPr>
              <w:t>Campo para armazenar a Sigla do Estado</w:t>
            </w:r>
          </w:p>
        </w:tc>
      </w:tr>
    </w:tbl>
    <w:p w14:paraId="36383F34" w14:textId="77777777" w:rsidR="001D3659" w:rsidRDefault="005F2F57" w:rsidP="001F44F6">
      <w:pPr>
        <w:autoSpaceDE w:val="0"/>
        <w:autoSpaceDN w:val="0"/>
        <w:adjustRightInd w:val="0"/>
        <w:spacing w:after="0" w:line="360" w:lineRule="auto"/>
        <w:ind w:left="289"/>
        <w:jc w:val="both"/>
        <w:pPrChange w:id="520" w:author="JORGE TODOE MATSUSHIMA" w:date="2018-12-01T14:39:00Z">
          <w:pPr>
            <w:autoSpaceDE w:val="0"/>
            <w:autoSpaceDN w:val="0"/>
            <w:adjustRightInd w:val="0"/>
            <w:spacing w:line="360" w:lineRule="auto"/>
            <w:jc w:val="both"/>
          </w:pPr>
        </w:pPrChange>
      </w:pPr>
      <w:r>
        <w:rPr>
          <w:sz w:val="20"/>
        </w:rPr>
        <w:t>Fonte: O Autor (2018)</w:t>
      </w:r>
    </w:p>
    <w:p w14:paraId="26DD748D"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39</w:t>
      </w:r>
      <w:r>
        <w:rPr>
          <w:sz w:val="24"/>
          <w:szCs w:val="24"/>
        </w:rPr>
        <w:fldChar w:fldCharType="end"/>
      </w:r>
      <w:bookmarkStart w:id="521" w:name="_Toc14100"/>
      <w:r>
        <w:rPr>
          <w:sz w:val="24"/>
          <w:szCs w:val="24"/>
        </w:rPr>
        <w:t>. Dicionário de Dados: Tabela Funcionário</w:t>
      </w:r>
      <w:r>
        <w:rPr>
          <w:sz w:val="24"/>
          <w:szCs w:val="24"/>
          <w:lang w:val="en-US"/>
        </w:rPr>
        <w:t>.</w:t>
      </w:r>
      <w:bookmarkEnd w:id="521"/>
    </w:p>
    <w:tbl>
      <w:tblPr>
        <w:tblW w:w="8789" w:type="dxa"/>
        <w:tblInd w:w="313" w:type="dxa"/>
        <w:tblLayout w:type="fixed"/>
        <w:tblCellMar>
          <w:top w:w="15" w:type="dxa"/>
          <w:left w:w="15" w:type="dxa"/>
          <w:bottom w:w="15" w:type="dxa"/>
          <w:right w:w="15" w:type="dxa"/>
        </w:tblCellMar>
        <w:tblLook w:val="04A0" w:firstRow="1" w:lastRow="0" w:firstColumn="1" w:lastColumn="0" w:noHBand="0" w:noVBand="1"/>
      </w:tblPr>
      <w:tblGrid>
        <w:gridCol w:w="1678"/>
        <w:gridCol w:w="231"/>
        <w:gridCol w:w="1200"/>
        <w:gridCol w:w="437"/>
        <w:gridCol w:w="476"/>
        <w:gridCol w:w="4767"/>
      </w:tblGrid>
      <w:tr w:rsidR="001D3659" w14:paraId="0C1449B1" w14:textId="77777777">
        <w:trPr>
          <w:trHeight w:val="300"/>
        </w:trPr>
        <w:tc>
          <w:tcPr>
            <w:tcW w:w="8789" w:type="dxa"/>
            <w:gridSpan w:val="6"/>
            <w:tcBorders>
              <w:bottom w:val="single" w:sz="18" w:space="0" w:color="FFFFFF"/>
              <w:right w:val="single" w:sz="2" w:space="0" w:color="FFFFFF"/>
            </w:tcBorders>
            <w:shd w:val="clear" w:color="5B9BD5" w:fill="5B9BD5"/>
            <w:vAlign w:val="center"/>
          </w:tcPr>
          <w:p w14:paraId="18CD03B7" w14:textId="77777777" w:rsidR="001D3659" w:rsidRDefault="005F2F57">
            <w:pPr>
              <w:jc w:val="center"/>
              <w:textAlignment w:val="center"/>
              <w:rPr>
                <w:b/>
                <w:color w:val="FFFFFF"/>
              </w:rPr>
            </w:pPr>
            <w:proofErr w:type="gramStart"/>
            <w:r>
              <w:rPr>
                <w:rFonts w:eastAsia="SimSun"/>
                <w:b/>
                <w:color w:val="FFFFFF"/>
                <w:lang w:val="en-US" w:eastAsia="zh-CN" w:bidi="ar"/>
              </w:rPr>
              <w:t>Tabela:</w:t>
            </w:r>
            <w:r>
              <w:rPr>
                <w:rFonts w:eastAsia="SimSun"/>
                <w:b/>
                <w:color w:val="FFFFFF"/>
                <w:lang w:eastAsia="zh-CN" w:bidi="ar"/>
              </w:rPr>
              <w:t>Funcionário</w:t>
            </w:r>
            <w:proofErr w:type="gramEnd"/>
          </w:p>
        </w:tc>
      </w:tr>
      <w:tr w:rsidR="001D3659" w14:paraId="5DF70914" w14:textId="77777777">
        <w:trPr>
          <w:trHeight w:val="320"/>
        </w:trPr>
        <w:tc>
          <w:tcPr>
            <w:tcW w:w="1909" w:type="dxa"/>
            <w:gridSpan w:val="2"/>
            <w:tcBorders>
              <w:top w:val="single" w:sz="18" w:space="0" w:color="FFFFFF"/>
              <w:bottom w:val="single" w:sz="2" w:space="0" w:color="FFFFFF"/>
              <w:right w:val="single" w:sz="2" w:space="0" w:color="FFFFFF"/>
            </w:tcBorders>
            <w:shd w:val="clear" w:color="5B9BD5" w:fill="5B9BD5"/>
            <w:vAlign w:val="center"/>
          </w:tcPr>
          <w:p w14:paraId="015BC659"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880"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38D4FCE7" w14:textId="77777777" w:rsidR="001D3659" w:rsidRDefault="005F2F57">
            <w:pPr>
              <w:ind w:left="0"/>
              <w:textAlignment w:val="center"/>
              <w:rPr>
                <w:color w:val="000000"/>
              </w:rPr>
            </w:pPr>
            <w:r>
              <w:rPr>
                <w:rFonts w:eastAsia="SimSun"/>
                <w:color w:val="000000"/>
                <w:lang w:val="en-US" w:eastAsia="zh-CN" w:bidi="ar"/>
              </w:rPr>
              <w:t xml:space="preserve">Tabela para cadastro dos </w:t>
            </w:r>
            <w:r>
              <w:rPr>
                <w:rFonts w:eastAsia="SimSun"/>
                <w:color w:val="000000"/>
                <w:lang w:eastAsia="zh-CN" w:bidi="ar"/>
              </w:rPr>
              <w:t>funcionários</w:t>
            </w:r>
          </w:p>
        </w:tc>
      </w:tr>
      <w:tr w:rsidR="001D3659" w14:paraId="2989E4A5" w14:textId="77777777">
        <w:trPr>
          <w:trHeight w:val="320"/>
        </w:trPr>
        <w:tc>
          <w:tcPr>
            <w:tcW w:w="8789" w:type="dxa"/>
            <w:gridSpan w:val="6"/>
            <w:tcBorders>
              <w:top w:val="single" w:sz="2" w:space="0" w:color="FFFFFF"/>
              <w:bottom w:val="single" w:sz="2" w:space="0" w:color="FFFFFF"/>
              <w:right w:val="single" w:sz="2" w:space="0" w:color="FFFFFF"/>
            </w:tcBorders>
            <w:shd w:val="clear" w:color="5B9BD5" w:fill="5B9BD5"/>
            <w:vAlign w:val="center"/>
          </w:tcPr>
          <w:p w14:paraId="69241D6E"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5C23E650" w14:textId="77777777">
        <w:trPr>
          <w:trHeight w:val="280"/>
        </w:trPr>
        <w:tc>
          <w:tcPr>
            <w:tcW w:w="1678" w:type="dxa"/>
            <w:tcBorders>
              <w:top w:val="single" w:sz="2" w:space="0" w:color="FFFFFF"/>
              <w:bottom w:val="single" w:sz="2" w:space="0" w:color="FFFFFF"/>
              <w:right w:val="single" w:sz="2" w:space="0" w:color="FFFFFF"/>
            </w:tcBorders>
            <w:shd w:val="clear" w:color="5B9BD5" w:fill="5B9BD5"/>
            <w:vAlign w:val="center"/>
          </w:tcPr>
          <w:p w14:paraId="2A15660F" w14:textId="77777777" w:rsidR="001D3659" w:rsidRDefault="005F2F57">
            <w:pPr>
              <w:ind w:left="0"/>
              <w:textAlignment w:val="center"/>
              <w:rPr>
                <w:b/>
                <w:color w:val="FFFFFF"/>
              </w:rPr>
            </w:pPr>
            <w:r>
              <w:rPr>
                <w:rFonts w:eastAsia="SimSun"/>
                <w:b/>
                <w:color w:val="FFFFFF"/>
                <w:lang w:val="en-US" w:eastAsia="zh-CN" w:bidi="ar"/>
              </w:rPr>
              <w:lastRenderedPageBreak/>
              <w:t>Nome Do Campo</w:t>
            </w:r>
          </w:p>
        </w:tc>
        <w:tc>
          <w:tcPr>
            <w:tcW w:w="143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1F9184E" w14:textId="77777777" w:rsidR="001D3659" w:rsidRDefault="005F2F57">
            <w:pPr>
              <w:ind w:left="0"/>
              <w:textAlignment w:val="center"/>
              <w:rPr>
                <w:b/>
                <w:color w:val="000000"/>
              </w:rPr>
            </w:pPr>
            <w:r>
              <w:rPr>
                <w:rFonts w:eastAsia="SimSun"/>
                <w:b/>
                <w:color w:val="000000"/>
                <w:lang w:val="en-US" w:eastAsia="zh-CN" w:bidi="ar"/>
              </w:rPr>
              <w:t>Tipo do Campo</w:t>
            </w:r>
          </w:p>
        </w:tc>
        <w:tc>
          <w:tcPr>
            <w:tcW w:w="43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C262D6C" w14:textId="77777777" w:rsidR="001D3659" w:rsidRDefault="005F2F57">
            <w:pPr>
              <w:ind w:left="0"/>
              <w:textAlignment w:val="center"/>
              <w:rPr>
                <w:b/>
                <w:color w:val="000000"/>
              </w:rPr>
            </w:pPr>
            <w:r>
              <w:rPr>
                <w:rFonts w:eastAsia="SimSun"/>
                <w:b/>
                <w:color w:val="000000"/>
                <w:lang w:val="en-US" w:eastAsia="zh-CN" w:bidi="ar"/>
              </w:rPr>
              <w:t>PK</w:t>
            </w:r>
          </w:p>
        </w:tc>
        <w:tc>
          <w:tcPr>
            <w:tcW w:w="4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FA94DD7" w14:textId="77777777" w:rsidR="001D3659" w:rsidRDefault="005F2F57">
            <w:pPr>
              <w:ind w:left="0"/>
              <w:textAlignment w:val="center"/>
              <w:rPr>
                <w:b/>
                <w:color w:val="000000"/>
              </w:rPr>
            </w:pPr>
            <w:r>
              <w:rPr>
                <w:rFonts w:eastAsia="SimSun"/>
                <w:b/>
                <w:color w:val="000000"/>
                <w:lang w:val="en-US" w:eastAsia="zh-CN" w:bidi="ar"/>
              </w:rPr>
              <w:t>FK</w:t>
            </w:r>
          </w:p>
        </w:tc>
        <w:tc>
          <w:tcPr>
            <w:tcW w:w="4767" w:type="dxa"/>
            <w:tcBorders>
              <w:top w:val="single" w:sz="2" w:space="0" w:color="FFFFFF"/>
              <w:left w:val="single" w:sz="2" w:space="0" w:color="FFFFFF"/>
              <w:bottom w:val="single" w:sz="2" w:space="0" w:color="FFFFFF"/>
            </w:tcBorders>
            <w:shd w:val="clear" w:color="DDEBF7" w:fill="DDEBF7"/>
            <w:vAlign w:val="center"/>
          </w:tcPr>
          <w:p w14:paraId="1D1C277F"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55F21CF5" w14:textId="77777777">
        <w:trPr>
          <w:trHeight w:val="280"/>
        </w:trPr>
        <w:tc>
          <w:tcPr>
            <w:tcW w:w="1678" w:type="dxa"/>
            <w:tcBorders>
              <w:top w:val="single" w:sz="2" w:space="0" w:color="FFFFFF"/>
              <w:bottom w:val="single" w:sz="2" w:space="0" w:color="FFFFFF"/>
              <w:right w:val="single" w:sz="2" w:space="0" w:color="FFFFFF"/>
            </w:tcBorders>
            <w:shd w:val="clear" w:color="5B9BD5" w:fill="5B9BD5"/>
            <w:vAlign w:val="center"/>
          </w:tcPr>
          <w:p w14:paraId="68476739" w14:textId="77777777" w:rsidR="001D3659" w:rsidRDefault="005F2F57">
            <w:pPr>
              <w:ind w:left="0"/>
              <w:textAlignment w:val="center"/>
              <w:rPr>
                <w:b/>
                <w:color w:val="FFFFFF"/>
              </w:rPr>
            </w:pPr>
            <w:r>
              <w:rPr>
                <w:rFonts w:eastAsia="SimSun"/>
                <w:b/>
                <w:color w:val="FFFFFF"/>
                <w:lang w:val="en-US" w:eastAsia="zh-CN" w:bidi="ar"/>
              </w:rPr>
              <w:t>ID</w:t>
            </w:r>
          </w:p>
        </w:tc>
        <w:tc>
          <w:tcPr>
            <w:tcW w:w="143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64FDF95"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3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14123DC" w14:textId="77777777" w:rsidR="001D3659" w:rsidRDefault="005F2F57">
            <w:pPr>
              <w:ind w:left="0"/>
              <w:textAlignment w:val="center"/>
              <w:rPr>
                <w:color w:val="000000"/>
              </w:rPr>
            </w:pPr>
            <w:r>
              <w:rPr>
                <w:rFonts w:eastAsia="SimSun"/>
                <w:color w:val="000000"/>
                <w:lang w:val="en-US" w:eastAsia="zh-CN" w:bidi="ar"/>
              </w:rPr>
              <w:t>Sim</w:t>
            </w:r>
          </w:p>
        </w:tc>
        <w:tc>
          <w:tcPr>
            <w:tcW w:w="4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B096267" w14:textId="77777777" w:rsidR="001D3659" w:rsidRDefault="005F2F57">
            <w:pPr>
              <w:ind w:left="0"/>
              <w:textAlignment w:val="center"/>
              <w:rPr>
                <w:color w:val="000000"/>
              </w:rPr>
            </w:pPr>
            <w:r>
              <w:rPr>
                <w:rFonts w:eastAsia="SimSun"/>
                <w:color w:val="000000"/>
                <w:lang w:val="en-US" w:eastAsia="zh-CN" w:bidi="ar"/>
              </w:rPr>
              <w:t>Não</w:t>
            </w:r>
          </w:p>
        </w:tc>
        <w:tc>
          <w:tcPr>
            <w:tcW w:w="4767" w:type="dxa"/>
            <w:tcBorders>
              <w:top w:val="single" w:sz="2" w:space="0" w:color="FFFFFF"/>
              <w:left w:val="single" w:sz="2" w:space="0" w:color="FFFFFF"/>
              <w:bottom w:val="single" w:sz="2" w:space="0" w:color="FFFFFF"/>
            </w:tcBorders>
            <w:shd w:val="clear" w:color="DDEBF7" w:fill="DDEBF7"/>
            <w:vAlign w:val="center"/>
          </w:tcPr>
          <w:p w14:paraId="0210B4BB" w14:textId="77777777" w:rsidR="001D3659" w:rsidRDefault="005F2F57">
            <w:pPr>
              <w:ind w:left="0"/>
              <w:textAlignment w:val="center"/>
              <w:rPr>
                <w:color w:val="000000"/>
              </w:rPr>
            </w:pPr>
            <w:r>
              <w:rPr>
                <w:rFonts w:eastAsia="SimSun"/>
                <w:color w:val="000000"/>
                <w:lang w:val="en-US" w:eastAsia="zh-CN" w:bidi="ar"/>
              </w:rPr>
              <w:t xml:space="preserve">Campo identificador para </w:t>
            </w:r>
            <w:r>
              <w:rPr>
                <w:rFonts w:eastAsia="SimSun"/>
                <w:color w:val="000000"/>
                <w:lang w:eastAsia="zh-CN" w:bidi="ar"/>
              </w:rPr>
              <w:t>Funcionário</w:t>
            </w:r>
          </w:p>
        </w:tc>
      </w:tr>
      <w:tr w:rsidR="001D3659" w14:paraId="3A9666BF" w14:textId="77777777">
        <w:trPr>
          <w:trHeight w:val="280"/>
        </w:trPr>
        <w:tc>
          <w:tcPr>
            <w:tcW w:w="1678" w:type="dxa"/>
            <w:tcBorders>
              <w:top w:val="single" w:sz="2" w:space="0" w:color="FFFFFF"/>
              <w:bottom w:val="single" w:sz="2" w:space="0" w:color="FFFFFF"/>
              <w:right w:val="single" w:sz="2" w:space="0" w:color="FFFFFF"/>
            </w:tcBorders>
            <w:shd w:val="clear" w:color="5B9BD5" w:fill="5B9BD5"/>
            <w:vAlign w:val="center"/>
          </w:tcPr>
          <w:p w14:paraId="444DD798" w14:textId="77777777" w:rsidR="001D3659" w:rsidRDefault="005F2F57">
            <w:pPr>
              <w:ind w:left="0"/>
              <w:textAlignment w:val="center"/>
              <w:rPr>
                <w:b/>
                <w:color w:val="FFFFFF"/>
              </w:rPr>
            </w:pPr>
            <w:r>
              <w:rPr>
                <w:rFonts w:eastAsia="SimSun"/>
                <w:b/>
                <w:color w:val="FFFFFF"/>
                <w:lang w:val="en-US" w:eastAsia="zh-CN" w:bidi="ar"/>
              </w:rPr>
              <w:t>PESSOA_ID</w:t>
            </w:r>
          </w:p>
        </w:tc>
        <w:tc>
          <w:tcPr>
            <w:tcW w:w="143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954C4F9"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3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4156DBB" w14:textId="77777777" w:rsidR="001D3659" w:rsidRDefault="005F2F57">
            <w:pPr>
              <w:ind w:left="0"/>
              <w:textAlignment w:val="center"/>
              <w:rPr>
                <w:color w:val="000000"/>
              </w:rPr>
            </w:pPr>
            <w:r>
              <w:rPr>
                <w:rFonts w:eastAsia="SimSun"/>
                <w:color w:val="000000"/>
                <w:lang w:val="en-US" w:eastAsia="zh-CN" w:bidi="ar"/>
              </w:rPr>
              <w:t>Não</w:t>
            </w:r>
          </w:p>
        </w:tc>
        <w:tc>
          <w:tcPr>
            <w:tcW w:w="4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51F80B8" w14:textId="77777777" w:rsidR="001D3659" w:rsidRDefault="005F2F57">
            <w:pPr>
              <w:ind w:left="0"/>
              <w:textAlignment w:val="center"/>
              <w:rPr>
                <w:color w:val="000000"/>
              </w:rPr>
            </w:pPr>
            <w:r>
              <w:rPr>
                <w:rFonts w:eastAsia="SimSun"/>
                <w:color w:val="000000"/>
                <w:lang w:val="en-US" w:eastAsia="zh-CN" w:bidi="ar"/>
              </w:rPr>
              <w:t>Sim</w:t>
            </w:r>
          </w:p>
        </w:tc>
        <w:tc>
          <w:tcPr>
            <w:tcW w:w="4767" w:type="dxa"/>
            <w:tcBorders>
              <w:top w:val="single" w:sz="2" w:space="0" w:color="FFFFFF"/>
              <w:left w:val="single" w:sz="2" w:space="0" w:color="FFFFFF"/>
              <w:bottom w:val="single" w:sz="2" w:space="0" w:color="FFFFFF"/>
            </w:tcBorders>
            <w:shd w:val="clear" w:color="DDEBF7" w:fill="DDEBF7"/>
            <w:vAlign w:val="center"/>
          </w:tcPr>
          <w:p w14:paraId="2499C7E5"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Pessoa(</w:t>
            </w:r>
            <w:proofErr w:type="gramEnd"/>
            <w:r>
              <w:rPr>
                <w:rFonts w:eastAsia="SimSun"/>
                <w:color w:val="000000"/>
                <w:lang w:val="en-US" w:eastAsia="zh-CN" w:bidi="ar"/>
              </w:rPr>
              <w:t>Atributo Id)</w:t>
            </w:r>
          </w:p>
        </w:tc>
      </w:tr>
      <w:tr w:rsidR="001D3659" w14:paraId="4209EF85" w14:textId="77777777">
        <w:trPr>
          <w:trHeight w:val="280"/>
        </w:trPr>
        <w:tc>
          <w:tcPr>
            <w:tcW w:w="1678" w:type="dxa"/>
            <w:tcBorders>
              <w:top w:val="single" w:sz="2" w:space="0" w:color="FFFFFF"/>
              <w:bottom w:val="single" w:sz="2" w:space="0" w:color="FFFFFF"/>
              <w:right w:val="single" w:sz="2" w:space="0" w:color="FFFFFF"/>
            </w:tcBorders>
            <w:shd w:val="clear" w:color="5B9BD5" w:fill="5B9BD5"/>
            <w:vAlign w:val="center"/>
          </w:tcPr>
          <w:p w14:paraId="36F07CF6" w14:textId="77777777" w:rsidR="001D3659" w:rsidRDefault="005F2F57">
            <w:pPr>
              <w:ind w:left="0"/>
              <w:textAlignment w:val="center"/>
              <w:rPr>
                <w:b/>
                <w:color w:val="FFFFFF"/>
              </w:rPr>
            </w:pPr>
            <w:r>
              <w:rPr>
                <w:rFonts w:eastAsia="SimSun"/>
                <w:b/>
                <w:color w:val="FFFFFF"/>
                <w:lang w:val="en-US" w:eastAsia="zh-CN" w:bidi="ar"/>
              </w:rPr>
              <w:t>EMPRESA_ID</w:t>
            </w:r>
          </w:p>
        </w:tc>
        <w:tc>
          <w:tcPr>
            <w:tcW w:w="143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2F6BF76"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3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F1BE065" w14:textId="77777777" w:rsidR="001D3659" w:rsidRDefault="005F2F57">
            <w:pPr>
              <w:ind w:left="0"/>
              <w:textAlignment w:val="center"/>
              <w:rPr>
                <w:color w:val="000000"/>
              </w:rPr>
            </w:pPr>
            <w:r>
              <w:rPr>
                <w:rFonts w:eastAsia="SimSun"/>
                <w:color w:val="000000"/>
                <w:lang w:val="en-US" w:eastAsia="zh-CN" w:bidi="ar"/>
              </w:rPr>
              <w:t>Não</w:t>
            </w:r>
          </w:p>
        </w:tc>
        <w:tc>
          <w:tcPr>
            <w:tcW w:w="4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B7C43F4" w14:textId="77777777" w:rsidR="001D3659" w:rsidRDefault="005F2F57">
            <w:pPr>
              <w:ind w:left="0"/>
              <w:textAlignment w:val="center"/>
              <w:rPr>
                <w:color w:val="000000"/>
              </w:rPr>
            </w:pPr>
            <w:r>
              <w:rPr>
                <w:rFonts w:eastAsia="SimSun"/>
                <w:color w:val="000000"/>
                <w:lang w:val="en-US" w:eastAsia="zh-CN" w:bidi="ar"/>
              </w:rPr>
              <w:t>Sim</w:t>
            </w:r>
          </w:p>
        </w:tc>
        <w:tc>
          <w:tcPr>
            <w:tcW w:w="4767" w:type="dxa"/>
            <w:tcBorders>
              <w:top w:val="single" w:sz="2" w:space="0" w:color="FFFFFF"/>
              <w:left w:val="single" w:sz="2" w:space="0" w:color="FFFFFF"/>
              <w:bottom w:val="single" w:sz="2" w:space="0" w:color="FFFFFF"/>
            </w:tcBorders>
            <w:shd w:val="clear" w:color="DDEBF7" w:fill="DDEBF7"/>
            <w:vAlign w:val="center"/>
          </w:tcPr>
          <w:p w14:paraId="2947C980"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Empresa(</w:t>
            </w:r>
            <w:proofErr w:type="gramEnd"/>
            <w:r>
              <w:rPr>
                <w:rFonts w:eastAsia="SimSun"/>
                <w:color w:val="000000"/>
                <w:lang w:val="en-US" w:eastAsia="zh-CN" w:bidi="ar"/>
              </w:rPr>
              <w:t>Atributo Id)</w:t>
            </w:r>
          </w:p>
        </w:tc>
      </w:tr>
      <w:tr w:rsidR="001D3659" w14:paraId="31982824" w14:textId="77777777">
        <w:trPr>
          <w:trHeight w:val="280"/>
        </w:trPr>
        <w:tc>
          <w:tcPr>
            <w:tcW w:w="1678" w:type="dxa"/>
            <w:tcBorders>
              <w:top w:val="single" w:sz="2" w:space="0" w:color="FFFFFF"/>
              <w:right w:val="single" w:sz="2" w:space="0" w:color="FFFFFF"/>
            </w:tcBorders>
            <w:shd w:val="clear" w:color="5B9BD5" w:fill="5B9BD5"/>
            <w:vAlign w:val="center"/>
          </w:tcPr>
          <w:p w14:paraId="123687C1" w14:textId="77777777" w:rsidR="001D3659" w:rsidRDefault="005F2F57">
            <w:pPr>
              <w:ind w:left="0"/>
              <w:textAlignment w:val="center"/>
              <w:rPr>
                <w:b/>
                <w:color w:val="FFFFFF"/>
              </w:rPr>
            </w:pPr>
            <w:r>
              <w:rPr>
                <w:rFonts w:eastAsia="SimSun"/>
                <w:b/>
                <w:color w:val="FFFFFF"/>
                <w:lang w:val="en-US" w:eastAsia="zh-CN" w:bidi="ar"/>
              </w:rPr>
              <w:t>CARGO_ID</w:t>
            </w:r>
          </w:p>
        </w:tc>
        <w:tc>
          <w:tcPr>
            <w:tcW w:w="1431" w:type="dxa"/>
            <w:gridSpan w:val="2"/>
            <w:tcBorders>
              <w:top w:val="single" w:sz="2" w:space="0" w:color="FFFFFF"/>
              <w:left w:val="single" w:sz="2" w:space="0" w:color="FFFFFF"/>
              <w:right w:val="single" w:sz="2" w:space="0" w:color="FFFFFF"/>
            </w:tcBorders>
            <w:shd w:val="clear" w:color="DDEBF7" w:fill="DDEBF7"/>
            <w:vAlign w:val="center"/>
          </w:tcPr>
          <w:p w14:paraId="5102A0B3"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37" w:type="dxa"/>
            <w:tcBorders>
              <w:top w:val="single" w:sz="2" w:space="0" w:color="FFFFFF"/>
              <w:left w:val="single" w:sz="2" w:space="0" w:color="FFFFFF"/>
              <w:right w:val="single" w:sz="2" w:space="0" w:color="FFFFFF"/>
            </w:tcBorders>
            <w:shd w:val="clear" w:color="DDEBF7" w:fill="DDEBF7"/>
            <w:vAlign w:val="center"/>
          </w:tcPr>
          <w:p w14:paraId="6CDBC599" w14:textId="77777777" w:rsidR="001D3659" w:rsidRDefault="005F2F57">
            <w:pPr>
              <w:ind w:left="0"/>
              <w:textAlignment w:val="center"/>
              <w:rPr>
                <w:color w:val="000000"/>
              </w:rPr>
            </w:pPr>
            <w:r>
              <w:rPr>
                <w:rFonts w:eastAsia="SimSun"/>
                <w:color w:val="000000"/>
                <w:lang w:val="en-US" w:eastAsia="zh-CN" w:bidi="ar"/>
              </w:rPr>
              <w:t>Não</w:t>
            </w:r>
          </w:p>
        </w:tc>
        <w:tc>
          <w:tcPr>
            <w:tcW w:w="476" w:type="dxa"/>
            <w:tcBorders>
              <w:top w:val="single" w:sz="2" w:space="0" w:color="FFFFFF"/>
              <w:left w:val="single" w:sz="2" w:space="0" w:color="FFFFFF"/>
              <w:right w:val="single" w:sz="2" w:space="0" w:color="FFFFFF"/>
            </w:tcBorders>
            <w:shd w:val="clear" w:color="DDEBF7" w:fill="DDEBF7"/>
            <w:vAlign w:val="center"/>
          </w:tcPr>
          <w:p w14:paraId="46385EDD" w14:textId="77777777" w:rsidR="001D3659" w:rsidRDefault="005F2F57">
            <w:pPr>
              <w:ind w:left="0"/>
              <w:textAlignment w:val="center"/>
              <w:rPr>
                <w:color w:val="000000"/>
              </w:rPr>
            </w:pPr>
            <w:r>
              <w:rPr>
                <w:rFonts w:eastAsia="SimSun"/>
                <w:color w:val="000000"/>
                <w:lang w:val="en-US" w:eastAsia="zh-CN" w:bidi="ar"/>
              </w:rPr>
              <w:t>Sim</w:t>
            </w:r>
          </w:p>
        </w:tc>
        <w:tc>
          <w:tcPr>
            <w:tcW w:w="4767" w:type="dxa"/>
            <w:tcBorders>
              <w:top w:val="single" w:sz="2" w:space="0" w:color="FFFFFF"/>
              <w:left w:val="single" w:sz="2" w:space="0" w:color="FFFFFF"/>
              <w:bottom w:val="single" w:sz="2" w:space="0" w:color="FFFFFF"/>
            </w:tcBorders>
            <w:shd w:val="clear" w:color="DDEBF7" w:fill="DDEBF7"/>
            <w:vAlign w:val="center"/>
          </w:tcPr>
          <w:p w14:paraId="7B9C2DDB"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Cargo(</w:t>
            </w:r>
            <w:proofErr w:type="gramEnd"/>
            <w:r>
              <w:rPr>
                <w:rFonts w:eastAsia="SimSun"/>
                <w:color w:val="000000"/>
                <w:lang w:val="en-US" w:eastAsia="zh-CN" w:bidi="ar"/>
              </w:rPr>
              <w:t>Atributo Id)</w:t>
            </w:r>
          </w:p>
        </w:tc>
      </w:tr>
    </w:tbl>
    <w:p w14:paraId="3548B10A" w14:textId="77777777" w:rsidR="001D3659" w:rsidRDefault="005F2F57" w:rsidP="001F44F6">
      <w:pPr>
        <w:autoSpaceDE w:val="0"/>
        <w:autoSpaceDN w:val="0"/>
        <w:adjustRightInd w:val="0"/>
        <w:spacing w:after="0" w:line="360" w:lineRule="auto"/>
        <w:ind w:left="289"/>
        <w:jc w:val="both"/>
        <w:rPr>
          <w:sz w:val="20"/>
        </w:rPr>
        <w:pPrChange w:id="522" w:author="JORGE TODOE MATSUSHIMA" w:date="2018-12-01T14:39:00Z">
          <w:pPr>
            <w:autoSpaceDE w:val="0"/>
            <w:autoSpaceDN w:val="0"/>
            <w:adjustRightInd w:val="0"/>
            <w:spacing w:line="360" w:lineRule="auto"/>
            <w:jc w:val="both"/>
          </w:pPr>
        </w:pPrChange>
      </w:pPr>
      <w:r>
        <w:rPr>
          <w:sz w:val="20"/>
        </w:rPr>
        <w:t>Fonte: O Autor (2018)</w:t>
      </w:r>
    </w:p>
    <w:p w14:paraId="40BC9CCE"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40</w:t>
      </w:r>
      <w:r>
        <w:rPr>
          <w:sz w:val="24"/>
          <w:szCs w:val="24"/>
        </w:rPr>
        <w:fldChar w:fldCharType="end"/>
      </w:r>
      <w:bookmarkStart w:id="523" w:name="_Toc20828"/>
      <w:r>
        <w:rPr>
          <w:sz w:val="24"/>
          <w:szCs w:val="24"/>
        </w:rPr>
        <w:t>. Dicionário de Dados: Tabela Map_config</w:t>
      </w:r>
      <w:r>
        <w:rPr>
          <w:sz w:val="24"/>
          <w:szCs w:val="24"/>
          <w:lang w:val="en-US"/>
        </w:rPr>
        <w:t>.</w:t>
      </w:r>
      <w:bookmarkEnd w:id="523"/>
    </w:p>
    <w:tbl>
      <w:tblPr>
        <w:tblW w:w="8802" w:type="dxa"/>
        <w:tblInd w:w="300" w:type="dxa"/>
        <w:tblLayout w:type="fixed"/>
        <w:tblCellMar>
          <w:top w:w="15" w:type="dxa"/>
          <w:left w:w="15" w:type="dxa"/>
          <w:bottom w:w="15" w:type="dxa"/>
          <w:right w:w="15" w:type="dxa"/>
        </w:tblCellMar>
        <w:tblLook w:val="04A0" w:firstRow="1" w:lastRow="0" w:firstColumn="1" w:lastColumn="0" w:noHBand="0" w:noVBand="1"/>
      </w:tblPr>
      <w:tblGrid>
        <w:gridCol w:w="1650"/>
        <w:gridCol w:w="231"/>
        <w:gridCol w:w="1282"/>
        <w:gridCol w:w="450"/>
        <w:gridCol w:w="520"/>
        <w:gridCol w:w="4669"/>
      </w:tblGrid>
      <w:tr w:rsidR="001D3659" w14:paraId="70A63AFB" w14:textId="77777777">
        <w:trPr>
          <w:trHeight w:val="300"/>
        </w:trPr>
        <w:tc>
          <w:tcPr>
            <w:tcW w:w="8802" w:type="dxa"/>
            <w:gridSpan w:val="6"/>
            <w:tcBorders>
              <w:bottom w:val="single" w:sz="18" w:space="0" w:color="FFFFFF"/>
              <w:right w:val="single" w:sz="2" w:space="0" w:color="FFFFFF"/>
            </w:tcBorders>
            <w:shd w:val="clear" w:color="5B9BD5" w:fill="5B9BD5"/>
            <w:vAlign w:val="center"/>
          </w:tcPr>
          <w:p w14:paraId="1ED87250" w14:textId="77777777" w:rsidR="001D3659" w:rsidRDefault="005F2F57">
            <w:pPr>
              <w:jc w:val="center"/>
              <w:textAlignment w:val="center"/>
              <w:rPr>
                <w:b/>
                <w:color w:val="FFFFFF"/>
              </w:rPr>
            </w:pPr>
            <w:proofErr w:type="gramStart"/>
            <w:r>
              <w:rPr>
                <w:rFonts w:eastAsia="SimSun"/>
                <w:b/>
                <w:color w:val="FFFFFF"/>
                <w:lang w:val="en-US" w:eastAsia="zh-CN" w:bidi="ar"/>
              </w:rPr>
              <w:t>Tabela:map</w:t>
            </w:r>
            <w:proofErr w:type="gramEnd"/>
            <w:r>
              <w:rPr>
                <w:rFonts w:eastAsia="SimSun"/>
                <w:b/>
                <w:color w:val="FFFFFF"/>
                <w:lang w:val="en-US" w:eastAsia="zh-CN" w:bidi="ar"/>
              </w:rPr>
              <w:t>_config</w:t>
            </w:r>
          </w:p>
        </w:tc>
      </w:tr>
      <w:tr w:rsidR="001D3659" w14:paraId="39FC17F7" w14:textId="77777777">
        <w:trPr>
          <w:trHeight w:val="320"/>
        </w:trPr>
        <w:tc>
          <w:tcPr>
            <w:tcW w:w="1881" w:type="dxa"/>
            <w:gridSpan w:val="2"/>
            <w:tcBorders>
              <w:top w:val="single" w:sz="18" w:space="0" w:color="FFFFFF"/>
              <w:bottom w:val="single" w:sz="2" w:space="0" w:color="FFFFFF"/>
              <w:right w:val="single" w:sz="2" w:space="0" w:color="FFFFFF"/>
            </w:tcBorders>
            <w:shd w:val="clear" w:color="5B9BD5" w:fill="5B9BD5"/>
            <w:vAlign w:val="center"/>
          </w:tcPr>
          <w:p w14:paraId="343199CF"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921"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6DE65FF4" w14:textId="77777777" w:rsidR="001D3659" w:rsidRDefault="005F2F57">
            <w:pPr>
              <w:ind w:left="0"/>
              <w:textAlignment w:val="center"/>
              <w:rPr>
                <w:color w:val="000000"/>
              </w:rPr>
            </w:pPr>
            <w:r>
              <w:rPr>
                <w:rFonts w:eastAsia="SimSun"/>
                <w:color w:val="000000"/>
                <w:lang w:val="en-US" w:eastAsia="zh-CN" w:bidi="ar"/>
              </w:rPr>
              <w:t>Tabela para salvar Chaves de configuração</w:t>
            </w:r>
          </w:p>
        </w:tc>
      </w:tr>
      <w:tr w:rsidR="001D3659" w14:paraId="2EB51932" w14:textId="77777777">
        <w:trPr>
          <w:trHeight w:val="320"/>
        </w:trPr>
        <w:tc>
          <w:tcPr>
            <w:tcW w:w="8802" w:type="dxa"/>
            <w:gridSpan w:val="6"/>
            <w:tcBorders>
              <w:top w:val="single" w:sz="2" w:space="0" w:color="FFFFFF"/>
              <w:bottom w:val="single" w:sz="2" w:space="0" w:color="FFFFFF"/>
              <w:right w:val="single" w:sz="2" w:space="0" w:color="FFFFFF"/>
            </w:tcBorders>
            <w:shd w:val="clear" w:color="5B9BD5" w:fill="5B9BD5"/>
            <w:vAlign w:val="center"/>
          </w:tcPr>
          <w:p w14:paraId="1730302E"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64C4A1E2" w14:textId="77777777">
        <w:trPr>
          <w:trHeight w:val="280"/>
        </w:trPr>
        <w:tc>
          <w:tcPr>
            <w:tcW w:w="1650" w:type="dxa"/>
            <w:tcBorders>
              <w:top w:val="single" w:sz="2" w:space="0" w:color="FFFFFF"/>
              <w:bottom w:val="single" w:sz="2" w:space="0" w:color="FFFFFF"/>
              <w:right w:val="single" w:sz="2" w:space="0" w:color="FFFFFF"/>
            </w:tcBorders>
            <w:shd w:val="clear" w:color="5B9BD5" w:fill="5B9BD5"/>
            <w:vAlign w:val="center"/>
          </w:tcPr>
          <w:p w14:paraId="74946DC0" w14:textId="77777777" w:rsidR="001D3659" w:rsidRDefault="005F2F57">
            <w:pPr>
              <w:ind w:left="0"/>
              <w:textAlignment w:val="center"/>
              <w:rPr>
                <w:b/>
                <w:color w:val="FFFFFF"/>
              </w:rPr>
            </w:pPr>
            <w:r>
              <w:rPr>
                <w:rFonts w:eastAsia="SimSun"/>
                <w:b/>
                <w:color w:val="FFFFFF"/>
                <w:lang w:val="en-US" w:eastAsia="zh-CN" w:bidi="ar"/>
              </w:rPr>
              <w:t>Nome Do Campo</w:t>
            </w:r>
          </w:p>
        </w:tc>
        <w:tc>
          <w:tcPr>
            <w:tcW w:w="1513"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D434FBD" w14:textId="77777777" w:rsidR="001D3659" w:rsidRDefault="005F2F57">
            <w:pPr>
              <w:ind w:left="0"/>
              <w:textAlignment w:val="center"/>
              <w:rPr>
                <w:b/>
                <w:color w:val="000000"/>
              </w:rPr>
            </w:pPr>
            <w:r>
              <w:rPr>
                <w:rFonts w:eastAsia="SimSun"/>
                <w:b/>
                <w:color w:val="000000"/>
                <w:lang w:val="en-US" w:eastAsia="zh-CN" w:bidi="ar"/>
              </w:rPr>
              <w:t>Tipo do Campo</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A570291" w14:textId="77777777" w:rsidR="001D3659" w:rsidRDefault="005F2F57">
            <w:pPr>
              <w:ind w:left="0"/>
              <w:textAlignment w:val="center"/>
              <w:rPr>
                <w:b/>
                <w:color w:val="000000"/>
              </w:rPr>
            </w:pPr>
            <w:r>
              <w:rPr>
                <w:rFonts w:eastAsia="SimSun"/>
                <w:b/>
                <w:color w:val="000000"/>
                <w:lang w:val="en-US" w:eastAsia="zh-CN" w:bidi="ar"/>
              </w:rPr>
              <w:t>PK</w:t>
            </w:r>
          </w:p>
        </w:tc>
        <w:tc>
          <w:tcPr>
            <w:tcW w:w="52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70A46BA" w14:textId="77777777" w:rsidR="001D3659" w:rsidRDefault="005F2F57">
            <w:pPr>
              <w:ind w:left="0"/>
              <w:textAlignment w:val="center"/>
              <w:rPr>
                <w:b/>
                <w:color w:val="000000"/>
              </w:rPr>
            </w:pPr>
            <w:r>
              <w:rPr>
                <w:rFonts w:eastAsia="SimSun"/>
                <w:b/>
                <w:color w:val="000000"/>
                <w:lang w:val="en-US" w:eastAsia="zh-CN" w:bidi="ar"/>
              </w:rPr>
              <w:t>FK</w:t>
            </w:r>
          </w:p>
        </w:tc>
        <w:tc>
          <w:tcPr>
            <w:tcW w:w="4669" w:type="dxa"/>
            <w:tcBorders>
              <w:top w:val="single" w:sz="2" w:space="0" w:color="FFFFFF"/>
              <w:left w:val="single" w:sz="2" w:space="0" w:color="FFFFFF"/>
              <w:bottom w:val="single" w:sz="2" w:space="0" w:color="FFFFFF"/>
            </w:tcBorders>
            <w:shd w:val="clear" w:color="DDEBF7" w:fill="DDEBF7"/>
            <w:vAlign w:val="center"/>
          </w:tcPr>
          <w:p w14:paraId="0047FD14"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788DB14F" w14:textId="77777777">
        <w:trPr>
          <w:trHeight w:val="280"/>
        </w:trPr>
        <w:tc>
          <w:tcPr>
            <w:tcW w:w="1650" w:type="dxa"/>
            <w:tcBorders>
              <w:top w:val="single" w:sz="2" w:space="0" w:color="FFFFFF"/>
              <w:bottom w:val="single" w:sz="2" w:space="0" w:color="FFFFFF"/>
              <w:right w:val="single" w:sz="2" w:space="0" w:color="FFFFFF"/>
            </w:tcBorders>
            <w:shd w:val="clear" w:color="5B9BD5" w:fill="5B9BD5"/>
            <w:vAlign w:val="center"/>
          </w:tcPr>
          <w:p w14:paraId="66834F17" w14:textId="77777777" w:rsidR="001D3659" w:rsidRDefault="005F2F57">
            <w:pPr>
              <w:ind w:left="0"/>
              <w:textAlignment w:val="center"/>
              <w:rPr>
                <w:b/>
                <w:color w:val="FFFFFF"/>
              </w:rPr>
            </w:pPr>
            <w:r>
              <w:rPr>
                <w:rFonts w:eastAsia="SimSun"/>
                <w:b/>
                <w:color w:val="FFFFFF"/>
                <w:lang w:val="en-US" w:eastAsia="zh-CN" w:bidi="ar"/>
              </w:rPr>
              <w:t>ID</w:t>
            </w:r>
          </w:p>
        </w:tc>
        <w:tc>
          <w:tcPr>
            <w:tcW w:w="1513"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567E1479"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DE44E1C" w14:textId="77777777" w:rsidR="001D3659" w:rsidRDefault="005F2F57">
            <w:pPr>
              <w:ind w:left="0"/>
              <w:textAlignment w:val="center"/>
              <w:rPr>
                <w:color w:val="000000"/>
              </w:rPr>
            </w:pPr>
            <w:r>
              <w:rPr>
                <w:rFonts w:eastAsia="SimSun"/>
                <w:color w:val="000000"/>
                <w:lang w:val="en-US" w:eastAsia="zh-CN" w:bidi="ar"/>
              </w:rPr>
              <w:t>Sim</w:t>
            </w:r>
          </w:p>
        </w:tc>
        <w:tc>
          <w:tcPr>
            <w:tcW w:w="52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A954E14" w14:textId="77777777" w:rsidR="001D3659" w:rsidRDefault="005F2F57">
            <w:pPr>
              <w:ind w:left="0"/>
              <w:textAlignment w:val="center"/>
              <w:rPr>
                <w:color w:val="000000"/>
              </w:rPr>
            </w:pPr>
            <w:r>
              <w:rPr>
                <w:rFonts w:eastAsia="SimSun"/>
                <w:color w:val="000000"/>
                <w:lang w:val="en-US" w:eastAsia="zh-CN" w:bidi="ar"/>
              </w:rPr>
              <w:t>Não</w:t>
            </w:r>
          </w:p>
        </w:tc>
        <w:tc>
          <w:tcPr>
            <w:tcW w:w="4669" w:type="dxa"/>
            <w:tcBorders>
              <w:top w:val="single" w:sz="2" w:space="0" w:color="FFFFFF"/>
              <w:left w:val="single" w:sz="2" w:space="0" w:color="FFFFFF"/>
              <w:bottom w:val="single" w:sz="2" w:space="0" w:color="FFFFFF"/>
            </w:tcBorders>
            <w:shd w:val="clear" w:color="DDEBF7" w:fill="DDEBF7"/>
            <w:vAlign w:val="center"/>
          </w:tcPr>
          <w:p w14:paraId="4CE14129" w14:textId="77777777" w:rsidR="001D3659" w:rsidRDefault="005F2F57">
            <w:pPr>
              <w:ind w:left="0"/>
              <w:textAlignment w:val="center"/>
              <w:rPr>
                <w:color w:val="000000"/>
              </w:rPr>
            </w:pPr>
            <w:r>
              <w:rPr>
                <w:rFonts w:eastAsia="SimSun"/>
                <w:color w:val="000000"/>
                <w:lang w:val="en-US" w:eastAsia="zh-CN" w:bidi="ar"/>
              </w:rPr>
              <w:t>Campo identificador para MAP_CONFIG</w:t>
            </w:r>
          </w:p>
        </w:tc>
      </w:tr>
      <w:tr w:rsidR="001D3659" w14:paraId="2F0892EC" w14:textId="77777777">
        <w:trPr>
          <w:trHeight w:val="280"/>
        </w:trPr>
        <w:tc>
          <w:tcPr>
            <w:tcW w:w="1650" w:type="dxa"/>
            <w:tcBorders>
              <w:top w:val="single" w:sz="2" w:space="0" w:color="FFFFFF"/>
              <w:bottom w:val="single" w:sz="2" w:space="0" w:color="FFFFFF"/>
              <w:right w:val="single" w:sz="2" w:space="0" w:color="FFFFFF"/>
            </w:tcBorders>
            <w:shd w:val="clear" w:color="5B9BD5" w:fill="5B9BD5"/>
            <w:vAlign w:val="center"/>
          </w:tcPr>
          <w:p w14:paraId="6ED827B8" w14:textId="77777777" w:rsidR="001D3659" w:rsidRDefault="005F2F57">
            <w:pPr>
              <w:ind w:left="0"/>
              <w:textAlignment w:val="center"/>
              <w:rPr>
                <w:b/>
                <w:color w:val="FFFFFF"/>
              </w:rPr>
            </w:pPr>
            <w:r>
              <w:rPr>
                <w:rFonts w:eastAsia="SimSun"/>
                <w:b/>
                <w:color w:val="FFFFFF"/>
                <w:lang w:val="en-US" w:eastAsia="zh-CN" w:bidi="ar"/>
              </w:rPr>
              <w:t>NAME_KEY</w:t>
            </w:r>
          </w:p>
        </w:tc>
        <w:tc>
          <w:tcPr>
            <w:tcW w:w="1513"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578C024"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50)</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470207C" w14:textId="77777777" w:rsidR="001D3659" w:rsidRDefault="005F2F57">
            <w:pPr>
              <w:ind w:left="0"/>
              <w:textAlignment w:val="center"/>
              <w:rPr>
                <w:color w:val="000000"/>
              </w:rPr>
            </w:pPr>
            <w:r>
              <w:rPr>
                <w:rFonts w:eastAsia="SimSun"/>
                <w:color w:val="000000"/>
                <w:lang w:val="en-US" w:eastAsia="zh-CN" w:bidi="ar"/>
              </w:rPr>
              <w:t>Não</w:t>
            </w:r>
          </w:p>
        </w:tc>
        <w:tc>
          <w:tcPr>
            <w:tcW w:w="52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C9B152E" w14:textId="77777777" w:rsidR="001D3659" w:rsidRDefault="005F2F57">
            <w:pPr>
              <w:ind w:left="0"/>
              <w:textAlignment w:val="center"/>
              <w:rPr>
                <w:color w:val="000000"/>
              </w:rPr>
            </w:pPr>
            <w:r>
              <w:rPr>
                <w:rFonts w:eastAsia="SimSun"/>
                <w:color w:val="000000"/>
                <w:lang w:val="en-US" w:eastAsia="zh-CN" w:bidi="ar"/>
              </w:rPr>
              <w:t>Não</w:t>
            </w:r>
          </w:p>
        </w:tc>
        <w:tc>
          <w:tcPr>
            <w:tcW w:w="4669" w:type="dxa"/>
            <w:tcBorders>
              <w:top w:val="single" w:sz="2" w:space="0" w:color="FFFFFF"/>
              <w:left w:val="single" w:sz="2" w:space="0" w:color="FFFFFF"/>
              <w:bottom w:val="single" w:sz="2" w:space="0" w:color="FFFFFF"/>
            </w:tcBorders>
            <w:shd w:val="clear" w:color="DDEBF7" w:fill="DDEBF7"/>
            <w:vAlign w:val="center"/>
          </w:tcPr>
          <w:p w14:paraId="74886145" w14:textId="77777777" w:rsidR="001D3659" w:rsidRDefault="005F2F57">
            <w:pPr>
              <w:ind w:left="0"/>
              <w:textAlignment w:val="center"/>
              <w:rPr>
                <w:color w:val="000000"/>
              </w:rPr>
            </w:pPr>
            <w:r>
              <w:rPr>
                <w:rFonts w:eastAsia="SimSun"/>
                <w:color w:val="000000"/>
                <w:lang w:val="en-US" w:eastAsia="zh-CN" w:bidi="ar"/>
              </w:rPr>
              <w:t>Nome da chave de configuração</w:t>
            </w:r>
          </w:p>
        </w:tc>
      </w:tr>
      <w:tr w:rsidR="001D3659" w14:paraId="60EB531C" w14:textId="77777777">
        <w:trPr>
          <w:trHeight w:val="300"/>
        </w:trPr>
        <w:tc>
          <w:tcPr>
            <w:tcW w:w="1650" w:type="dxa"/>
            <w:tcBorders>
              <w:top w:val="single" w:sz="2" w:space="0" w:color="FFFFFF"/>
              <w:right w:val="single" w:sz="2" w:space="0" w:color="FFFFFF"/>
            </w:tcBorders>
            <w:shd w:val="clear" w:color="5B9BD5" w:fill="5B9BD5"/>
            <w:vAlign w:val="center"/>
          </w:tcPr>
          <w:p w14:paraId="76F92F23" w14:textId="77777777" w:rsidR="001D3659" w:rsidRDefault="005F2F57">
            <w:pPr>
              <w:ind w:left="0"/>
              <w:textAlignment w:val="center"/>
              <w:rPr>
                <w:b/>
                <w:color w:val="FFFFFF"/>
              </w:rPr>
            </w:pPr>
            <w:r>
              <w:rPr>
                <w:rFonts w:eastAsia="SimSun"/>
                <w:b/>
                <w:color w:val="FFFFFF"/>
                <w:lang w:val="en-US" w:eastAsia="zh-CN" w:bidi="ar"/>
              </w:rPr>
              <w:t>VALUE</w:t>
            </w:r>
          </w:p>
        </w:tc>
        <w:tc>
          <w:tcPr>
            <w:tcW w:w="1513" w:type="dxa"/>
            <w:gridSpan w:val="2"/>
            <w:tcBorders>
              <w:top w:val="single" w:sz="2" w:space="0" w:color="FFFFFF"/>
              <w:left w:val="single" w:sz="2" w:space="0" w:color="FFFFFF"/>
              <w:right w:val="single" w:sz="2" w:space="0" w:color="FFFFFF"/>
            </w:tcBorders>
            <w:shd w:val="clear" w:color="DDEBF7" w:fill="DDEBF7"/>
            <w:vAlign w:val="center"/>
          </w:tcPr>
          <w:p w14:paraId="509255E3"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1000)</w:t>
            </w:r>
          </w:p>
        </w:tc>
        <w:tc>
          <w:tcPr>
            <w:tcW w:w="450" w:type="dxa"/>
            <w:tcBorders>
              <w:top w:val="single" w:sz="2" w:space="0" w:color="FFFFFF"/>
              <w:left w:val="single" w:sz="2" w:space="0" w:color="FFFFFF"/>
              <w:right w:val="single" w:sz="2" w:space="0" w:color="FFFFFF"/>
            </w:tcBorders>
            <w:shd w:val="clear" w:color="DDEBF7" w:fill="DDEBF7"/>
            <w:vAlign w:val="center"/>
          </w:tcPr>
          <w:p w14:paraId="18F5CF31" w14:textId="77777777" w:rsidR="001D3659" w:rsidRDefault="005F2F57">
            <w:pPr>
              <w:ind w:left="0"/>
              <w:textAlignment w:val="center"/>
              <w:rPr>
                <w:color w:val="000000"/>
              </w:rPr>
            </w:pPr>
            <w:r>
              <w:rPr>
                <w:rFonts w:eastAsia="SimSun"/>
                <w:color w:val="000000"/>
                <w:lang w:val="en-US" w:eastAsia="zh-CN" w:bidi="ar"/>
              </w:rPr>
              <w:t>Não</w:t>
            </w:r>
          </w:p>
        </w:tc>
        <w:tc>
          <w:tcPr>
            <w:tcW w:w="520" w:type="dxa"/>
            <w:tcBorders>
              <w:top w:val="single" w:sz="2" w:space="0" w:color="FFFFFF"/>
              <w:left w:val="single" w:sz="2" w:space="0" w:color="FFFFFF"/>
              <w:right w:val="single" w:sz="2" w:space="0" w:color="FFFFFF"/>
            </w:tcBorders>
            <w:shd w:val="clear" w:color="DDEBF7" w:fill="DDEBF7"/>
            <w:vAlign w:val="center"/>
          </w:tcPr>
          <w:p w14:paraId="291A4998" w14:textId="77777777" w:rsidR="001D3659" w:rsidRDefault="005F2F57">
            <w:pPr>
              <w:ind w:left="0"/>
              <w:textAlignment w:val="center"/>
              <w:rPr>
                <w:color w:val="000000"/>
              </w:rPr>
            </w:pPr>
            <w:r>
              <w:rPr>
                <w:rFonts w:eastAsia="SimSun"/>
                <w:color w:val="000000"/>
                <w:lang w:val="en-US" w:eastAsia="zh-CN" w:bidi="ar"/>
              </w:rPr>
              <w:t>Não</w:t>
            </w:r>
          </w:p>
        </w:tc>
        <w:tc>
          <w:tcPr>
            <w:tcW w:w="4669" w:type="dxa"/>
            <w:tcBorders>
              <w:top w:val="single" w:sz="2" w:space="0" w:color="FFFFFF"/>
              <w:left w:val="single" w:sz="2" w:space="0" w:color="FFFFFF"/>
            </w:tcBorders>
            <w:shd w:val="clear" w:color="DDEBF7" w:fill="DDEBF7"/>
            <w:vAlign w:val="center"/>
          </w:tcPr>
          <w:p w14:paraId="708607EF" w14:textId="77777777" w:rsidR="001D3659" w:rsidRDefault="005F2F57">
            <w:pPr>
              <w:ind w:left="0"/>
              <w:textAlignment w:val="center"/>
              <w:rPr>
                <w:color w:val="000000"/>
              </w:rPr>
            </w:pPr>
            <w:r>
              <w:rPr>
                <w:rFonts w:eastAsia="SimSun"/>
                <w:color w:val="000000"/>
                <w:lang w:val="en-US" w:eastAsia="zh-CN" w:bidi="ar"/>
              </w:rPr>
              <w:t>Nome do valor da Chave de configuração</w:t>
            </w:r>
          </w:p>
        </w:tc>
      </w:tr>
    </w:tbl>
    <w:p w14:paraId="3EE0399B" w14:textId="77777777" w:rsidR="001D3659" w:rsidRDefault="005F2F57" w:rsidP="001F44F6">
      <w:pPr>
        <w:autoSpaceDE w:val="0"/>
        <w:autoSpaceDN w:val="0"/>
        <w:adjustRightInd w:val="0"/>
        <w:spacing w:after="0" w:line="360" w:lineRule="auto"/>
        <w:ind w:left="289"/>
        <w:jc w:val="both"/>
        <w:rPr>
          <w:sz w:val="20"/>
        </w:rPr>
        <w:pPrChange w:id="524" w:author="JORGE TODOE MATSUSHIMA" w:date="2018-12-01T14:39:00Z">
          <w:pPr>
            <w:autoSpaceDE w:val="0"/>
            <w:autoSpaceDN w:val="0"/>
            <w:adjustRightInd w:val="0"/>
            <w:spacing w:line="360" w:lineRule="auto"/>
            <w:jc w:val="both"/>
          </w:pPr>
        </w:pPrChange>
      </w:pPr>
      <w:r>
        <w:rPr>
          <w:sz w:val="20"/>
        </w:rPr>
        <w:t>Fonte: O Autor (2018)</w:t>
      </w:r>
    </w:p>
    <w:p w14:paraId="3B0EC062" w14:textId="77777777" w:rsidR="001D3659" w:rsidRDefault="005F2F57">
      <w:pPr>
        <w:autoSpaceDE w:val="0"/>
        <w:autoSpaceDN w:val="0"/>
        <w:adjustRightInd w:val="0"/>
        <w:spacing w:line="360" w:lineRule="auto"/>
        <w:jc w:val="both"/>
        <w:rPr>
          <w:sz w:val="20"/>
        </w:rPr>
      </w:pPr>
      <w:r>
        <w:rPr>
          <w:sz w:val="20"/>
        </w:rPr>
        <w:br w:type="page"/>
      </w:r>
    </w:p>
    <w:p w14:paraId="3FF7379C" w14:textId="77777777" w:rsidR="001D3659" w:rsidRDefault="005F2F57">
      <w:pPr>
        <w:pStyle w:val="Legenda"/>
        <w:jc w:val="center"/>
        <w:rPr>
          <w:sz w:val="24"/>
          <w:szCs w:val="24"/>
          <w:lang w:val="en-US"/>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41</w:t>
      </w:r>
      <w:r>
        <w:rPr>
          <w:sz w:val="24"/>
          <w:szCs w:val="24"/>
        </w:rPr>
        <w:fldChar w:fldCharType="end"/>
      </w:r>
      <w:bookmarkStart w:id="525" w:name="_Toc2756"/>
      <w:r>
        <w:rPr>
          <w:sz w:val="24"/>
          <w:szCs w:val="24"/>
        </w:rPr>
        <w:t>. Dicionário de Dados: Tabela Pessoa</w:t>
      </w:r>
      <w:r>
        <w:rPr>
          <w:sz w:val="24"/>
          <w:szCs w:val="24"/>
          <w:lang w:val="en-US"/>
        </w:rPr>
        <w:t>.</w:t>
      </w:r>
      <w:bookmarkEnd w:id="525"/>
    </w:p>
    <w:tbl>
      <w:tblPr>
        <w:tblW w:w="8789" w:type="dxa"/>
        <w:tblInd w:w="313" w:type="dxa"/>
        <w:tblLayout w:type="fixed"/>
        <w:tblCellMar>
          <w:top w:w="15" w:type="dxa"/>
          <w:left w:w="15" w:type="dxa"/>
          <w:bottom w:w="15" w:type="dxa"/>
          <w:right w:w="15" w:type="dxa"/>
        </w:tblCellMar>
        <w:tblLook w:val="04A0" w:firstRow="1" w:lastRow="0" w:firstColumn="1" w:lastColumn="0" w:noHBand="0" w:noVBand="1"/>
      </w:tblPr>
      <w:tblGrid>
        <w:gridCol w:w="1602"/>
        <w:gridCol w:w="714"/>
        <w:gridCol w:w="834"/>
        <w:gridCol w:w="587"/>
        <w:gridCol w:w="463"/>
        <w:gridCol w:w="4589"/>
      </w:tblGrid>
      <w:tr w:rsidR="001D3659" w14:paraId="1B0E319F" w14:textId="77777777">
        <w:trPr>
          <w:trHeight w:val="300"/>
        </w:trPr>
        <w:tc>
          <w:tcPr>
            <w:tcW w:w="8789" w:type="dxa"/>
            <w:gridSpan w:val="6"/>
            <w:tcBorders>
              <w:bottom w:val="single" w:sz="18" w:space="0" w:color="FFFFFF"/>
              <w:right w:val="single" w:sz="2" w:space="0" w:color="FFFFFF"/>
            </w:tcBorders>
            <w:shd w:val="clear" w:color="5B9BD5" w:fill="5B9BD5"/>
            <w:vAlign w:val="center"/>
          </w:tcPr>
          <w:p w14:paraId="0A1D2481" w14:textId="77777777" w:rsidR="001D3659" w:rsidRDefault="005F2F57">
            <w:pPr>
              <w:jc w:val="center"/>
              <w:textAlignment w:val="center"/>
              <w:rPr>
                <w:b/>
                <w:color w:val="FFFFFF"/>
              </w:rPr>
            </w:pPr>
            <w:proofErr w:type="gramStart"/>
            <w:r>
              <w:rPr>
                <w:rFonts w:eastAsia="SimSun"/>
                <w:b/>
                <w:color w:val="FFFFFF"/>
                <w:lang w:val="en-US" w:eastAsia="zh-CN" w:bidi="ar"/>
              </w:rPr>
              <w:t>Tabela:pessoa</w:t>
            </w:r>
            <w:proofErr w:type="gramEnd"/>
          </w:p>
        </w:tc>
      </w:tr>
      <w:tr w:rsidR="001D3659" w14:paraId="7BF5BAE2" w14:textId="77777777">
        <w:trPr>
          <w:trHeight w:val="320"/>
        </w:trPr>
        <w:tc>
          <w:tcPr>
            <w:tcW w:w="2316" w:type="dxa"/>
            <w:gridSpan w:val="2"/>
            <w:tcBorders>
              <w:top w:val="single" w:sz="18" w:space="0" w:color="FFFFFF"/>
              <w:bottom w:val="single" w:sz="2" w:space="0" w:color="FFFFFF"/>
              <w:right w:val="single" w:sz="2" w:space="0" w:color="FFFFFF"/>
            </w:tcBorders>
            <w:shd w:val="clear" w:color="5B9BD5" w:fill="5B9BD5"/>
            <w:vAlign w:val="center"/>
          </w:tcPr>
          <w:p w14:paraId="0A92628D"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473"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2CDB8122" w14:textId="77777777" w:rsidR="001D3659" w:rsidRDefault="005F2F57">
            <w:pPr>
              <w:ind w:left="0"/>
              <w:textAlignment w:val="center"/>
              <w:rPr>
                <w:color w:val="000000"/>
              </w:rPr>
            </w:pPr>
            <w:r>
              <w:rPr>
                <w:rFonts w:eastAsia="SimSun"/>
                <w:color w:val="000000"/>
                <w:lang w:val="en-US" w:eastAsia="zh-CN" w:bidi="ar"/>
              </w:rPr>
              <w:t>Tabela que cadastro das pessoas que usam o sistema</w:t>
            </w:r>
          </w:p>
        </w:tc>
      </w:tr>
      <w:tr w:rsidR="001D3659" w14:paraId="71D04F0D" w14:textId="77777777">
        <w:trPr>
          <w:trHeight w:val="320"/>
        </w:trPr>
        <w:tc>
          <w:tcPr>
            <w:tcW w:w="8789" w:type="dxa"/>
            <w:gridSpan w:val="6"/>
            <w:tcBorders>
              <w:top w:val="single" w:sz="2" w:space="0" w:color="FFFFFF"/>
              <w:bottom w:val="single" w:sz="2" w:space="0" w:color="FFFFFF"/>
              <w:right w:val="single" w:sz="2" w:space="0" w:color="FFFFFF"/>
            </w:tcBorders>
            <w:shd w:val="clear" w:color="5B9BD5" w:fill="5B9BD5"/>
            <w:vAlign w:val="center"/>
          </w:tcPr>
          <w:p w14:paraId="1D0F5F86"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7F7B95EB"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5F75887A" w14:textId="77777777" w:rsidR="001D3659" w:rsidRDefault="005F2F57">
            <w:pPr>
              <w:ind w:left="0"/>
              <w:textAlignment w:val="center"/>
              <w:rPr>
                <w:b/>
                <w:color w:val="FFFFFF"/>
              </w:rPr>
            </w:pPr>
            <w:r>
              <w:rPr>
                <w:rFonts w:eastAsia="SimSun"/>
                <w:b/>
                <w:color w:val="FFFFFF"/>
                <w:lang w:val="en-US" w:eastAsia="zh-CN" w:bidi="ar"/>
              </w:rPr>
              <w:t>Nome Do Campo</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B0199BF" w14:textId="77777777" w:rsidR="001D3659" w:rsidRDefault="005F2F57">
            <w:pPr>
              <w:ind w:left="0"/>
              <w:textAlignment w:val="center"/>
              <w:rPr>
                <w:b/>
                <w:color w:val="000000"/>
              </w:rPr>
            </w:pPr>
            <w:r>
              <w:rPr>
                <w:rFonts w:eastAsia="SimSun"/>
                <w:b/>
                <w:color w:val="000000"/>
                <w:lang w:val="en-US" w:eastAsia="zh-CN" w:bidi="ar"/>
              </w:rPr>
              <w:t>Tipo do Campo</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773FDAB" w14:textId="77777777" w:rsidR="001D3659" w:rsidRDefault="005F2F57">
            <w:pPr>
              <w:ind w:left="0"/>
              <w:textAlignment w:val="center"/>
              <w:rPr>
                <w:b/>
                <w:color w:val="000000"/>
              </w:rPr>
            </w:pPr>
            <w:r>
              <w:rPr>
                <w:rFonts w:eastAsia="SimSun"/>
                <w:b/>
                <w:color w:val="000000"/>
                <w:lang w:val="en-US" w:eastAsia="zh-CN" w:bidi="ar"/>
              </w:rPr>
              <w:t>PK</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7D75553" w14:textId="77777777" w:rsidR="001D3659" w:rsidRDefault="005F2F57">
            <w:pPr>
              <w:ind w:left="0"/>
              <w:textAlignment w:val="center"/>
              <w:rPr>
                <w:b/>
                <w:color w:val="000000"/>
              </w:rPr>
            </w:pPr>
            <w:r>
              <w:rPr>
                <w:rFonts w:eastAsia="SimSun"/>
                <w:b/>
                <w:color w:val="000000"/>
                <w:lang w:val="en-US" w:eastAsia="zh-CN" w:bidi="ar"/>
              </w:rPr>
              <w:t>FK</w:t>
            </w:r>
          </w:p>
        </w:tc>
        <w:tc>
          <w:tcPr>
            <w:tcW w:w="4589" w:type="dxa"/>
            <w:tcBorders>
              <w:top w:val="single" w:sz="2" w:space="0" w:color="FFFFFF"/>
              <w:left w:val="single" w:sz="2" w:space="0" w:color="FFFFFF"/>
              <w:bottom w:val="single" w:sz="2" w:space="0" w:color="FFFFFF"/>
            </w:tcBorders>
            <w:shd w:val="clear" w:color="DDEBF7" w:fill="DDEBF7"/>
            <w:vAlign w:val="center"/>
          </w:tcPr>
          <w:p w14:paraId="2AF12094"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44BBE0AB"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43335580" w14:textId="77777777" w:rsidR="001D3659" w:rsidRDefault="005F2F57">
            <w:pPr>
              <w:ind w:left="0"/>
              <w:textAlignment w:val="center"/>
              <w:rPr>
                <w:b/>
                <w:color w:val="FFFFFF"/>
              </w:rPr>
            </w:pPr>
            <w:r>
              <w:rPr>
                <w:rFonts w:eastAsia="SimSun"/>
                <w:b/>
                <w:color w:val="FFFFFF"/>
                <w:lang w:val="en-US" w:eastAsia="zh-CN" w:bidi="ar"/>
              </w:rPr>
              <w:t>ID</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363F687"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CF56984" w14:textId="77777777" w:rsidR="001D3659" w:rsidRDefault="005F2F57">
            <w:pPr>
              <w:ind w:left="0"/>
              <w:textAlignment w:val="center"/>
              <w:rPr>
                <w:color w:val="000000"/>
              </w:rPr>
            </w:pPr>
            <w:r>
              <w:rPr>
                <w:rFonts w:eastAsia="SimSun"/>
                <w:color w:val="000000"/>
                <w:lang w:val="en-US" w:eastAsia="zh-CN" w:bidi="ar"/>
              </w:rPr>
              <w:t>Sim</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DDDC9F0"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bottom w:val="single" w:sz="2" w:space="0" w:color="FFFFFF"/>
            </w:tcBorders>
            <w:shd w:val="clear" w:color="DDEBF7" w:fill="DDEBF7"/>
            <w:vAlign w:val="center"/>
          </w:tcPr>
          <w:p w14:paraId="4098E5FD" w14:textId="77777777" w:rsidR="001D3659" w:rsidRDefault="005F2F57">
            <w:pPr>
              <w:ind w:left="0"/>
              <w:textAlignment w:val="center"/>
              <w:rPr>
                <w:color w:val="000000"/>
              </w:rPr>
            </w:pPr>
            <w:r>
              <w:rPr>
                <w:rFonts w:eastAsia="SimSun"/>
                <w:color w:val="000000"/>
                <w:lang w:val="en-US" w:eastAsia="zh-CN" w:bidi="ar"/>
              </w:rPr>
              <w:t>Campo identificador para Pessoa</w:t>
            </w:r>
          </w:p>
        </w:tc>
      </w:tr>
      <w:tr w:rsidR="001D3659" w14:paraId="58A37FB1"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76A6DE14" w14:textId="77777777" w:rsidR="001D3659" w:rsidRDefault="005F2F57">
            <w:pPr>
              <w:ind w:left="0"/>
              <w:textAlignment w:val="center"/>
              <w:rPr>
                <w:b/>
                <w:color w:val="FFFFFF"/>
              </w:rPr>
            </w:pPr>
            <w:r>
              <w:rPr>
                <w:rFonts w:eastAsia="SimSun"/>
                <w:b/>
                <w:color w:val="FFFFFF"/>
                <w:lang w:val="en-US" w:eastAsia="zh-CN" w:bidi="ar"/>
              </w:rPr>
              <w:t>TIPO_ID</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AA29CEC"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B6B0D15"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4E1C880" w14:textId="77777777" w:rsidR="001D3659" w:rsidRDefault="005F2F57">
            <w:pPr>
              <w:ind w:left="0"/>
              <w:textAlignment w:val="center"/>
              <w:rPr>
                <w:color w:val="000000"/>
              </w:rPr>
            </w:pPr>
            <w:r>
              <w:rPr>
                <w:rFonts w:eastAsia="SimSun"/>
                <w:color w:val="000000"/>
                <w:lang w:val="en-US" w:eastAsia="zh-CN" w:bidi="ar"/>
              </w:rPr>
              <w:t>Sim</w:t>
            </w:r>
          </w:p>
        </w:tc>
        <w:tc>
          <w:tcPr>
            <w:tcW w:w="4589" w:type="dxa"/>
            <w:tcBorders>
              <w:top w:val="single" w:sz="2" w:space="0" w:color="FFFFFF"/>
              <w:left w:val="single" w:sz="2" w:space="0" w:color="FFFFFF"/>
              <w:bottom w:val="single" w:sz="2" w:space="0" w:color="FFFFFF"/>
            </w:tcBorders>
            <w:shd w:val="clear" w:color="DDEBF7" w:fill="DDEBF7"/>
            <w:vAlign w:val="center"/>
          </w:tcPr>
          <w:p w14:paraId="44D5C997" w14:textId="77777777" w:rsidR="001D3659" w:rsidRDefault="005F2F57">
            <w:pPr>
              <w:ind w:left="0"/>
              <w:textAlignment w:val="center"/>
              <w:rPr>
                <w:color w:val="000000"/>
              </w:rPr>
            </w:pPr>
            <w:r>
              <w:rPr>
                <w:rFonts w:eastAsia="SimSun"/>
                <w:color w:val="000000"/>
                <w:lang w:val="en-US" w:eastAsia="zh-CN" w:bidi="ar"/>
              </w:rPr>
              <w:t>Campo para FK com Tipo_</w:t>
            </w:r>
            <w:proofErr w:type="gramStart"/>
            <w:r>
              <w:rPr>
                <w:rFonts w:eastAsia="SimSun"/>
                <w:color w:val="000000"/>
                <w:lang w:val="en-US" w:eastAsia="zh-CN" w:bidi="ar"/>
              </w:rPr>
              <w:t>Pessoa(</w:t>
            </w:r>
            <w:proofErr w:type="gramEnd"/>
            <w:r>
              <w:rPr>
                <w:rFonts w:eastAsia="SimSun"/>
                <w:color w:val="000000"/>
                <w:lang w:val="en-US" w:eastAsia="zh-CN" w:bidi="ar"/>
              </w:rPr>
              <w:t>Atributo Id)</w:t>
            </w:r>
          </w:p>
        </w:tc>
      </w:tr>
      <w:tr w:rsidR="001D3659" w14:paraId="5B0520A1" w14:textId="77777777">
        <w:trPr>
          <w:trHeight w:val="556"/>
        </w:trPr>
        <w:tc>
          <w:tcPr>
            <w:tcW w:w="1602" w:type="dxa"/>
            <w:tcBorders>
              <w:top w:val="single" w:sz="2" w:space="0" w:color="FFFFFF"/>
              <w:bottom w:val="single" w:sz="2" w:space="0" w:color="FFFFFF"/>
              <w:right w:val="single" w:sz="2" w:space="0" w:color="FFFFFF"/>
            </w:tcBorders>
            <w:shd w:val="clear" w:color="5B9BD5" w:fill="5B9BD5"/>
            <w:vAlign w:val="center"/>
          </w:tcPr>
          <w:p w14:paraId="1366A157" w14:textId="77777777" w:rsidR="001D3659" w:rsidRDefault="005F2F57">
            <w:pPr>
              <w:ind w:left="0"/>
              <w:textAlignment w:val="center"/>
              <w:rPr>
                <w:b/>
                <w:color w:val="FFFFFF"/>
              </w:rPr>
            </w:pPr>
            <w:r>
              <w:rPr>
                <w:rFonts w:eastAsia="SimSun"/>
                <w:b/>
                <w:color w:val="FFFFFF"/>
                <w:lang w:val="en-US" w:eastAsia="zh-CN" w:bidi="ar"/>
              </w:rPr>
              <w:t>NOME</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634839A1"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120)</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4D7CA13"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5702D05"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bottom w:val="single" w:sz="2" w:space="0" w:color="FFFFFF"/>
            </w:tcBorders>
            <w:shd w:val="clear" w:color="DDEBF7" w:fill="DDEBF7"/>
            <w:vAlign w:val="center"/>
          </w:tcPr>
          <w:p w14:paraId="7B7BE4CA" w14:textId="77777777" w:rsidR="001D3659" w:rsidRDefault="005F2F57">
            <w:pPr>
              <w:ind w:left="0"/>
              <w:textAlignment w:val="center"/>
              <w:rPr>
                <w:color w:val="000000"/>
              </w:rPr>
            </w:pPr>
            <w:r>
              <w:rPr>
                <w:rFonts w:eastAsia="SimSun"/>
                <w:color w:val="000000"/>
                <w:lang w:val="en-US" w:eastAsia="zh-CN" w:bidi="ar"/>
              </w:rPr>
              <w:t>Campo para armazenar Nome da Pessoa</w:t>
            </w:r>
          </w:p>
        </w:tc>
      </w:tr>
      <w:tr w:rsidR="001D3659" w14:paraId="010F3966"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6EC19514" w14:textId="77777777" w:rsidR="001D3659" w:rsidRDefault="005F2F57">
            <w:pPr>
              <w:ind w:left="0"/>
              <w:textAlignment w:val="center"/>
              <w:rPr>
                <w:b/>
                <w:color w:val="FFFFFF"/>
              </w:rPr>
            </w:pPr>
            <w:r>
              <w:rPr>
                <w:rFonts w:eastAsia="SimSun"/>
                <w:b/>
                <w:color w:val="FFFFFF"/>
                <w:lang w:val="en-US" w:eastAsia="zh-CN" w:bidi="ar"/>
              </w:rPr>
              <w:t>RAZAO_SOCIAL</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381233E"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120)</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C31C87B"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CE4F10B"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bottom w:val="single" w:sz="2" w:space="0" w:color="FFFFFF"/>
            </w:tcBorders>
            <w:shd w:val="clear" w:color="DDEBF7" w:fill="DDEBF7"/>
            <w:vAlign w:val="center"/>
          </w:tcPr>
          <w:p w14:paraId="76003571" w14:textId="77777777" w:rsidR="001D3659" w:rsidRDefault="005F2F57">
            <w:pPr>
              <w:ind w:left="0"/>
              <w:textAlignment w:val="center"/>
              <w:rPr>
                <w:color w:val="000000"/>
              </w:rPr>
            </w:pPr>
            <w:r>
              <w:rPr>
                <w:rFonts w:eastAsia="SimSun"/>
                <w:color w:val="000000"/>
                <w:lang w:val="en-US" w:eastAsia="zh-CN" w:bidi="ar"/>
              </w:rPr>
              <w:t>Campo para armazenar Razão Social da Pessoa</w:t>
            </w:r>
          </w:p>
        </w:tc>
      </w:tr>
      <w:tr w:rsidR="001D3659" w14:paraId="642E535D"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4019AF95" w14:textId="77777777" w:rsidR="001D3659" w:rsidRDefault="005F2F57">
            <w:pPr>
              <w:ind w:left="0"/>
              <w:textAlignment w:val="center"/>
              <w:rPr>
                <w:b/>
                <w:color w:val="FFFFFF"/>
              </w:rPr>
            </w:pPr>
            <w:r>
              <w:rPr>
                <w:rFonts w:eastAsia="SimSun"/>
                <w:b/>
                <w:color w:val="FFFFFF"/>
                <w:lang w:val="en-US" w:eastAsia="zh-CN" w:bidi="ar"/>
              </w:rPr>
              <w:t>CPF</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471C371"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11)</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B63A2F7"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86F9A34"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bottom w:val="single" w:sz="2" w:space="0" w:color="FFFFFF"/>
            </w:tcBorders>
            <w:shd w:val="clear" w:color="DDEBF7" w:fill="DDEBF7"/>
            <w:vAlign w:val="center"/>
          </w:tcPr>
          <w:p w14:paraId="3C7B6068" w14:textId="77777777" w:rsidR="001D3659" w:rsidRDefault="005F2F57">
            <w:pPr>
              <w:ind w:left="0"/>
              <w:textAlignment w:val="center"/>
              <w:rPr>
                <w:color w:val="000000"/>
              </w:rPr>
            </w:pPr>
            <w:r>
              <w:rPr>
                <w:rFonts w:eastAsia="SimSun"/>
                <w:color w:val="000000"/>
                <w:lang w:val="en-US" w:eastAsia="zh-CN" w:bidi="ar"/>
              </w:rPr>
              <w:t>Campo para armazenar CPF da Pessoa</w:t>
            </w:r>
          </w:p>
        </w:tc>
      </w:tr>
      <w:tr w:rsidR="001D3659" w14:paraId="30B28680"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604111F7" w14:textId="77777777" w:rsidR="001D3659" w:rsidRDefault="005F2F57">
            <w:pPr>
              <w:ind w:left="0"/>
              <w:textAlignment w:val="center"/>
              <w:rPr>
                <w:b/>
                <w:color w:val="FFFFFF"/>
              </w:rPr>
            </w:pPr>
            <w:r>
              <w:rPr>
                <w:rFonts w:eastAsia="SimSun"/>
                <w:b/>
                <w:color w:val="FFFFFF"/>
                <w:lang w:val="en-US" w:eastAsia="zh-CN" w:bidi="ar"/>
              </w:rPr>
              <w:t>CNPJ</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B5B223F"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14)</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23DABD8"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2F658F6"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bottom w:val="single" w:sz="2" w:space="0" w:color="FFFFFF"/>
            </w:tcBorders>
            <w:shd w:val="clear" w:color="DDEBF7" w:fill="DDEBF7"/>
            <w:vAlign w:val="center"/>
          </w:tcPr>
          <w:p w14:paraId="3FBF8087" w14:textId="77777777" w:rsidR="001D3659" w:rsidRDefault="005F2F57">
            <w:pPr>
              <w:ind w:left="0"/>
              <w:textAlignment w:val="center"/>
              <w:rPr>
                <w:color w:val="000000"/>
              </w:rPr>
            </w:pPr>
            <w:r>
              <w:rPr>
                <w:rFonts w:eastAsia="SimSun"/>
                <w:color w:val="000000"/>
                <w:lang w:val="en-US" w:eastAsia="zh-CN" w:bidi="ar"/>
              </w:rPr>
              <w:t>Campo para armazenar CNPJ da Pessoa</w:t>
            </w:r>
          </w:p>
        </w:tc>
      </w:tr>
      <w:tr w:rsidR="001D3659" w14:paraId="7AB75102" w14:textId="77777777">
        <w:trPr>
          <w:trHeight w:val="280"/>
        </w:trPr>
        <w:tc>
          <w:tcPr>
            <w:tcW w:w="1602" w:type="dxa"/>
            <w:tcBorders>
              <w:top w:val="single" w:sz="2" w:space="0" w:color="FFFFFF"/>
              <w:bottom w:val="single" w:sz="2" w:space="0" w:color="FFFFFF"/>
              <w:right w:val="single" w:sz="2" w:space="0" w:color="FFFFFF"/>
            </w:tcBorders>
            <w:shd w:val="clear" w:color="5B9BD5" w:fill="5B9BD5"/>
            <w:vAlign w:val="center"/>
          </w:tcPr>
          <w:p w14:paraId="4BDEA39B" w14:textId="77777777" w:rsidR="001D3659" w:rsidRDefault="005F2F57">
            <w:pPr>
              <w:ind w:left="0"/>
              <w:textAlignment w:val="center"/>
              <w:rPr>
                <w:b/>
                <w:color w:val="FFFFFF"/>
              </w:rPr>
            </w:pPr>
            <w:r>
              <w:rPr>
                <w:rFonts w:eastAsia="SimSun"/>
                <w:b/>
                <w:color w:val="FFFFFF"/>
                <w:lang w:val="en-US" w:eastAsia="zh-CN" w:bidi="ar"/>
              </w:rPr>
              <w:t>DATA_NASCIMENTO</w:t>
            </w:r>
          </w:p>
        </w:tc>
        <w:tc>
          <w:tcPr>
            <w:tcW w:w="154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737599C"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w:t>
            </w:r>
          </w:p>
        </w:tc>
        <w:tc>
          <w:tcPr>
            <w:tcW w:w="58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1758984"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529709B"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bottom w:val="single" w:sz="2" w:space="0" w:color="FFFFFF"/>
            </w:tcBorders>
            <w:shd w:val="clear" w:color="DDEBF7" w:fill="DDEBF7"/>
            <w:vAlign w:val="center"/>
          </w:tcPr>
          <w:p w14:paraId="51D1DA7A" w14:textId="77777777" w:rsidR="001D3659" w:rsidRDefault="005F2F57">
            <w:pPr>
              <w:ind w:left="0"/>
              <w:textAlignment w:val="center"/>
              <w:rPr>
                <w:color w:val="000000"/>
              </w:rPr>
            </w:pPr>
            <w:r>
              <w:rPr>
                <w:rFonts w:eastAsia="SimSun"/>
                <w:color w:val="000000"/>
                <w:lang w:val="en-US" w:eastAsia="zh-CN" w:bidi="ar"/>
              </w:rPr>
              <w:t>Campo Data de nascimento da pessoa</w:t>
            </w:r>
          </w:p>
        </w:tc>
      </w:tr>
      <w:tr w:rsidR="001D3659" w14:paraId="500109C3" w14:textId="77777777">
        <w:trPr>
          <w:trHeight w:val="280"/>
        </w:trPr>
        <w:tc>
          <w:tcPr>
            <w:tcW w:w="1602" w:type="dxa"/>
            <w:tcBorders>
              <w:top w:val="single" w:sz="2" w:space="0" w:color="FFFFFF"/>
              <w:right w:val="single" w:sz="2" w:space="0" w:color="FFFFFF"/>
            </w:tcBorders>
            <w:shd w:val="clear" w:color="5B9BD5" w:fill="5B9BD5"/>
            <w:vAlign w:val="center"/>
          </w:tcPr>
          <w:p w14:paraId="65ABBFFF" w14:textId="77777777" w:rsidR="001D3659" w:rsidRDefault="005F2F57">
            <w:pPr>
              <w:ind w:left="0"/>
              <w:textAlignment w:val="center"/>
              <w:rPr>
                <w:b/>
                <w:color w:val="FFFFFF"/>
              </w:rPr>
            </w:pPr>
            <w:r>
              <w:rPr>
                <w:rFonts w:eastAsia="SimSun"/>
                <w:b/>
                <w:color w:val="FFFFFF"/>
                <w:lang w:val="en-US" w:eastAsia="zh-CN" w:bidi="ar"/>
              </w:rPr>
              <w:t>SEXO</w:t>
            </w:r>
          </w:p>
        </w:tc>
        <w:tc>
          <w:tcPr>
            <w:tcW w:w="1548" w:type="dxa"/>
            <w:gridSpan w:val="2"/>
            <w:tcBorders>
              <w:top w:val="single" w:sz="2" w:space="0" w:color="FFFFFF"/>
              <w:left w:val="single" w:sz="2" w:space="0" w:color="FFFFFF"/>
              <w:right w:val="single" w:sz="2" w:space="0" w:color="FFFFFF"/>
            </w:tcBorders>
            <w:shd w:val="clear" w:color="DDEBF7" w:fill="DDEBF7"/>
            <w:vAlign w:val="center"/>
          </w:tcPr>
          <w:p w14:paraId="08F186A9"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w:t>
            </w:r>
          </w:p>
        </w:tc>
        <w:tc>
          <w:tcPr>
            <w:tcW w:w="587" w:type="dxa"/>
            <w:tcBorders>
              <w:top w:val="single" w:sz="2" w:space="0" w:color="FFFFFF"/>
              <w:left w:val="single" w:sz="2" w:space="0" w:color="FFFFFF"/>
              <w:right w:val="single" w:sz="2" w:space="0" w:color="FFFFFF"/>
            </w:tcBorders>
            <w:shd w:val="clear" w:color="DDEBF7" w:fill="DDEBF7"/>
            <w:vAlign w:val="center"/>
          </w:tcPr>
          <w:p w14:paraId="34C7BFE3" w14:textId="77777777" w:rsidR="001D3659" w:rsidRDefault="005F2F57">
            <w:pPr>
              <w:ind w:left="0"/>
              <w:textAlignment w:val="center"/>
              <w:rPr>
                <w:color w:val="000000"/>
              </w:rPr>
            </w:pPr>
            <w:r>
              <w:rPr>
                <w:rFonts w:eastAsia="SimSun"/>
                <w:color w:val="000000"/>
                <w:lang w:val="en-US" w:eastAsia="zh-CN" w:bidi="ar"/>
              </w:rPr>
              <w:t>Não</w:t>
            </w:r>
          </w:p>
        </w:tc>
        <w:tc>
          <w:tcPr>
            <w:tcW w:w="463" w:type="dxa"/>
            <w:tcBorders>
              <w:top w:val="single" w:sz="2" w:space="0" w:color="FFFFFF"/>
              <w:left w:val="single" w:sz="2" w:space="0" w:color="FFFFFF"/>
              <w:right w:val="single" w:sz="2" w:space="0" w:color="FFFFFF"/>
            </w:tcBorders>
            <w:shd w:val="clear" w:color="DDEBF7" w:fill="DDEBF7"/>
            <w:vAlign w:val="center"/>
          </w:tcPr>
          <w:p w14:paraId="6E192DAC" w14:textId="77777777" w:rsidR="001D3659" w:rsidRDefault="005F2F57">
            <w:pPr>
              <w:ind w:left="0"/>
              <w:textAlignment w:val="center"/>
              <w:rPr>
                <w:color w:val="000000"/>
              </w:rPr>
            </w:pPr>
            <w:r>
              <w:rPr>
                <w:rFonts w:eastAsia="SimSun"/>
                <w:color w:val="000000"/>
                <w:lang w:val="en-US" w:eastAsia="zh-CN" w:bidi="ar"/>
              </w:rPr>
              <w:t>Não</w:t>
            </w:r>
          </w:p>
        </w:tc>
        <w:tc>
          <w:tcPr>
            <w:tcW w:w="4589" w:type="dxa"/>
            <w:tcBorders>
              <w:top w:val="single" w:sz="2" w:space="0" w:color="FFFFFF"/>
              <w:left w:val="single" w:sz="2" w:space="0" w:color="FFFFFF"/>
            </w:tcBorders>
            <w:shd w:val="clear" w:color="DDEBF7" w:fill="DDEBF7"/>
            <w:vAlign w:val="center"/>
          </w:tcPr>
          <w:p w14:paraId="56FA00E4" w14:textId="77777777" w:rsidR="001D3659" w:rsidRDefault="005F2F57">
            <w:pPr>
              <w:ind w:left="0"/>
              <w:textAlignment w:val="center"/>
              <w:rPr>
                <w:color w:val="000000"/>
              </w:rPr>
            </w:pPr>
            <w:r>
              <w:rPr>
                <w:rFonts w:eastAsia="SimSun"/>
                <w:color w:val="000000"/>
                <w:lang w:val="en-US" w:eastAsia="zh-CN" w:bidi="ar"/>
              </w:rPr>
              <w:t>Campo para armazenar sexo da Pessoa</w:t>
            </w:r>
          </w:p>
        </w:tc>
      </w:tr>
    </w:tbl>
    <w:p w14:paraId="52E05CFF" w14:textId="77777777" w:rsidR="001D3659" w:rsidRDefault="005F2F57" w:rsidP="001F44F6">
      <w:pPr>
        <w:autoSpaceDE w:val="0"/>
        <w:autoSpaceDN w:val="0"/>
        <w:adjustRightInd w:val="0"/>
        <w:spacing w:after="0" w:line="360" w:lineRule="auto"/>
        <w:ind w:left="289"/>
        <w:jc w:val="both"/>
        <w:pPrChange w:id="526" w:author="JORGE TODOE MATSUSHIMA" w:date="2018-12-01T14:39:00Z">
          <w:pPr>
            <w:autoSpaceDE w:val="0"/>
            <w:autoSpaceDN w:val="0"/>
            <w:adjustRightInd w:val="0"/>
            <w:spacing w:line="360" w:lineRule="auto"/>
            <w:jc w:val="both"/>
          </w:pPr>
        </w:pPrChange>
      </w:pPr>
      <w:r>
        <w:rPr>
          <w:sz w:val="20"/>
        </w:rPr>
        <w:t>Fonte: O Autor (2018)</w:t>
      </w:r>
    </w:p>
    <w:p w14:paraId="045C96B4"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42</w:t>
      </w:r>
      <w:r>
        <w:rPr>
          <w:sz w:val="24"/>
          <w:szCs w:val="24"/>
        </w:rPr>
        <w:fldChar w:fldCharType="end"/>
      </w:r>
      <w:bookmarkStart w:id="527" w:name="_Toc3561"/>
      <w:r>
        <w:rPr>
          <w:sz w:val="24"/>
          <w:szCs w:val="24"/>
        </w:rPr>
        <w:t>. Dicionário de Dados: Tabela Região</w:t>
      </w:r>
      <w:r>
        <w:rPr>
          <w:sz w:val="24"/>
          <w:szCs w:val="24"/>
          <w:lang w:val="en-US"/>
        </w:rPr>
        <w:t>.</w:t>
      </w:r>
      <w:bookmarkEnd w:id="527"/>
    </w:p>
    <w:tbl>
      <w:tblPr>
        <w:tblW w:w="8775" w:type="dxa"/>
        <w:tblInd w:w="327" w:type="dxa"/>
        <w:tblLayout w:type="fixed"/>
        <w:tblCellMar>
          <w:top w:w="15" w:type="dxa"/>
          <w:left w:w="15" w:type="dxa"/>
          <w:bottom w:w="15" w:type="dxa"/>
          <w:right w:w="15" w:type="dxa"/>
        </w:tblCellMar>
        <w:tblLook w:val="04A0" w:firstRow="1" w:lastRow="0" w:firstColumn="1" w:lastColumn="0" w:noHBand="0" w:noVBand="1"/>
      </w:tblPr>
      <w:tblGrid>
        <w:gridCol w:w="1745"/>
        <w:gridCol w:w="597"/>
        <w:gridCol w:w="863"/>
        <w:gridCol w:w="477"/>
        <w:gridCol w:w="573"/>
        <w:gridCol w:w="4520"/>
      </w:tblGrid>
      <w:tr w:rsidR="001D3659" w14:paraId="0FA32066" w14:textId="77777777">
        <w:trPr>
          <w:trHeight w:val="300"/>
        </w:trPr>
        <w:tc>
          <w:tcPr>
            <w:tcW w:w="8775" w:type="dxa"/>
            <w:gridSpan w:val="6"/>
            <w:tcBorders>
              <w:bottom w:val="single" w:sz="18" w:space="0" w:color="FFFFFF"/>
              <w:right w:val="single" w:sz="2" w:space="0" w:color="FFFFFF"/>
            </w:tcBorders>
            <w:shd w:val="clear" w:color="5B9BD5" w:fill="5B9BD5"/>
            <w:vAlign w:val="center"/>
          </w:tcPr>
          <w:p w14:paraId="6F0E38BA" w14:textId="77777777" w:rsidR="001D3659" w:rsidRDefault="005F2F57">
            <w:pPr>
              <w:jc w:val="center"/>
              <w:textAlignment w:val="center"/>
              <w:rPr>
                <w:rFonts w:ascii="Calibri" w:hAnsi="Calibri" w:cs="Calibri"/>
                <w:b/>
                <w:color w:val="FFFFFF"/>
              </w:rPr>
            </w:pPr>
            <w:proofErr w:type="gramStart"/>
            <w:r>
              <w:rPr>
                <w:rFonts w:ascii="Calibri" w:eastAsia="SimSun" w:hAnsi="Calibri" w:cs="Calibri"/>
                <w:b/>
                <w:color w:val="FFFFFF"/>
                <w:lang w:val="en-US" w:eastAsia="zh-CN" w:bidi="ar"/>
              </w:rPr>
              <w:t>Tabela:</w:t>
            </w:r>
            <w:r>
              <w:rPr>
                <w:rFonts w:ascii="Calibri" w:eastAsia="SimSun" w:hAnsi="Calibri" w:cs="Calibri"/>
                <w:b/>
                <w:color w:val="FFFFFF"/>
                <w:lang w:eastAsia="zh-CN" w:bidi="ar"/>
              </w:rPr>
              <w:t>Região</w:t>
            </w:r>
            <w:proofErr w:type="gramEnd"/>
          </w:p>
        </w:tc>
      </w:tr>
      <w:tr w:rsidR="001D3659" w14:paraId="5166AD18" w14:textId="77777777">
        <w:trPr>
          <w:trHeight w:val="320"/>
        </w:trPr>
        <w:tc>
          <w:tcPr>
            <w:tcW w:w="2342" w:type="dxa"/>
            <w:gridSpan w:val="2"/>
            <w:tcBorders>
              <w:top w:val="single" w:sz="18" w:space="0" w:color="FFFFFF"/>
              <w:bottom w:val="single" w:sz="2" w:space="0" w:color="FFFFFF"/>
              <w:right w:val="single" w:sz="2" w:space="0" w:color="FFFFFF"/>
            </w:tcBorders>
            <w:shd w:val="clear" w:color="5B9BD5" w:fill="5B9BD5"/>
            <w:vAlign w:val="center"/>
          </w:tcPr>
          <w:p w14:paraId="001EA108" w14:textId="77777777" w:rsidR="001D3659" w:rsidRDefault="005F2F57">
            <w:pPr>
              <w:ind w:left="0"/>
              <w:textAlignment w:val="center"/>
              <w:rPr>
                <w:rFonts w:ascii="Calibri" w:hAnsi="Calibri" w:cs="Calibri"/>
                <w:b/>
                <w:color w:val="FFFFFF"/>
              </w:rPr>
            </w:pPr>
            <w:r>
              <w:rPr>
                <w:rFonts w:ascii="Calibri" w:eastAsia="SimSun" w:hAnsi="Calibri" w:cs="Calibri"/>
                <w:b/>
                <w:color w:val="FFFFFF"/>
                <w:lang w:val="en-US" w:eastAsia="zh-CN" w:bidi="ar"/>
              </w:rPr>
              <w:t>Descrição Da Tabela</w:t>
            </w:r>
          </w:p>
        </w:tc>
        <w:tc>
          <w:tcPr>
            <w:tcW w:w="6433"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32145752" w14:textId="77777777" w:rsidR="001D3659" w:rsidRDefault="005F2F57">
            <w:pPr>
              <w:textAlignment w:val="center"/>
              <w:rPr>
                <w:rFonts w:ascii="Calibri" w:hAnsi="Calibri" w:cs="Calibri"/>
                <w:color w:val="000000"/>
              </w:rPr>
            </w:pPr>
            <w:r>
              <w:rPr>
                <w:rFonts w:ascii="Calibri" w:eastAsia="SimSun" w:hAnsi="Calibri" w:cs="Calibri"/>
                <w:color w:val="000000"/>
                <w:lang w:val="en-US" w:eastAsia="zh-CN" w:bidi="ar"/>
              </w:rPr>
              <w:t>Tabela para cadastro das regiões de entrega das empresas</w:t>
            </w:r>
          </w:p>
        </w:tc>
      </w:tr>
      <w:tr w:rsidR="001D3659" w14:paraId="2F27330A" w14:textId="77777777">
        <w:trPr>
          <w:trHeight w:val="320"/>
        </w:trPr>
        <w:tc>
          <w:tcPr>
            <w:tcW w:w="8775" w:type="dxa"/>
            <w:gridSpan w:val="6"/>
            <w:tcBorders>
              <w:top w:val="single" w:sz="2" w:space="0" w:color="FFFFFF"/>
              <w:bottom w:val="single" w:sz="2" w:space="0" w:color="FFFFFF"/>
              <w:right w:val="single" w:sz="2" w:space="0" w:color="FFFFFF"/>
            </w:tcBorders>
            <w:shd w:val="clear" w:color="5B9BD5" w:fill="5B9BD5"/>
            <w:vAlign w:val="center"/>
          </w:tcPr>
          <w:p w14:paraId="6B0B64CE" w14:textId="77777777" w:rsidR="001D3659" w:rsidRDefault="005F2F57">
            <w:pPr>
              <w:ind w:left="0"/>
              <w:textAlignment w:val="center"/>
              <w:rPr>
                <w:rFonts w:ascii="Calibri" w:hAnsi="Calibri" w:cs="Calibri"/>
                <w:b/>
                <w:color w:val="FFFFFF"/>
              </w:rPr>
            </w:pPr>
            <w:r>
              <w:rPr>
                <w:rFonts w:ascii="Calibri" w:eastAsia="SimSun" w:hAnsi="Calibri" w:cs="Calibri"/>
                <w:b/>
                <w:color w:val="FFFFFF"/>
                <w:lang w:val="en-US" w:eastAsia="zh-CN" w:bidi="ar"/>
              </w:rPr>
              <w:t>Campos</w:t>
            </w:r>
          </w:p>
        </w:tc>
      </w:tr>
      <w:tr w:rsidR="001D3659" w14:paraId="64B76720" w14:textId="77777777">
        <w:trPr>
          <w:trHeight w:val="280"/>
        </w:trPr>
        <w:tc>
          <w:tcPr>
            <w:tcW w:w="1745" w:type="dxa"/>
            <w:tcBorders>
              <w:top w:val="single" w:sz="2" w:space="0" w:color="FFFFFF"/>
              <w:bottom w:val="single" w:sz="2" w:space="0" w:color="FFFFFF"/>
              <w:right w:val="single" w:sz="2" w:space="0" w:color="FFFFFF"/>
            </w:tcBorders>
            <w:shd w:val="clear" w:color="5B9BD5" w:fill="5B9BD5"/>
            <w:vAlign w:val="center"/>
          </w:tcPr>
          <w:p w14:paraId="0DDDD862" w14:textId="77777777" w:rsidR="001D3659" w:rsidRDefault="005F2F57">
            <w:pPr>
              <w:ind w:left="0"/>
              <w:textAlignment w:val="center"/>
              <w:rPr>
                <w:rFonts w:ascii="Calibri" w:hAnsi="Calibri" w:cs="Calibri"/>
                <w:b/>
                <w:color w:val="FFFFFF"/>
              </w:rPr>
            </w:pPr>
            <w:r>
              <w:rPr>
                <w:rFonts w:ascii="Calibri" w:eastAsia="SimSun" w:hAnsi="Calibri" w:cs="Calibri"/>
                <w:b/>
                <w:color w:val="FFFFFF"/>
                <w:lang w:val="en-US" w:eastAsia="zh-CN" w:bidi="ar"/>
              </w:rPr>
              <w:t>Nome Do Campo</w:t>
            </w:r>
          </w:p>
        </w:tc>
        <w:tc>
          <w:tcPr>
            <w:tcW w:w="1460"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2C2E199" w14:textId="77777777" w:rsidR="001D3659" w:rsidRDefault="005F2F57">
            <w:pPr>
              <w:ind w:left="0"/>
              <w:textAlignment w:val="center"/>
              <w:rPr>
                <w:rFonts w:ascii="Calibri" w:hAnsi="Calibri" w:cs="Calibri"/>
                <w:b/>
                <w:color w:val="000000"/>
              </w:rPr>
            </w:pPr>
            <w:r>
              <w:rPr>
                <w:rFonts w:ascii="Calibri" w:eastAsia="SimSun" w:hAnsi="Calibri" w:cs="Calibri"/>
                <w:b/>
                <w:color w:val="000000"/>
                <w:lang w:val="en-US" w:eastAsia="zh-CN" w:bidi="ar"/>
              </w:rPr>
              <w:t>Tipo do Campo</w:t>
            </w:r>
          </w:p>
        </w:tc>
        <w:tc>
          <w:tcPr>
            <w:tcW w:w="47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95574AF" w14:textId="77777777" w:rsidR="001D3659" w:rsidRDefault="005F2F57">
            <w:pPr>
              <w:ind w:left="0"/>
              <w:textAlignment w:val="center"/>
              <w:rPr>
                <w:rFonts w:ascii="Calibri" w:hAnsi="Calibri" w:cs="Calibri"/>
                <w:b/>
                <w:color w:val="000000"/>
              </w:rPr>
            </w:pPr>
            <w:r>
              <w:rPr>
                <w:rFonts w:ascii="Calibri" w:eastAsia="SimSun" w:hAnsi="Calibri" w:cs="Calibri"/>
                <w:b/>
                <w:color w:val="000000"/>
                <w:lang w:val="en-US" w:eastAsia="zh-CN" w:bidi="ar"/>
              </w:rPr>
              <w:t>PK</w:t>
            </w:r>
          </w:p>
        </w:tc>
        <w:tc>
          <w:tcPr>
            <w:tcW w:w="57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E6A5011" w14:textId="77777777" w:rsidR="001D3659" w:rsidRDefault="005F2F57">
            <w:pPr>
              <w:ind w:left="0"/>
              <w:textAlignment w:val="center"/>
              <w:rPr>
                <w:rFonts w:ascii="Calibri" w:hAnsi="Calibri" w:cs="Calibri"/>
                <w:b/>
                <w:color w:val="000000"/>
              </w:rPr>
            </w:pPr>
            <w:r>
              <w:rPr>
                <w:rFonts w:ascii="Calibri" w:eastAsia="SimSun" w:hAnsi="Calibri" w:cs="Calibri"/>
                <w:b/>
                <w:color w:val="000000"/>
                <w:lang w:val="en-US" w:eastAsia="zh-CN" w:bidi="ar"/>
              </w:rPr>
              <w:t>FK</w:t>
            </w:r>
          </w:p>
        </w:tc>
        <w:tc>
          <w:tcPr>
            <w:tcW w:w="4520" w:type="dxa"/>
            <w:tcBorders>
              <w:top w:val="single" w:sz="2" w:space="0" w:color="FFFFFF"/>
              <w:left w:val="single" w:sz="2" w:space="0" w:color="FFFFFF"/>
              <w:bottom w:val="single" w:sz="2" w:space="0" w:color="FFFFFF"/>
            </w:tcBorders>
            <w:shd w:val="clear" w:color="DDEBF7" w:fill="DDEBF7"/>
            <w:vAlign w:val="center"/>
          </w:tcPr>
          <w:p w14:paraId="0F8E64A2" w14:textId="77777777" w:rsidR="001D3659" w:rsidRDefault="005F2F57">
            <w:pPr>
              <w:ind w:left="0"/>
              <w:textAlignment w:val="center"/>
              <w:rPr>
                <w:rFonts w:ascii="Calibri" w:hAnsi="Calibri" w:cs="Calibri"/>
                <w:b/>
                <w:color w:val="000000"/>
              </w:rPr>
            </w:pPr>
            <w:r>
              <w:rPr>
                <w:rFonts w:ascii="Calibri" w:eastAsia="SimSun" w:hAnsi="Calibri" w:cs="Calibri"/>
                <w:b/>
                <w:color w:val="000000"/>
                <w:lang w:val="en-US" w:eastAsia="zh-CN" w:bidi="ar"/>
              </w:rPr>
              <w:t>Comentário</w:t>
            </w:r>
          </w:p>
        </w:tc>
      </w:tr>
      <w:tr w:rsidR="001D3659" w14:paraId="36D66193" w14:textId="77777777">
        <w:trPr>
          <w:trHeight w:val="280"/>
        </w:trPr>
        <w:tc>
          <w:tcPr>
            <w:tcW w:w="1745" w:type="dxa"/>
            <w:tcBorders>
              <w:top w:val="single" w:sz="2" w:space="0" w:color="FFFFFF"/>
              <w:bottom w:val="single" w:sz="2" w:space="0" w:color="FFFFFF"/>
              <w:right w:val="single" w:sz="2" w:space="0" w:color="FFFFFF"/>
            </w:tcBorders>
            <w:shd w:val="clear" w:color="5B9BD5" w:fill="5B9BD5"/>
            <w:vAlign w:val="center"/>
          </w:tcPr>
          <w:p w14:paraId="6AFC3361" w14:textId="77777777" w:rsidR="001D3659" w:rsidRDefault="005F2F57">
            <w:pPr>
              <w:ind w:left="0"/>
              <w:textAlignment w:val="center"/>
              <w:rPr>
                <w:rFonts w:ascii="Calibri" w:hAnsi="Calibri" w:cs="Calibri"/>
                <w:b/>
                <w:color w:val="FFFFFF"/>
              </w:rPr>
            </w:pPr>
            <w:r>
              <w:rPr>
                <w:rFonts w:ascii="Calibri" w:eastAsia="SimSun" w:hAnsi="Calibri" w:cs="Calibri"/>
                <w:b/>
                <w:color w:val="FFFFFF"/>
                <w:lang w:val="en-US" w:eastAsia="zh-CN" w:bidi="ar"/>
              </w:rPr>
              <w:t>ID</w:t>
            </w:r>
          </w:p>
        </w:tc>
        <w:tc>
          <w:tcPr>
            <w:tcW w:w="1460"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684BFAA2" w14:textId="77777777" w:rsidR="001D3659" w:rsidRDefault="005F2F57">
            <w:pPr>
              <w:ind w:left="0"/>
              <w:textAlignment w:val="center"/>
              <w:rPr>
                <w:rFonts w:ascii="Calibri" w:hAnsi="Calibri" w:cs="Calibri"/>
                <w:color w:val="000000"/>
              </w:rPr>
            </w:pPr>
            <w:proofErr w:type="gramStart"/>
            <w:r>
              <w:rPr>
                <w:rFonts w:ascii="Calibri" w:eastAsia="SimSun" w:hAnsi="Calibri" w:cs="Calibri"/>
                <w:color w:val="000000"/>
                <w:lang w:val="en-US" w:eastAsia="zh-CN" w:bidi="ar"/>
              </w:rPr>
              <w:t>INT(</w:t>
            </w:r>
            <w:proofErr w:type="gramEnd"/>
            <w:r>
              <w:rPr>
                <w:rFonts w:ascii="Calibri" w:eastAsia="SimSun" w:hAnsi="Calibri" w:cs="Calibri"/>
                <w:color w:val="000000"/>
                <w:lang w:val="en-US" w:eastAsia="zh-CN" w:bidi="ar"/>
              </w:rPr>
              <w:t>11)</w:t>
            </w:r>
          </w:p>
        </w:tc>
        <w:tc>
          <w:tcPr>
            <w:tcW w:w="47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5DB165B"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Sim</w:t>
            </w:r>
          </w:p>
        </w:tc>
        <w:tc>
          <w:tcPr>
            <w:tcW w:w="57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0F5846B"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Não</w:t>
            </w:r>
          </w:p>
        </w:tc>
        <w:tc>
          <w:tcPr>
            <w:tcW w:w="4520" w:type="dxa"/>
            <w:tcBorders>
              <w:top w:val="single" w:sz="2" w:space="0" w:color="FFFFFF"/>
              <w:left w:val="single" w:sz="2" w:space="0" w:color="FFFFFF"/>
              <w:bottom w:val="single" w:sz="2" w:space="0" w:color="FFFFFF"/>
            </w:tcBorders>
            <w:shd w:val="clear" w:color="DDEBF7" w:fill="DDEBF7"/>
            <w:vAlign w:val="center"/>
          </w:tcPr>
          <w:p w14:paraId="65E5AACD"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Campo identificador para Região</w:t>
            </w:r>
          </w:p>
        </w:tc>
      </w:tr>
      <w:tr w:rsidR="001D3659" w14:paraId="17491C16" w14:textId="77777777">
        <w:trPr>
          <w:trHeight w:val="280"/>
        </w:trPr>
        <w:tc>
          <w:tcPr>
            <w:tcW w:w="1745" w:type="dxa"/>
            <w:tcBorders>
              <w:top w:val="single" w:sz="2" w:space="0" w:color="FFFFFF"/>
              <w:bottom w:val="single" w:sz="2" w:space="0" w:color="FFFFFF"/>
              <w:right w:val="single" w:sz="2" w:space="0" w:color="FFFFFF"/>
            </w:tcBorders>
            <w:shd w:val="clear" w:color="5B9BD5" w:fill="5B9BD5"/>
            <w:vAlign w:val="center"/>
          </w:tcPr>
          <w:p w14:paraId="596A274E" w14:textId="77777777" w:rsidR="001D3659" w:rsidRDefault="005F2F57">
            <w:pPr>
              <w:ind w:left="0"/>
              <w:textAlignment w:val="center"/>
              <w:rPr>
                <w:rFonts w:ascii="Calibri" w:hAnsi="Calibri" w:cs="Calibri"/>
                <w:b/>
                <w:color w:val="FFFFFF"/>
              </w:rPr>
            </w:pPr>
            <w:r>
              <w:rPr>
                <w:rFonts w:ascii="Calibri" w:eastAsia="SimSun" w:hAnsi="Calibri" w:cs="Calibri"/>
                <w:b/>
                <w:color w:val="FFFFFF"/>
                <w:lang w:val="en-US" w:eastAsia="zh-CN" w:bidi="ar"/>
              </w:rPr>
              <w:t>DESCRICAO</w:t>
            </w:r>
          </w:p>
        </w:tc>
        <w:tc>
          <w:tcPr>
            <w:tcW w:w="1460"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5872D28C" w14:textId="77777777" w:rsidR="001D3659" w:rsidRDefault="005F2F57">
            <w:pPr>
              <w:ind w:left="0"/>
              <w:textAlignment w:val="center"/>
              <w:rPr>
                <w:rFonts w:ascii="Calibri" w:hAnsi="Calibri" w:cs="Calibri"/>
                <w:color w:val="000000"/>
              </w:rPr>
            </w:pPr>
            <w:proofErr w:type="gramStart"/>
            <w:r>
              <w:rPr>
                <w:rFonts w:ascii="Calibri" w:eastAsia="SimSun" w:hAnsi="Calibri" w:cs="Calibri"/>
                <w:color w:val="000000"/>
                <w:lang w:val="en-US" w:eastAsia="zh-CN" w:bidi="ar"/>
              </w:rPr>
              <w:t>VARCHAR(</w:t>
            </w:r>
            <w:proofErr w:type="gramEnd"/>
            <w:r>
              <w:rPr>
                <w:rFonts w:ascii="Calibri" w:eastAsia="SimSun" w:hAnsi="Calibri" w:cs="Calibri"/>
                <w:color w:val="000000"/>
                <w:lang w:val="en-US" w:eastAsia="zh-CN" w:bidi="ar"/>
              </w:rPr>
              <w:t>100)</w:t>
            </w:r>
          </w:p>
        </w:tc>
        <w:tc>
          <w:tcPr>
            <w:tcW w:w="47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8041E53"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Não</w:t>
            </w:r>
          </w:p>
        </w:tc>
        <w:tc>
          <w:tcPr>
            <w:tcW w:w="57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10C2B58"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Não</w:t>
            </w:r>
          </w:p>
        </w:tc>
        <w:tc>
          <w:tcPr>
            <w:tcW w:w="4520" w:type="dxa"/>
            <w:tcBorders>
              <w:top w:val="single" w:sz="2" w:space="0" w:color="FFFFFF"/>
              <w:left w:val="single" w:sz="2" w:space="0" w:color="FFFFFF"/>
              <w:bottom w:val="single" w:sz="2" w:space="0" w:color="FFFFFF"/>
            </w:tcBorders>
            <w:shd w:val="clear" w:color="DDEBF7" w:fill="DDEBF7"/>
            <w:vAlign w:val="center"/>
          </w:tcPr>
          <w:p w14:paraId="2AE7BCF7"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 xml:space="preserve">Descrição da </w:t>
            </w:r>
            <w:proofErr w:type="gramStart"/>
            <w:r>
              <w:rPr>
                <w:rFonts w:ascii="Calibri" w:eastAsia="SimSun" w:hAnsi="Calibri" w:cs="Calibri"/>
                <w:color w:val="000000"/>
                <w:lang w:val="en-US" w:eastAsia="zh-CN" w:bidi="ar"/>
              </w:rPr>
              <w:t>Região(</w:t>
            </w:r>
            <w:proofErr w:type="gramEnd"/>
            <w:r>
              <w:rPr>
                <w:rFonts w:ascii="Calibri" w:eastAsia="SimSun" w:hAnsi="Calibri" w:cs="Calibri"/>
                <w:color w:val="000000"/>
                <w:lang w:val="en-US" w:eastAsia="zh-CN" w:bidi="ar"/>
              </w:rPr>
              <w:t>facilitar Identificação)</w:t>
            </w:r>
          </w:p>
        </w:tc>
      </w:tr>
      <w:tr w:rsidR="001D3659" w14:paraId="3B9455CC" w14:textId="77777777">
        <w:trPr>
          <w:trHeight w:val="280"/>
        </w:trPr>
        <w:tc>
          <w:tcPr>
            <w:tcW w:w="1745" w:type="dxa"/>
            <w:tcBorders>
              <w:top w:val="single" w:sz="2" w:space="0" w:color="FFFFFF"/>
              <w:right w:val="single" w:sz="2" w:space="0" w:color="FFFFFF"/>
            </w:tcBorders>
            <w:shd w:val="clear" w:color="5B9BD5" w:fill="5B9BD5"/>
            <w:vAlign w:val="center"/>
          </w:tcPr>
          <w:p w14:paraId="6AC72EFD" w14:textId="77777777" w:rsidR="001D3659" w:rsidRDefault="005F2F57">
            <w:pPr>
              <w:ind w:left="0"/>
              <w:textAlignment w:val="center"/>
              <w:rPr>
                <w:rFonts w:ascii="Calibri" w:hAnsi="Calibri" w:cs="Calibri"/>
                <w:b/>
                <w:color w:val="FFFFFF"/>
              </w:rPr>
            </w:pPr>
            <w:r>
              <w:rPr>
                <w:rFonts w:ascii="Calibri" w:eastAsia="SimSun" w:hAnsi="Calibri" w:cs="Calibri"/>
                <w:b/>
                <w:color w:val="FFFFFF"/>
                <w:lang w:val="en-US" w:eastAsia="zh-CN" w:bidi="ar"/>
              </w:rPr>
              <w:t>EMPRESA_ID</w:t>
            </w:r>
          </w:p>
        </w:tc>
        <w:tc>
          <w:tcPr>
            <w:tcW w:w="1460" w:type="dxa"/>
            <w:gridSpan w:val="2"/>
            <w:tcBorders>
              <w:top w:val="single" w:sz="2" w:space="0" w:color="FFFFFF"/>
              <w:left w:val="single" w:sz="2" w:space="0" w:color="FFFFFF"/>
              <w:right w:val="single" w:sz="2" w:space="0" w:color="FFFFFF"/>
            </w:tcBorders>
            <w:shd w:val="clear" w:color="DDEBF7" w:fill="DDEBF7"/>
            <w:vAlign w:val="center"/>
          </w:tcPr>
          <w:p w14:paraId="7662862F" w14:textId="77777777" w:rsidR="001D3659" w:rsidRDefault="005F2F57">
            <w:pPr>
              <w:ind w:left="0"/>
              <w:textAlignment w:val="center"/>
              <w:rPr>
                <w:rFonts w:ascii="Calibri" w:hAnsi="Calibri" w:cs="Calibri"/>
                <w:color w:val="000000"/>
              </w:rPr>
            </w:pPr>
            <w:proofErr w:type="gramStart"/>
            <w:r>
              <w:rPr>
                <w:rFonts w:ascii="Calibri" w:eastAsia="SimSun" w:hAnsi="Calibri" w:cs="Calibri"/>
                <w:color w:val="000000"/>
                <w:lang w:val="en-US" w:eastAsia="zh-CN" w:bidi="ar"/>
              </w:rPr>
              <w:t>INT(</w:t>
            </w:r>
            <w:proofErr w:type="gramEnd"/>
            <w:r>
              <w:rPr>
                <w:rFonts w:ascii="Calibri" w:eastAsia="SimSun" w:hAnsi="Calibri" w:cs="Calibri"/>
                <w:color w:val="000000"/>
                <w:lang w:val="en-US" w:eastAsia="zh-CN" w:bidi="ar"/>
              </w:rPr>
              <w:t>11)</w:t>
            </w:r>
          </w:p>
        </w:tc>
        <w:tc>
          <w:tcPr>
            <w:tcW w:w="477" w:type="dxa"/>
            <w:tcBorders>
              <w:top w:val="single" w:sz="2" w:space="0" w:color="FFFFFF"/>
              <w:left w:val="single" w:sz="2" w:space="0" w:color="FFFFFF"/>
              <w:right w:val="single" w:sz="2" w:space="0" w:color="FFFFFF"/>
            </w:tcBorders>
            <w:shd w:val="clear" w:color="DDEBF7" w:fill="DDEBF7"/>
            <w:vAlign w:val="center"/>
          </w:tcPr>
          <w:p w14:paraId="3CC2B707"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Não</w:t>
            </w:r>
          </w:p>
        </w:tc>
        <w:tc>
          <w:tcPr>
            <w:tcW w:w="573" w:type="dxa"/>
            <w:tcBorders>
              <w:top w:val="single" w:sz="2" w:space="0" w:color="FFFFFF"/>
              <w:left w:val="single" w:sz="2" w:space="0" w:color="FFFFFF"/>
              <w:right w:val="single" w:sz="2" w:space="0" w:color="FFFFFF"/>
            </w:tcBorders>
            <w:shd w:val="clear" w:color="DDEBF7" w:fill="DDEBF7"/>
            <w:vAlign w:val="center"/>
          </w:tcPr>
          <w:p w14:paraId="14F46E6C"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Sim</w:t>
            </w:r>
          </w:p>
        </w:tc>
        <w:tc>
          <w:tcPr>
            <w:tcW w:w="4520" w:type="dxa"/>
            <w:tcBorders>
              <w:top w:val="single" w:sz="2" w:space="0" w:color="FFFFFF"/>
              <w:left w:val="single" w:sz="2" w:space="0" w:color="FFFFFF"/>
              <w:bottom w:val="single" w:sz="2" w:space="0" w:color="FFFFFF"/>
            </w:tcBorders>
            <w:shd w:val="clear" w:color="DDEBF7" w:fill="DDEBF7"/>
            <w:vAlign w:val="center"/>
          </w:tcPr>
          <w:p w14:paraId="003CE7C6" w14:textId="77777777" w:rsidR="001D3659" w:rsidRDefault="005F2F57">
            <w:pPr>
              <w:ind w:left="0"/>
              <w:textAlignment w:val="center"/>
              <w:rPr>
                <w:rFonts w:ascii="Calibri" w:hAnsi="Calibri" w:cs="Calibri"/>
                <w:color w:val="000000"/>
              </w:rPr>
            </w:pPr>
            <w:r>
              <w:rPr>
                <w:rFonts w:ascii="Calibri" w:eastAsia="SimSun" w:hAnsi="Calibri" w:cs="Calibri"/>
                <w:color w:val="000000"/>
                <w:lang w:val="en-US" w:eastAsia="zh-CN" w:bidi="ar"/>
              </w:rPr>
              <w:t xml:space="preserve">Campo para FK com </w:t>
            </w:r>
            <w:proofErr w:type="gramStart"/>
            <w:r>
              <w:rPr>
                <w:rFonts w:ascii="Calibri" w:eastAsia="SimSun" w:hAnsi="Calibri" w:cs="Calibri"/>
                <w:color w:val="000000"/>
                <w:lang w:val="en-US" w:eastAsia="zh-CN" w:bidi="ar"/>
              </w:rPr>
              <w:t>Empresa(</w:t>
            </w:r>
            <w:proofErr w:type="gramEnd"/>
            <w:r>
              <w:rPr>
                <w:rFonts w:ascii="Calibri" w:eastAsia="SimSun" w:hAnsi="Calibri" w:cs="Calibri"/>
                <w:color w:val="000000"/>
                <w:lang w:val="en-US" w:eastAsia="zh-CN" w:bidi="ar"/>
              </w:rPr>
              <w:t>Atributo Id)</w:t>
            </w:r>
          </w:p>
        </w:tc>
      </w:tr>
    </w:tbl>
    <w:p w14:paraId="44AC35CC" w14:textId="77777777" w:rsidR="001D3659" w:rsidRDefault="005F2F57" w:rsidP="001F44F6">
      <w:pPr>
        <w:autoSpaceDE w:val="0"/>
        <w:autoSpaceDN w:val="0"/>
        <w:adjustRightInd w:val="0"/>
        <w:spacing w:after="0" w:line="360" w:lineRule="auto"/>
        <w:ind w:left="289"/>
        <w:jc w:val="both"/>
        <w:pPrChange w:id="528" w:author="JORGE TODOE MATSUSHIMA" w:date="2018-12-01T14:39:00Z">
          <w:pPr>
            <w:autoSpaceDE w:val="0"/>
            <w:autoSpaceDN w:val="0"/>
            <w:adjustRightInd w:val="0"/>
            <w:spacing w:line="360" w:lineRule="auto"/>
            <w:jc w:val="both"/>
          </w:pPr>
        </w:pPrChange>
      </w:pPr>
      <w:r>
        <w:rPr>
          <w:sz w:val="20"/>
        </w:rPr>
        <w:t>Fonte: O Autor (2018)</w:t>
      </w:r>
    </w:p>
    <w:p w14:paraId="1D98AE4D" w14:textId="77777777" w:rsidR="001D3659" w:rsidRDefault="005F2F57">
      <w:pPr>
        <w:pStyle w:val="Legenda"/>
        <w:jc w:val="center"/>
        <w:rPr>
          <w:sz w:val="24"/>
          <w:szCs w:val="24"/>
          <w:lang w:val="en-US"/>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43</w:t>
      </w:r>
      <w:r>
        <w:rPr>
          <w:sz w:val="24"/>
          <w:szCs w:val="24"/>
        </w:rPr>
        <w:fldChar w:fldCharType="end"/>
      </w:r>
      <w:bookmarkStart w:id="529" w:name="_Toc15072"/>
      <w:r>
        <w:rPr>
          <w:sz w:val="24"/>
          <w:szCs w:val="24"/>
        </w:rPr>
        <w:t>. Dicionário de Dados: Tabela Roles</w:t>
      </w:r>
      <w:r>
        <w:rPr>
          <w:sz w:val="24"/>
          <w:szCs w:val="24"/>
          <w:lang w:val="en-US"/>
        </w:rPr>
        <w:t>.</w:t>
      </w:r>
      <w:bookmarkEnd w:id="529"/>
    </w:p>
    <w:tbl>
      <w:tblPr>
        <w:tblW w:w="8775" w:type="dxa"/>
        <w:tblInd w:w="327" w:type="dxa"/>
        <w:tblLayout w:type="fixed"/>
        <w:tblCellMar>
          <w:top w:w="15" w:type="dxa"/>
          <w:left w:w="15" w:type="dxa"/>
          <w:bottom w:w="15" w:type="dxa"/>
          <w:right w:w="15" w:type="dxa"/>
        </w:tblCellMar>
        <w:tblLook w:val="04A0" w:firstRow="1" w:lastRow="0" w:firstColumn="1" w:lastColumn="0" w:noHBand="0" w:noVBand="1"/>
      </w:tblPr>
      <w:tblGrid>
        <w:gridCol w:w="1691"/>
        <w:gridCol w:w="521"/>
        <w:gridCol w:w="1350"/>
        <w:gridCol w:w="480"/>
        <w:gridCol w:w="500"/>
        <w:gridCol w:w="4233"/>
      </w:tblGrid>
      <w:tr w:rsidR="001D3659" w14:paraId="53A430B3" w14:textId="77777777">
        <w:trPr>
          <w:trHeight w:val="300"/>
        </w:trPr>
        <w:tc>
          <w:tcPr>
            <w:tcW w:w="8775" w:type="dxa"/>
            <w:gridSpan w:val="6"/>
            <w:tcBorders>
              <w:bottom w:val="single" w:sz="18" w:space="0" w:color="FFFFFF"/>
              <w:right w:val="single" w:sz="2" w:space="0" w:color="FFFFFF"/>
            </w:tcBorders>
            <w:shd w:val="clear" w:color="5B9BD5" w:fill="5B9BD5"/>
            <w:vAlign w:val="center"/>
          </w:tcPr>
          <w:p w14:paraId="056375A0" w14:textId="77777777" w:rsidR="001D3659" w:rsidRDefault="005F2F57">
            <w:pPr>
              <w:jc w:val="center"/>
              <w:textAlignment w:val="center"/>
              <w:rPr>
                <w:b/>
                <w:color w:val="FFFFFF"/>
              </w:rPr>
            </w:pPr>
            <w:proofErr w:type="gramStart"/>
            <w:r>
              <w:rPr>
                <w:rFonts w:eastAsia="SimSun"/>
                <w:b/>
                <w:color w:val="FFFFFF"/>
                <w:lang w:val="en-US" w:eastAsia="zh-CN" w:bidi="ar"/>
              </w:rPr>
              <w:t>Tabela:role</w:t>
            </w:r>
            <w:proofErr w:type="gramEnd"/>
          </w:p>
        </w:tc>
      </w:tr>
      <w:tr w:rsidR="001D3659" w14:paraId="3A113A49" w14:textId="77777777">
        <w:trPr>
          <w:trHeight w:val="320"/>
        </w:trPr>
        <w:tc>
          <w:tcPr>
            <w:tcW w:w="2212" w:type="dxa"/>
            <w:gridSpan w:val="2"/>
            <w:tcBorders>
              <w:top w:val="single" w:sz="18" w:space="0" w:color="FFFFFF"/>
              <w:bottom w:val="single" w:sz="2" w:space="0" w:color="FFFFFF"/>
              <w:right w:val="single" w:sz="2" w:space="0" w:color="FFFFFF"/>
            </w:tcBorders>
            <w:shd w:val="clear" w:color="5B9BD5" w:fill="5B9BD5"/>
            <w:vAlign w:val="center"/>
          </w:tcPr>
          <w:p w14:paraId="5CED17FF"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563"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0EBE6ABB" w14:textId="77777777" w:rsidR="001D3659" w:rsidRDefault="005F2F57">
            <w:pPr>
              <w:ind w:left="0"/>
              <w:textAlignment w:val="center"/>
              <w:rPr>
                <w:color w:val="000000"/>
              </w:rPr>
            </w:pPr>
            <w:r>
              <w:rPr>
                <w:rFonts w:eastAsia="SimSun"/>
                <w:color w:val="000000"/>
                <w:lang w:val="en-US" w:eastAsia="zh-CN" w:bidi="ar"/>
              </w:rPr>
              <w:t>TABELA PARA CONTROLE DAS AUTORIZACOES</w:t>
            </w:r>
          </w:p>
        </w:tc>
      </w:tr>
      <w:tr w:rsidR="001D3659" w14:paraId="106F82F5" w14:textId="77777777">
        <w:trPr>
          <w:trHeight w:val="320"/>
        </w:trPr>
        <w:tc>
          <w:tcPr>
            <w:tcW w:w="8775" w:type="dxa"/>
            <w:gridSpan w:val="6"/>
            <w:tcBorders>
              <w:top w:val="single" w:sz="2" w:space="0" w:color="FFFFFF"/>
              <w:bottom w:val="single" w:sz="2" w:space="0" w:color="FFFFFF"/>
              <w:right w:val="single" w:sz="2" w:space="0" w:color="FFFFFF"/>
            </w:tcBorders>
            <w:shd w:val="clear" w:color="5B9BD5" w:fill="5B9BD5"/>
            <w:vAlign w:val="center"/>
          </w:tcPr>
          <w:p w14:paraId="41F5DEC2"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6E11427D" w14:textId="77777777">
        <w:trPr>
          <w:trHeight w:val="280"/>
        </w:trPr>
        <w:tc>
          <w:tcPr>
            <w:tcW w:w="1691" w:type="dxa"/>
            <w:tcBorders>
              <w:top w:val="single" w:sz="2" w:space="0" w:color="FFFFFF"/>
              <w:bottom w:val="single" w:sz="2" w:space="0" w:color="FFFFFF"/>
              <w:right w:val="single" w:sz="2" w:space="0" w:color="FFFFFF"/>
            </w:tcBorders>
            <w:shd w:val="clear" w:color="5B9BD5" w:fill="5B9BD5"/>
            <w:vAlign w:val="center"/>
          </w:tcPr>
          <w:p w14:paraId="20FFB99D" w14:textId="77777777" w:rsidR="001D3659" w:rsidRDefault="005F2F57">
            <w:pPr>
              <w:ind w:left="0"/>
              <w:textAlignment w:val="center"/>
              <w:rPr>
                <w:b/>
                <w:color w:val="FFFFFF"/>
              </w:rPr>
            </w:pPr>
            <w:r>
              <w:rPr>
                <w:rFonts w:eastAsia="SimSun"/>
                <w:b/>
                <w:color w:val="FFFFFF"/>
                <w:lang w:val="en-US" w:eastAsia="zh-CN" w:bidi="ar"/>
              </w:rPr>
              <w:t>Nome Do Campo</w:t>
            </w:r>
          </w:p>
        </w:tc>
        <w:tc>
          <w:tcPr>
            <w:tcW w:w="187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D806FE4" w14:textId="77777777" w:rsidR="001D3659" w:rsidRDefault="005F2F57">
            <w:pPr>
              <w:ind w:left="0"/>
              <w:textAlignment w:val="center"/>
              <w:rPr>
                <w:b/>
                <w:color w:val="000000"/>
              </w:rPr>
            </w:pPr>
            <w:r>
              <w:rPr>
                <w:rFonts w:eastAsia="SimSun"/>
                <w:b/>
                <w:color w:val="000000"/>
                <w:lang w:val="en-US" w:eastAsia="zh-CN" w:bidi="ar"/>
              </w:rPr>
              <w:t>Tipo do Campo</w:t>
            </w:r>
          </w:p>
        </w:tc>
        <w:tc>
          <w:tcPr>
            <w:tcW w:w="48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351259E" w14:textId="77777777" w:rsidR="001D3659" w:rsidRDefault="005F2F57">
            <w:pPr>
              <w:ind w:left="0"/>
              <w:textAlignment w:val="center"/>
              <w:rPr>
                <w:b/>
                <w:color w:val="000000"/>
              </w:rPr>
            </w:pPr>
            <w:r>
              <w:rPr>
                <w:rFonts w:eastAsia="SimSun"/>
                <w:b/>
                <w:color w:val="000000"/>
                <w:lang w:val="en-US" w:eastAsia="zh-CN" w:bidi="ar"/>
              </w:rPr>
              <w:t>PK</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B1CE32F" w14:textId="77777777" w:rsidR="001D3659" w:rsidRDefault="005F2F57">
            <w:pPr>
              <w:ind w:left="0"/>
              <w:textAlignment w:val="center"/>
              <w:rPr>
                <w:b/>
                <w:color w:val="000000"/>
              </w:rPr>
            </w:pPr>
            <w:r>
              <w:rPr>
                <w:rFonts w:eastAsia="SimSun"/>
                <w:b/>
                <w:color w:val="000000"/>
                <w:lang w:val="en-US" w:eastAsia="zh-CN" w:bidi="ar"/>
              </w:rPr>
              <w:t>FK</w:t>
            </w:r>
          </w:p>
        </w:tc>
        <w:tc>
          <w:tcPr>
            <w:tcW w:w="4233" w:type="dxa"/>
            <w:tcBorders>
              <w:top w:val="single" w:sz="2" w:space="0" w:color="FFFFFF"/>
              <w:left w:val="single" w:sz="2" w:space="0" w:color="FFFFFF"/>
              <w:bottom w:val="single" w:sz="2" w:space="0" w:color="FFFFFF"/>
            </w:tcBorders>
            <w:shd w:val="clear" w:color="DDEBF7" w:fill="DDEBF7"/>
            <w:vAlign w:val="center"/>
          </w:tcPr>
          <w:p w14:paraId="0E44522D"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7593F4F7" w14:textId="77777777">
        <w:trPr>
          <w:trHeight w:val="280"/>
        </w:trPr>
        <w:tc>
          <w:tcPr>
            <w:tcW w:w="1691" w:type="dxa"/>
            <w:tcBorders>
              <w:top w:val="single" w:sz="2" w:space="0" w:color="FFFFFF"/>
              <w:bottom w:val="single" w:sz="2" w:space="0" w:color="FFFFFF"/>
              <w:right w:val="single" w:sz="2" w:space="0" w:color="FFFFFF"/>
            </w:tcBorders>
            <w:shd w:val="clear" w:color="5B9BD5" w:fill="5B9BD5"/>
            <w:vAlign w:val="center"/>
          </w:tcPr>
          <w:p w14:paraId="2730B3D1" w14:textId="77777777" w:rsidR="001D3659" w:rsidRDefault="005F2F57">
            <w:pPr>
              <w:ind w:left="0"/>
              <w:textAlignment w:val="center"/>
              <w:rPr>
                <w:b/>
                <w:color w:val="FFFFFF"/>
              </w:rPr>
            </w:pPr>
            <w:r>
              <w:rPr>
                <w:rFonts w:eastAsia="SimSun"/>
                <w:b/>
                <w:color w:val="FFFFFF"/>
                <w:lang w:val="en-US" w:eastAsia="zh-CN" w:bidi="ar"/>
              </w:rPr>
              <w:t>ID</w:t>
            </w:r>
          </w:p>
        </w:tc>
        <w:tc>
          <w:tcPr>
            <w:tcW w:w="187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26F1CE4"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8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BB400A3" w14:textId="77777777" w:rsidR="001D3659" w:rsidRDefault="005F2F57">
            <w:pPr>
              <w:ind w:left="0"/>
              <w:textAlignment w:val="center"/>
              <w:rPr>
                <w:color w:val="000000"/>
              </w:rPr>
            </w:pPr>
            <w:r>
              <w:rPr>
                <w:rFonts w:eastAsia="SimSun"/>
                <w:color w:val="000000"/>
                <w:lang w:val="en-US" w:eastAsia="zh-CN" w:bidi="ar"/>
              </w:rPr>
              <w:t>Sim</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38954B1" w14:textId="77777777" w:rsidR="001D3659" w:rsidRDefault="005F2F57">
            <w:pPr>
              <w:ind w:left="0"/>
              <w:textAlignment w:val="center"/>
              <w:rPr>
                <w:color w:val="000000"/>
              </w:rPr>
            </w:pPr>
            <w:r>
              <w:rPr>
                <w:rFonts w:eastAsia="SimSun"/>
                <w:color w:val="000000"/>
                <w:lang w:val="en-US" w:eastAsia="zh-CN" w:bidi="ar"/>
              </w:rPr>
              <w:t>Não</w:t>
            </w:r>
          </w:p>
        </w:tc>
        <w:tc>
          <w:tcPr>
            <w:tcW w:w="4233" w:type="dxa"/>
            <w:tcBorders>
              <w:top w:val="single" w:sz="2" w:space="0" w:color="FFFFFF"/>
              <w:left w:val="single" w:sz="2" w:space="0" w:color="FFFFFF"/>
              <w:bottom w:val="single" w:sz="2" w:space="0" w:color="FFFFFF"/>
            </w:tcBorders>
            <w:shd w:val="clear" w:color="DDEBF7" w:fill="DDEBF7"/>
            <w:vAlign w:val="center"/>
          </w:tcPr>
          <w:p w14:paraId="5682DE38" w14:textId="77777777" w:rsidR="001D3659" w:rsidRDefault="005F2F57">
            <w:pPr>
              <w:ind w:left="0"/>
              <w:textAlignment w:val="center"/>
              <w:rPr>
                <w:color w:val="000000"/>
              </w:rPr>
            </w:pPr>
            <w:r>
              <w:rPr>
                <w:rFonts w:eastAsia="SimSun"/>
                <w:color w:val="000000"/>
                <w:lang w:val="en-US" w:eastAsia="zh-CN" w:bidi="ar"/>
              </w:rPr>
              <w:t>Campo identificador para Role</w:t>
            </w:r>
          </w:p>
        </w:tc>
      </w:tr>
      <w:tr w:rsidR="001D3659" w14:paraId="6D0C25F3" w14:textId="77777777">
        <w:trPr>
          <w:trHeight w:val="280"/>
        </w:trPr>
        <w:tc>
          <w:tcPr>
            <w:tcW w:w="1691" w:type="dxa"/>
            <w:tcBorders>
              <w:top w:val="single" w:sz="2" w:space="0" w:color="FFFFFF"/>
              <w:bottom w:val="single" w:sz="2" w:space="0" w:color="FFFFFF"/>
              <w:right w:val="single" w:sz="2" w:space="0" w:color="FFFFFF"/>
            </w:tcBorders>
            <w:shd w:val="clear" w:color="5B9BD5" w:fill="5B9BD5"/>
            <w:vAlign w:val="center"/>
          </w:tcPr>
          <w:p w14:paraId="482993C7" w14:textId="77777777" w:rsidR="001D3659" w:rsidRDefault="005F2F57">
            <w:pPr>
              <w:ind w:left="0"/>
              <w:textAlignment w:val="center"/>
              <w:rPr>
                <w:b/>
                <w:color w:val="FFFFFF"/>
              </w:rPr>
            </w:pPr>
            <w:r>
              <w:rPr>
                <w:rFonts w:eastAsia="SimSun"/>
                <w:b/>
                <w:color w:val="FFFFFF"/>
                <w:lang w:val="en-US" w:eastAsia="zh-CN" w:bidi="ar"/>
              </w:rPr>
              <w:t>NOME</w:t>
            </w:r>
          </w:p>
        </w:tc>
        <w:tc>
          <w:tcPr>
            <w:tcW w:w="187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7E17106E"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50)</w:t>
            </w:r>
          </w:p>
        </w:tc>
        <w:tc>
          <w:tcPr>
            <w:tcW w:w="48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5DE55AE" w14:textId="77777777" w:rsidR="001D3659" w:rsidRDefault="005F2F57">
            <w:pPr>
              <w:ind w:left="0"/>
              <w:textAlignment w:val="center"/>
              <w:rPr>
                <w:color w:val="000000"/>
              </w:rPr>
            </w:pPr>
            <w:r>
              <w:rPr>
                <w:rFonts w:eastAsia="SimSun"/>
                <w:color w:val="000000"/>
                <w:lang w:val="en-US" w:eastAsia="zh-CN" w:bidi="ar"/>
              </w:rPr>
              <w:t>Não</w:t>
            </w:r>
          </w:p>
        </w:tc>
        <w:tc>
          <w:tcPr>
            <w:tcW w:w="50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D89C8A8" w14:textId="77777777" w:rsidR="001D3659" w:rsidRDefault="005F2F57">
            <w:pPr>
              <w:ind w:left="0"/>
              <w:textAlignment w:val="center"/>
              <w:rPr>
                <w:color w:val="000000"/>
              </w:rPr>
            </w:pPr>
            <w:r>
              <w:rPr>
                <w:rFonts w:eastAsia="SimSun"/>
                <w:color w:val="000000"/>
                <w:lang w:val="en-US" w:eastAsia="zh-CN" w:bidi="ar"/>
              </w:rPr>
              <w:t>Não</w:t>
            </w:r>
          </w:p>
        </w:tc>
        <w:tc>
          <w:tcPr>
            <w:tcW w:w="4233" w:type="dxa"/>
            <w:tcBorders>
              <w:top w:val="single" w:sz="2" w:space="0" w:color="FFFFFF"/>
              <w:left w:val="single" w:sz="2" w:space="0" w:color="FFFFFF"/>
              <w:bottom w:val="single" w:sz="2" w:space="0" w:color="FFFFFF"/>
            </w:tcBorders>
            <w:shd w:val="clear" w:color="DDEBF7" w:fill="DDEBF7"/>
            <w:vAlign w:val="center"/>
          </w:tcPr>
          <w:p w14:paraId="39E3A3B5" w14:textId="77777777" w:rsidR="001D3659" w:rsidRDefault="005F2F57">
            <w:pPr>
              <w:ind w:left="0"/>
              <w:textAlignment w:val="center"/>
              <w:rPr>
                <w:color w:val="000000"/>
              </w:rPr>
            </w:pPr>
            <w:r>
              <w:rPr>
                <w:rFonts w:eastAsia="SimSun"/>
                <w:color w:val="000000"/>
                <w:lang w:val="en-US" w:eastAsia="zh-CN" w:bidi="ar"/>
              </w:rPr>
              <w:t>Campo para armazenar Nome da Role</w:t>
            </w:r>
          </w:p>
        </w:tc>
      </w:tr>
      <w:tr w:rsidR="001D3659" w14:paraId="56672974" w14:textId="77777777">
        <w:trPr>
          <w:trHeight w:val="300"/>
        </w:trPr>
        <w:tc>
          <w:tcPr>
            <w:tcW w:w="1691" w:type="dxa"/>
            <w:tcBorders>
              <w:top w:val="single" w:sz="2" w:space="0" w:color="FFFFFF"/>
              <w:right w:val="single" w:sz="2" w:space="0" w:color="FFFFFF"/>
            </w:tcBorders>
            <w:shd w:val="clear" w:color="5B9BD5" w:fill="5B9BD5"/>
            <w:vAlign w:val="center"/>
          </w:tcPr>
          <w:p w14:paraId="0618DB42" w14:textId="77777777" w:rsidR="001D3659" w:rsidRDefault="005F2F57">
            <w:pPr>
              <w:ind w:left="0"/>
              <w:textAlignment w:val="center"/>
              <w:rPr>
                <w:b/>
                <w:color w:val="FFFFFF"/>
              </w:rPr>
            </w:pPr>
            <w:r>
              <w:rPr>
                <w:rFonts w:eastAsia="SimSun"/>
                <w:b/>
                <w:color w:val="FFFFFF"/>
                <w:lang w:val="en-US" w:eastAsia="zh-CN" w:bidi="ar"/>
              </w:rPr>
              <w:t>DESCRICAO</w:t>
            </w:r>
          </w:p>
        </w:tc>
        <w:tc>
          <w:tcPr>
            <w:tcW w:w="1871" w:type="dxa"/>
            <w:gridSpan w:val="2"/>
            <w:tcBorders>
              <w:top w:val="single" w:sz="2" w:space="0" w:color="FFFFFF"/>
              <w:left w:val="single" w:sz="2" w:space="0" w:color="FFFFFF"/>
              <w:right w:val="single" w:sz="2" w:space="0" w:color="FFFFFF"/>
            </w:tcBorders>
            <w:shd w:val="clear" w:color="DDEBF7" w:fill="DDEBF7"/>
            <w:vAlign w:val="center"/>
          </w:tcPr>
          <w:p w14:paraId="02A02FBF"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150)</w:t>
            </w:r>
          </w:p>
        </w:tc>
        <w:tc>
          <w:tcPr>
            <w:tcW w:w="480" w:type="dxa"/>
            <w:tcBorders>
              <w:top w:val="single" w:sz="2" w:space="0" w:color="FFFFFF"/>
              <w:left w:val="single" w:sz="2" w:space="0" w:color="FFFFFF"/>
              <w:right w:val="single" w:sz="2" w:space="0" w:color="FFFFFF"/>
            </w:tcBorders>
            <w:shd w:val="clear" w:color="DDEBF7" w:fill="DDEBF7"/>
            <w:vAlign w:val="center"/>
          </w:tcPr>
          <w:p w14:paraId="565471C6" w14:textId="77777777" w:rsidR="001D3659" w:rsidRDefault="005F2F57">
            <w:pPr>
              <w:ind w:left="0"/>
              <w:textAlignment w:val="center"/>
              <w:rPr>
                <w:color w:val="000000"/>
              </w:rPr>
            </w:pPr>
            <w:r>
              <w:rPr>
                <w:rFonts w:eastAsia="SimSun"/>
                <w:color w:val="000000"/>
                <w:lang w:val="en-US" w:eastAsia="zh-CN" w:bidi="ar"/>
              </w:rPr>
              <w:t>Não</w:t>
            </w:r>
          </w:p>
        </w:tc>
        <w:tc>
          <w:tcPr>
            <w:tcW w:w="500" w:type="dxa"/>
            <w:tcBorders>
              <w:top w:val="single" w:sz="2" w:space="0" w:color="FFFFFF"/>
              <w:left w:val="single" w:sz="2" w:space="0" w:color="FFFFFF"/>
              <w:right w:val="single" w:sz="2" w:space="0" w:color="FFFFFF"/>
            </w:tcBorders>
            <w:shd w:val="clear" w:color="DDEBF7" w:fill="DDEBF7"/>
            <w:vAlign w:val="center"/>
          </w:tcPr>
          <w:p w14:paraId="009DAC67" w14:textId="77777777" w:rsidR="001D3659" w:rsidRDefault="005F2F57">
            <w:pPr>
              <w:ind w:left="0"/>
              <w:textAlignment w:val="center"/>
              <w:rPr>
                <w:color w:val="000000"/>
              </w:rPr>
            </w:pPr>
            <w:r>
              <w:rPr>
                <w:rFonts w:eastAsia="SimSun"/>
                <w:color w:val="000000"/>
                <w:lang w:val="en-US" w:eastAsia="zh-CN" w:bidi="ar"/>
              </w:rPr>
              <w:t>Não</w:t>
            </w:r>
          </w:p>
        </w:tc>
        <w:tc>
          <w:tcPr>
            <w:tcW w:w="4233" w:type="dxa"/>
            <w:tcBorders>
              <w:top w:val="single" w:sz="2" w:space="0" w:color="FFFFFF"/>
              <w:left w:val="single" w:sz="2" w:space="0" w:color="FFFFFF"/>
            </w:tcBorders>
            <w:shd w:val="clear" w:color="DDEBF7" w:fill="DDEBF7"/>
            <w:vAlign w:val="center"/>
          </w:tcPr>
          <w:p w14:paraId="3BEB8C03" w14:textId="77777777" w:rsidR="001D3659" w:rsidRDefault="005F2F57">
            <w:pPr>
              <w:ind w:left="0"/>
              <w:textAlignment w:val="center"/>
              <w:rPr>
                <w:color w:val="000000"/>
              </w:rPr>
            </w:pPr>
            <w:r>
              <w:rPr>
                <w:rFonts w:eastAsia="SimSun"/>
                <w:color w:val="000000"/>
                <w:lang w:val="en-US" w:eastAsia="zh-CN" w:bidi="ar"/>
              </w:rPr>
              <w:t>Campo para armazenar a descrição da Role</w:t>
            </w:r>
          </w:p>
        </w:tc>
      </w:tr>
    </w:tbl>
    <w:p w14:paraId="4EAE2EB1" w14:textId="77777777" w:rsidR="001D3659" w:rsidRDefault="005F2F57" w:rsidP="001F44F6">
      <w:pPr>
        <w:autoSpaceDE w:val="0"/>
        <w:autoSpaceDN w:val="0"/>
        <w:adjustRightInd w:val="0"/>
        <w:spacing w:after="0" w:line="360" w:lineRule="auto"/>
        <w:ind w:left="289"/>
        <w:jc w:val="both"/>
        <w:rPr>
          <w:sz w:val="20"/>
        </w:rPr>
        <w:pPrChange w:id="530" w:author="JORGE TODOE MATSUSHIMA" w:date="2018-12-01T14:39:00Z">
          <w:pPr>
            <w:autoSpaceDE w:val="0"/>
            <w:autoSpaceDN w:val="0"/>
            <w:adjustRightInd w:val="0"/>
            <w:spacing w:line="360" w:lineRule="auto"/>
            <w:jc w:val="both"/>
          </w:pPr>
        </w:pPrChange>
      </w:pPr>
      <w:r>
        <w:rPr>
          <w:sz w:val="20"/>
        </w:rPr>
        <w:t>Fonte: O Autor (2018)</w:t>
      </w:r>
    </w:p>
    <w:p w14:paraId="0B421731"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44</w:t>
      </w:r>
      <w:r>
        <w:rPr>
          <w:sz w:val="24"/>
          <w:szCs w:val="24"/>
        </w:rPr>
        <w:fldChar w:fldCharType="end"/>
      </w:r>
      <w:bookmarkStart w:id="531" w:name="_Toc30784"/>
      <w:r>
        <w:rPr>
          <w:sz w:val="24"/>
          <w:szCs w:val="24"/>
        </w:rPr>
        <w:t>. Dicionário de Dados: Tabela Telefone</w:t>
      </w:r>
      <w:r>
        <w:rPr>
          <w:sz w:val="24"/>
          <w:szCs w:val="24"/>
          <w:lang w:val="en-US"/>
        </w:rPr>
        <w:t>.</w:t>
      </w:r>
      <w:bookmarkEnd w:id="531"/>
    </w:p>
    <w:tbl>
      <w:tblPr>
        <w:tblW w:w="8775" w:type="dxa"/>
        <w:tblInd w:w="327" w:type="dxa"/>
        <w:tblLayout w:type="fixed"/>
        <w:tblCellMar>
          <w:top w:w="15" w:type="dxa"/>
          <w:left w:w="15" w:type="dxa"/>
          <w:bottom w:w="15" w:type="dxa"/>
          <w:right w:w="15" w:type="dxa"/>
        </w:tblCellMar>
        <w:tblLook w:val="04A0" w:firstRow="1" w:lastRow="0" w:firstColumn="1" w:lastColumn="0" w:noHBand="0" w:noVBand="1"/>
      </w:tblPr>
      <w:tblGrid>
        <w:gridCol w:w="1841"/>
        <w:gridCol w:w="461"/>
        <w:gridCol w:w="998"/>
        <w:gridCol w:w="505"/>
        <w:gridCol w:w="518"/>
        <w:gridCol w:w="4452"/>
      </w:tblGrid>
      <w:tr w:rsidR="001D3659" w14:paraId="37C64D9C" w14:textId="77777777">
        <w:trPr>
          <w:trHeight w:val="300"/>
        </w:trPr>
        <w:tc>
          <w:tcPr>
            <w:tcW w:w="8775" w:type="dxa"/>
            <w:gridSpan w:val="6"/>
            <w:tcBorders>
              <w:bottom w:val="single" w:sz="18" w:space="0" w:color="FFFFFF"/>
              <w:right w:val="single" w:sz="2" w:space="0" w:color="FFFFFF"/>
            </w:tcBorders>
            <w:shd w:val="clear" w:color="5B9BD5" w:fill="5B9BD5"/>
            <w:vAlign w:val="center"/>
          </w:tcPr>
          <w:p w14:paraId="018072F2" w14:textId="77777777" w:rsidR="001D3659" w:rsidRDefault="005F2F57">
            <w:pPr>
              <w:jc w:val="center"/>
              <w:textAlignment w:val="center"/>
              <w:rPr>
                <w:b/>
                <w:color w:val="FFFFFF"/>
              </w:rPr>
            </w:pPr>
            <w:proofErr w:type="gramStart"/>
            <w:r>
              <w:rPr>
                <w:rFonts w:eastAsia="SimSun"/>
                <w:b/>
                <w:color w:val="FFFFFF"/>
                <w:lang w:val="en-US" w:eastAsia="zh-CN" w:bidi="ar"/>
              </w:rPr>
              <w:t>Tabela:telefone</w:t>
            </w:r>
            <w:proofErr w:type="gramEnd"/>
          </w:p>
        </w:tc>
      </w:tr>
      <w:tr w:rsidR="001D3659" w14:paraId="7994593C" w14:textId="77777777">
        <w:trPr>
          <w:trHeight w:val="320"/>
        </w:trPr>
        <w:tc>
          <w:tcPr>
            <w:tcW w:w="2302" w:type="dxa"/>
            <w:gridSpan w:val="2"/>
            <w:tcBorders>
              <w:top w:val="single" w:sz="18" w:space="0" w:color="FFFFFF"/>
              <w:bottom w:val="single" w:sz="2" w:space="0" w:color="FFFFFF"/>
              <w:right w:val="single" w:sz="2" w:space="0" w:color="FFFFFF"/>
            </w:tcBorders>
            <w:shd w:val="clear" w:color="5B9BD5" w:fill="5B9BD5"/>
            <w:vAlign w:val="center"/>
          </w:tcPr>
          <w:p w14:paraId="4D9C2D25"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473"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7B7CB0B7" w14:textId="77777777" w:rsidR="001D3659" w:rsidRDefault="005F2F57">
            <w:pPr>
              <w:textAlignment w:val="center"/>
              <w:rPr>
                <w:color w:val="000000"/>
              </w:rPr>
            </w:pPr>
            <w:r>
              <w:rPr>
                <w:rFonts w:eastAsia="SimSun"/>
                <w:color w:val="000000"/>
                <w:lang w:val="en-US" w:eastAsia="zh-CN" w:bidi="ar"/>
              </w:rPr>
              <w:t>Tabela que contem os celulares das pessoas</w:t>
            </w:r>
          </w:p>
        </w:tc>
      </w:tr>
      <w:tr w:rsidR="001D3659" w14:paraId="14AB5E41" w14:textId="77777777">
        <w:trPr>
          <w:trHeight w:val="320"/>
        </w:trPr>
        <w:tc>
          <w:tcPr>
            <w:tcW w:w="8775" w:type="dxa"/>
            <w:gridSpan w:val="6"/>
            <w:tcBorders>
              <w:top w:val="single" w:sz="2" w:space="0" w:color="FFFFFF"/>
              <w:bottom w:val="single" w:sz="2" w:space="0" w:color="FFFFFF"/>
              <w:right w:val="single" w:sz="2" w:space="0" w:color="FFFFFF"/>
            </w:tcBorders>
            <w:shd w:val="clear" w:color="5B9BD5" w:fill="5B9BD5"/>
            <w:vAlign w:val="center"/>
          </w:tcPr>
          <w:p w14:paraId="4B303D45"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61D6D8DC" w14:textId="77777777">
        <w:trPr>
          <w:trHeight w:val="280"/>
        </w:trPr>
        <w:tc>
          <w:tcPr>
            <w:tcW w:w="1841" w:type="dxa"/>
            <w:tcBorders>
              <w:top w:val="single" w:sz="2" w:space="0" w:color="FFFFFF"/>
              <w:bottom w:val="single" w:sz="2" w:space="0" w:color="FFFFFF"/>
              <w:right w:val="single" w:sz="2" w:space="0" w:color="FFFFFF"/>
            </w:tcBorders>
            <w:shd w:val="clear" w:color="5B9BD5" w:fill="5B9BD5"/>
            <w:vAlign w:val="center"/>
          </w:tcPr>
          <w:p w14:paraId="0D4BA375" w14:textId="77777777" w:rsidR="001D3659" w:rsidRDefault="005F2F57">
            <w:pPr>
              <w:ind w:left="0"/>
              <w:textAlignment w:val="center"/>
              <w:rPr>
                <w:b/>
                <w:color w:val="FFFFFF"/>
              </w:rPr>
            </w:pPr>
            <w:r>
              <w:rPr>
                <w:rFonts w:eastAsia="SimSun"/>
                <w:b/>
                <w:color w:val="FFFFFF"/>
                <w:lang w:val="en-US" w:eastAsia="zh-CN" w:bidi="ar"/>
              </w:rPr>
              <w:t>Nome Do Campo</w:t>
            </w:r>
          </w:p>
        </w:tc>
        <w:tc>
          <w:tcPr>
            <w:tcW w:w="1459"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9CA69B1" w14:textId="77777777" w:rsidR="001D3659" w:rsidRDefault="005F2F57">
            <w:pPr>
              <w:ind w:left="0"/>
              <w:textAlignment w:val="center"/>
              <w:rPr>
                <w:b/>
                <w:color w:val="000000"/>
              </w:rPr>
            </w:pPr>
            <w:r>
              <w:rPr>
                <w:rFonts w:eastAsia="SimSun"/>
                <w:b/>
                <w:color w:val="000000"/>
                <w:lang w:val="en-US" w:eastAsia="zh-CN" w:bidi="ar"/>
              </w:rPr>
              <w:t>Tipo do Campo</w:t>
            </w:r>
          </w:p>
        </w:tc>
        <w:tc>
          <w:tcPr>
            <w:tcW w:w="50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54568E4" w14:textId="77777777" w:rsidR="001D3659" w:rsidRDefault="005F2F57">
            <w:pPr>
              <w:ind w:left="0"/>
              <w:textAlignment w:val="center"/>
              <w:rPr>
                <w:b/>
                <w:color w:val="000000"/>
              </w:rPr>
            </w:pPr>
            <w:r>
              <w:rPr>
                <w:rFonts w:eastAsia="SimSun"/>
                <w:b/>
                <w:color w:val="000000"/>
                <w:lang w:val="en-US" w:eastAsia="zh-CN" w:bidi="ar"/>
              </w:rPr>
              <w:t>PK</w:t>
            </w:r>
          </w:p>
        </w:tc>
        <w:tc>
          <w:tcPr>
            <w:tcW w:w="51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2D5D881" w14:textId="77777777" w:rsidR="001D3659" w:rsidRDefault="005F2F57">
            <w:pPr>
              <w:ind w:left="0"/>
              <w:textAlignment w:val="center"/>
              <w:rPr>
                <w:b/>
                <w:color w:val="000000"/>
              </w:rPr>
            </w:pPr>
            <w:r>
              <w:rPr>
                <w:rFonts w:eastAsia="SimSun"/>
                <w:b/>
                <w:color w:val="000000"/>
                <w:lang w:val="en-US" w:eastAsia="zh-CN" w:bidi="ar"/>
              </w:rPr>
              <w:t>FK</w:t>
            </w:r>
          </w:p>
        </w:tc>
        <w:tc>
          <w:tcPr>
            <w:tcW w:w="4452" w:type="dxa"/>
            <w:tcBorders>
              <w:top w:val="single" w:sz="2" w:space="0" w:color="FFFFFF"/>
              <w:left w:val="single" w:sz="2" w:space="0" w:color="FFFFFF"/>
              <w:bottom w:val="single" w:sz="2" w:space="0" w:color="FFFFFF"/>
            </w:tcBorders>
            <w:shd w:val="clear" w:color="DDEBF7" w:fill="DDEBF7"/>
            <w:vAlign w:val="center"/>
          </w:tcPr>
          <w:p w14:paraId="40DFB95C"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60F99806" w14:textId="77777777">
        <w:trPr>
          <w:trHeight w:val="280"/>
        </w:trPr>
        <w:tc>
          <w:tcPr>
            <w:tcW w:w="1841" w:type="dxa"/>
            <w:tcBorders>
              <w:top w:val="single" w:sz="2" w:space="0" w:color="FFFFFF"/>
              <w:bottom w:val="single" w:sz="2" w:space="0" w:color="FFFFFF"/>
              <w:right w:val="single" w:sz="2" w:space="0" w:color="FFFFFF"/>
            </w:tcBorders>
            <w:shd w:val="clear" w:color="5B9BD5" w:fill="5B9BD5"/>
            <w:vAlign w:val="center"/>
          </w:tcPr>
          <w:p w14:paraId="0A4A52FB" w14:textId="77777777" w:rsidR="001D3659" w:rsidRDefault="005F2F57">
            <w:pPr>
              <w:ind w:left="0"/>
              <w:textAlignment w:val="center"/>
              <w:rPr>
                <w:b/>
                <w:color w:val="FFFFFF"/>
              </w:rPr>
            </w:pPr>
            <w:r>
              <w:rPr>
                <w:rFonts w:eastAsia="SimSun"/>
                <w:b/>
                <w:color w:val="FFFFFF"/>
                <w:lang w:val="en-US" w:eastAsia="zh-CN" w:bidi="ar"/>
              </w:rPr>
              <w:t>ID</w:t>
            </w:r>
          </w:p>
        </w:tc>
        <w:tc>
          <w:tcPr>
            <w:tcW w:w="1459"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605E1F9A"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0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5EF4E89" w14:textId="77777777" w:rsidR="001D3659" w:rsidRDefault="005F2F57">
            <w:pPr>
              <w:ind w:left="0"/>
              <w:textAlignment w:val="center"/>
              <w:rPr>
                <w:color w:val="000000"/>
              </w:rPr>
            </w:pPr>
            <w:r>
              <w:rPr>
                <w:rFonts w:eastAsia="SimSun"/>
                <w:color w:val="000000"/>
                <w:lang w:val="en-US" w:eastAsia="zh-CN" w:bidi="ar"/>
              </w:rPr>
              <w:t>Sim</w:t>
            </w:r>
          </w:p>
        </w:tc>
        <w:tc>
          <w:tcPr>
            <w:tcW w:w="51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8A48D5A" w14:textId="77777777" w:rsidR="001D3659" w:rsidRDefault="005F2F57">
            <w:pPr>
              <w:ind w:left="0"/>
              <w:textAlignment w:val="center"/>
              <w:rPr>
                <w:color w:val="000000"/>
              </w:rPr>
            </w:pPr>
            <w:r>
              <w:rPr>
                <w:rFonts w:eastAsia="SimSun"/>
                <w:color w:val="000000"/>
                <w:lang w:val="en-US" w:eastAsia="zh-CN" w:bidi="ar"/>
              </w:rPr>
              <w:t>Não</w:t>
            </w:r>
          </w:p>
        </w:tc>
        <w:tc>
          <w:tcPr>
            <w:tcW w:w="4452" w:type="dxa"/>
            <w:tcBorders>
              <w:top w:val="single" w:sz="2" w:space="0" w:color="FFFFFF"/>
              <w:left w:val="single" w:sz="2" w:space="0" w:color="FFFFFF"/>
              <w:bottom w:val="single" w:sz="2" w:space="0" w:color="FFFFFF"/>
            </w:tcBorders>
            <w:shd w:val="clear" w:color="DDEBF7" w:fill="DDEBF7"/>
            <w:vAlign w:val="center"/>
          </w:tcPr>
          <w:p w14:paraId="7BCF7648"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3D8B9A48" w14:textId="77777777">
        <w:trPr>
          <w:trHeight w:val="280"/>
        </w:trPr>
        <w:tc>
          <w:tcPr>
            <w:tcW w:w="1841" w:type="dxa"/>
            <w:tcBorders>
              <w:top w:val="single" w:sz="2" w:space="0" w:color="FFFFFF"/>
              <w:bottom w:val="single" w:sz="2" w:space="0" w:color="FFFFFF"/>
              <w:right w:val="single" w:sz="2" w:space="0" w:color="FFFFFF"/>
            </w:tcBorders>
            <w:shd w:val="clear" w:color="5B9BD5" w:fill="5B9BD5"/>
            <w:vAlign w:val="center"/>
          </w:tcPr>
          <w:p w14:paraId="6249FF5C" w14:textId="77777777" w:rsidR="001D3659" w:rsidRDefault="005F2F57">
            <w:pPr>
              <w:ind w:left="0"/>
              <w:textAlignment w:val="center"/>
              <w:rPr>
                <w:b/>
                <w:color w:val="FFFFFF"/>
              </w:rPr>
            </w:pPr>
            <w:r>
              <w:rPr>
                <w:rFonts w:eastAsia="SimSun"/>
                <w:b/>
                <w:color w:val="FFFFFF"/>
                <w:lang w:val="en-US" w:eastAsia="zh-CN" w:bidi="ar"/>
              </w:rPr>
              <w:t>TIPO_NUMERO</w:t>
            </w:r>
          </w:p>
        </w:tc>
        <w:tc>
          <w:tcPr>
            <w:tcW w:w="1459"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BD65CD0"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10)</w:t>
            </w:r>
          </w:p>
        </w:tc>
        <w:tc>
          <w:tcPr>
            <w:tcW w:w="50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9B38315" w14:textId="77777777" w:rsidR="001D3659" w:rsidRDefault="005F2F57">
            <w:pPr>
              <w:ind w:left="0"/>
              <w:textAlignment w:val="center"/>
              <w:rPr>
                <w:color w:val="000000"/>
              </w:rPr>
            </w:pPr>
            <w:r>
              <w:rPr>
                <w:rFonts w:eastAsia="SimSun"/>
                <w:color w:val="000000"/>
                <w:lang w:val="en-US" w:eastAsia="zh-CN" w:bidi="ar"/>
              </w:rPr>
              <w:t>Não</w:t>
            </w:r>
          </w:p>
        </w:tc>
        <w:tc>
          <w:tcPr>
            <w:tcW w:w="51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6B8AF91" w14:textId="77777777" w:rsidR="001D3659" w:rsidRDefault="005F2F57">
            <w:pPr>
              <w:ind w:left="0"/>
              <w:textAlignment w:val="center"/>
              <w:rPr>
                <w:color w:val="000000"/>
              </w:rPr>
            </w:pPr>
            <w:r>
              <w:rPr>
                <w:rFonts w:eastAsia="SimSun"/>
                <w:color w:val="000000"/>
                <w:lang w:val="en-US" w:eastAsia="zh-CN" w:bidi="ar"/>
              </w:rPr>
              <w:t>Não</w:t>
            </w:r>
          </w:p>
        </w:tc>
        <w:tc>
          <w:tcPr>
            <w:tcW w:w="4452" w:type="dxa"/>
            <w:tcBorders>
              <w:top w:val="single" w:sz="2" w:space="0" w:color="FFFFFF"/>
              <w:left w:val="single" w:sz="2" w:space="0" w:color="FFFFFF"/>
              <w:bottom w:val="single" w:sz="2" w:space="0" w:color="FFFFFF"/>
            </w:tcBorders>
            <w:shd w:val="clear" w:color="DDEBF7" w:fill="DDEBF7"/>
            <w:vAlign w:val="center"/>
          </w:tcPr>
          <w:p w14:paraId="26344018" w14:textId="77777777" w:rsidR="001D3659" w:rsidRDefault="005F2F57">
            <w:pPr>
              <w:ind w:left="0"/>
              <w:textAlignment w:val="center"/>
              <w:rPr>
                <w:color w:val="000000"/>
              </w:rPr>
            </w:pPr>
            <w:r>
              <w:rPr>
                <w:rFonts w:eastAsia="SimSun"/>
                <w:color w:val="000000"/>
                <w:lang w:val="en-US" w:eastAsia="zh-CN" w:bidi="ar"/>
              </w:rPr>
              <w:t>Campo para identificar se é celular ou fixo</w:t>
            </w:r>
          </w:p>
        </w:tc>
      </w:tr>
      <w:tr w:rsidR="001D3659" w14:paraId="2193762B" w14:textId="77777777">
        <w:trPr>
          <w:trHeight w:val="300"/>
        </w:trPr>
        <w:tc>
          <w:tcPr>
            <w:tcW w:w="1841" w:type="dxa"/>
            <w:tcBorders>
              <w:top w:val="single" w:sz="2" w:space="0" w:color="FFFFFF"/>
              <w:bottom w:val="single" w:sz="2" w:space="0" w:color="FFFFFF"/>
              <w:right w:val="single" w:sz="2" w:space="0" w:color="FFFFFF"/>
            </w:tcBorders>
            <w:shd w:val="clear" w:color="5B9BD5" w:fill="5B9BD5"/>
            <w:vAlign w:val="center"/>
          </w:tcPr>
          <w:p w14:paraId="2FAA9386" w14:textId="77777777" w:rsidR="001D3659" w:rsidRDefault="005F2F57">
            <w:pPr>
              <w:ind w:left="0"/>
              <w:textAlignment w:val="center"/>
              <w:rPr>
                <w:b/>
                <w:color w:val="FFFFFF"/>
              </w:rPr>
            </w:pPr>
            <w:r>
              <w:rPr>
                <w:rFonts w:eastAsia="SimSun"/>
                <w:b/>
                <w:color w:val="FFFFFF"/>
                <w:lang w:val="en-US" w:eastAsia="zh-CN" w:bidi="ar"/>
              </w:rPr>
              <w:t>NUMERO</w:t>
            </w:r>
          </w:p>
        </w:tc>
        <w:tc>
          <w:tcPr>
            <w:tcW w:w="1459"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DEA4D94"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15)</w:t>
            </w:r>
          </w:p>
        </w:tc>
        <w:tc>
          <w:tcPr>
            <w:tcW w:w="50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0AEEEB2" w14:textId="77777777" w:rsidR="001D3659" w:rsidRDefault="005F2F57">
            <w:pPr>
              <w:ind w:left="0"/>
              <w:textAlignment w:val="center"/>
              <w:rPr>
                <w:color w:val="000000"/>
              </w:rPr>
            </w:pPr>
            <w:r>
              <w:rPr>
                <w:rFonts w:eastAsia="SimSun"/>
                <w:color w:val="000000"/>
                <w:lang w:val="en-US" w:eastAsia="zh-CN" w:bidi="ar"/>
              </w:rPr>
              <w:t>Não</w:t>
            </w:r>
          </w:p>
        </w:tc>
        <w:tc>
          <w:tcPr>
            <w:tcW w:w="518"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2080AE4" w14:textId="77777777" w:rsidR="001D3659" w:rsidRDefault="005F2F57">
            <w:pPr>
              <w:ind w:left="0"/>
              <w:textAlignment w:val="center"/>
              <w:rPr>
                <w:color w:val="000000"/>
              </w:rPr>
            </w:pPr>
            <w:r>
              <w:rPr>
                <w:rFonts w:eastAsia="SimSun"/>
                <w:color w:val="000000"/>
                <w:lang w:val="en-US" w:eastAsia="zh-CN" w:bidi="ar"/>
              </w:rPr>
              <w:t>Não</w:t>
            </w:r>
          </w:p>
        </w:tc>
        <w:tc>
          <w:tcPr>
            <w:tcW w:w="4452" w:type="dxa"/>
            <w:tcBorders>
              <w:top w:val="single" w:sz="2" w:space="0" w:color="FFFFFF"/>
              <w:left w:val="single" w:sz="2" w:space="0" w:color="FFFFFF"/>
              <w:bottom w:val="single" w:sz="2" w:space="0" w:color="FFFFFF"/>
            </w:tcBorders>
            <w:shd w:val="clear" w:color="DDEBF7" w:fill="DDEBF7"/>
            <w:vAlign w:val="center"/>
          </w:tcPr>
          <w:p w14:paraId="799699B4" w14:textId="77777777" w:rsidR="001D3659" w:rsidRDefault="005F2F57">
            <w:pPr>
              <w:ind w:left="0"/>
              <w:textAlignment w:val="center"/>
              <w:rPr>
                <w:color w:val="000000"/>
              </w:rPr>
            </w:pPr>
            <w:r>
              <w:rPr>
                <w:rFonts w:eastAsia="SimSun"/>
                <w:color w:val="000000"/>
                <w:lang w:val="en-US" w:eastAsia="zh-CN" w:bidi="ar"/>
              </w:rPr>
              <w:t>Campo para armazenar o número do Celular</w:t>
            </w:r>
          </w:p>
        </w:tc>
      </w:tr>
      <w:tr w:rsidR="001D3659" w14:paraId="180905A5" w14:textId="77777777">
        <w:trPr>
          <w:trHeight w:val="300"/>
        </w:trPr>
        <w:tc>
          <w:tcPr>
            <w:tcW w:w="1841" w:type="dxa"/>
            <w:tcBorders>
              <w:top w:val="single" w:sz="2" w:space="0" w:color="FFFFFF"/>
              <w:right w:val="single" w:sz="2" w:space="0" w:color="FFFFFF"/>
            </w:tcBorders>
            <w:shd w:val="clear" w:color="5B9BD5" w:fill="5B9BD5"/>
            <w:vAlign w:val="center"/>
          </w:tcPr>
          <w:p w14:paraId="31291921" w14:textId="77777777" w:rsidR="001D3659" w:rsidRDefault="005F2F57">
            <w:pPr>
              <w:ind w:left="0"/>
              <w:textAlignment w:val="center"/>
              <w:rPr>
                <w:b/>
                <w:color w:val="FFFFFF"/>
              </w:rPr>
            </w:pPr>
            <w:r>
              <w:rPr>
                <w:rFonts w:eastAsia="SimSun"/>
                <w:b/>
                <w:color w:val="FFFFFF"/>
                <w:lang w:val="en-US" w:eastAsia="zh-CN" w:bidi="ar"/>
              </w:rPr>
              <w:t>PESSOA_ID</w:t>
            </w:r>
          </w:p>
        </w:tc>
        <w:tc>
          <w:tcPr>
            <w:tcW w:w="1459" w:type="dxa"/>
            <w:gridSpan w:val="2"/>
            <w:tcBorders>
              <w:top w:val="single" w:sz="2" w:space="0" w:color="FFFFFF"/>
              <w:left w:val="single" w:sz="2" w:space="0" w:color="FFFFFF"/>
              <w:right w:val="single" w:sz="2" w:space="0" w:color="FFFFFF"/>
            </w:tcBorders>
            <w:shd w:val="clear" w:color="DDEBF7" w:fill="DDEBF7"/>
            <w:vAlign w:val="center"/>
          </w:tcPr>
          <w:p w14:paraId="10B5C1BC"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505" w:type="dxa"/>
            <w:tcBorders>
              <w:top w:val="single" w:sz="2" w:space="0" w:color="FFFFFF"/>
              <w:left w:val="single" w:sz="2" w:space="0" w:color="FFFFFF"/>
              <w:right w:val="single" w:sz="2" w:space="0" w:color="FFFFFF"/>
            </w:tcBorders>
            <w:shd w:val="clear" w:color="DDEBF7" w:fill="DDEBF7"/>
            <w:vAlign w:val="center"/>
          </w:tcPr>
          <w:p w14:paraId="27D60C5C" w14:textId="77777777" w:rsidR="001D3659" w:rsidRDefault="005F2F57">
            <w:pPr>
              <w:ind w:left="0"/>
              <w:textAlignment w:val="center"/>
              <w:rPr>
                <w:color w:val="000000"/>
              </w:rPr>
            </w:pPr>
            <w:r>
              <w:rPr>
                <w:rFonts w:eastAsia="SimSun"/>
                <w:color w:val="000000"/>
                <w:lang w:val="en-US" w:eastAsia="zh-CN" w:bidi="ar"/>
              </w:rPr>
              <w:t>Não</w:t>
            </w:r>
          </w:p>
        </w:tc>
        <w:tc>
          <w:tcPr>
            <w:tcW w:w="518" w:type="dxa"/>
            <w:tcBorders>
              <w:top w:val="single" w:sz="2" w:space="0" w:color="FFFFFF"/>
              <w:left w:val="single" w:sz="2" w:space="0" w:color="FFFFFF"/>
              <w:right w:val="single" w:sz="2" w:space="0" w:color="FFFFFF"/>
            </w:tcBorders>
            <w:shd w:val="clear" w:color="DDEBF7" w:fill="DDEBF7"/>
            <w:vAlign w:val="center"/>
          </w:tcPr>
          <w:p w14:paraId="59A4EEB3" w14:textId="77777777" w:rsidR="001D3659" w:rsidRDefault="005F2F57">
            <w:pPr>
              <w:ind w:left="0"/>
              <w:textAlignment w:val="center"/>
              <w:rPr>
                <w:color w:val="000000"/>
              </w:rPr>
            </w:pPr>
            <w:r>
              <w:rPr>
                <w:rFonts w:eastAsia="SimSun"/>
                <w:color w:val="000000"/>
                <w:lang w:val="en-US" w:eastAsia="zh-CN" w:bidi="ar"/>
              </w:rPr>
              <w:t>Sim</w:t>
            </w:r>
          </w:p>
        </w:tc>
        <w:tc>
          <w:tcPr>
            <w:tcW w:w="4452" w:type="dxa"/>
            <w:tcBorders>
              <w:top w:val="single" w:sz="2" w:space="0" w:color="FFFFFF"/>
              <w:left w:val="single" w:sz="2" w:space="0" w:color="FFFFFF"/>
            </w:tcBorders>
            <w:shd w:val="clear" w:color="DDEBF7" w:fill="DDEBF7"/>
            <w:vAlign w:val="center"/>
          </w:tcPr>
          <w:p w14:paraId="27663B98"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Pessoa(</w:t>
            </w:r>
            <w:proofErr w:type="gramEnd"/>
            <w:r>
              <w:rPr>
                <w:rFonts w:eastAsia="SimSun"/>
                <w:color w:val="000000"/>
                <w:lang w:val="en-US" w:eastAsia="zh-CN" w:bidi="ar"/>
              </w:rPr>
              <w:t>Atributo Id)</w:t>
            </w:r>
          </w:p>
        </w:tc>
      </w:tr>
    </w:tbl>
    <w:p w14:paraId="2D2A5319" w14:textId="77777777" w:rsidR="001D3659" w:rsidRDefault="005F2F57" w:rsidP="001F44F6">
      <w:pPr>
        <w:autoSpaceDE w:val="0"/>
        <w:autoSpaceDN w:val="0"/>
        <w:adjustRightInd w:val="0"/>
        <w:spacing w:after="0" w:line="360" w:lineRule="auto"/>
        <w:ind w:left="289"/>
        <w:jc w:val="both"/>
        <w:rPr>
          <w:sz w:val="20"/>
        </w:rPr>
        <w:pPrChange w:id="532" w:author="JORGE TODOE MATSUSHIMA" w:date="2018-12-01T14:39:00Z">
          <w:pPr>
            <w:autoSpaceDE w:val="0"/>
            <w:autoSpaceDN w:val="0"/>
            <w:adjustRightInd w:val="0"/>
            <w:spacing w:line="360" w:lineRule="auto"/>
            <w:jc w:val="both"/>
          </w:pPr>
        </w:pPrChange>
      </w:pPr>
      <w:r>
        <w:rPr>
          <w:sz w:val="20"/>
        </w:rPr>
        <w:t>Fonte: O Autor (2018)</w:t>
      </w:r>
    </w:p>
    <w:p w14:paraId="08D3B7B6" w14:textId="77777777" w:rsidR="001D3659" w:rsidRDefault="005F2F57">
      <w:pPr>
        <w:pStyle w:val="Legenda"/>
        <w:jc w:val="center"/>
        <w:rPr>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45</w:t>
      </w:r>
      <w:r>
        <w:rPr>
          <w:sz w:val="24"/>
          <w:szCs w:val="24"/>
        </w:rPr>
        <w:fldChar w:fldCharType="end"/>
      </w:r>
      <w:bookmarkStart w:id="533" w:name="_Toc13609"/>
      <w:r>
        <w:rPr>
          <w:sz w:val="24"/>
          <w:szCs w:val="24"/>
        </w:rPr>
        <w:t>. Dicionário de Dados: Tabela Tipo_Empresa</w:t>
      </w:r>
      <w:r>
        <w:rPr>
          <w:sz w:val="24"/>
          <w:szCs w:val="24"/>
          <w:lang w:val="en-US"/>
        </w:rPr>
        <w:t>.</w:t>
      </w:r>
      <w:bookmarkEnd w:id="533"/>
    </w:p>
    <w:tbl>
      <w:tblPr>
        <w:tblW w:w="8748" w:type="dxa"/>
        <w:tblInd w:w="354" w:type="dxa"/>
        <w:tblLayout w:type="fixed"/>
        <w:tblCellMar>
          <w:top w:w="15" w:type="dxa"/>
          <w:left w:w="15" w:type="dxa"/>
          <w:bottom w:w="15" w:type="dxa"/>
          <w:right w:w="15" w:type="dxa"/>
        </w:tblCellMar>
        <w:tblLook w:val="04A0" w:firstRow="1" w:lastRow="0" w:firstColumn="1" w:lastColumn="0" w:noHBand="0" w:noVBand="1"/>
      </w:tblPr>
      <w:tblGrid>
        <w:gridCol w:w="1759"/>
        <w:gridCol w:w="436"/>
        <w:gridCol w:w="1105"/>
        <w:gridCol w:w="437"/>
        <w:gridCol w:w="477"/>
        <w:gridCol w:w="4534"/>
      </w:tblGrid>
      <w:tr w:rsidR="001D3659" w14:paraId="2F3682E6" w14:textId="77777777">
        <w:trPr>
          <w:trHeight w:val="300"/>
        </w:trPr>
        <w:tc>
          <w:tcPr>
            <w:tcW w:w="8748" w:type="dxa"/>
            <w:gridSpan w:val="6"/>
            <w:tcBorders>
              <w:bottom w:val="single" w:sz="18" w:space="0" w:color="FFFFFF"/>
              <w:right w:val="single" w:sz="2" w:space="0" w:color="FFFFFF"/>
            </w:tcBorders>
            <w:shd w:val="clear" w:color="5B9BD5" w:fill="5B9BD5"/>
            <w:vAlign w:val="center"/>
          </w:tcPr>
          <w:p w14:paraId="3D3B83A7" w14:textId="77777777" w:rsidR="001D3659" w:rsidRDefault="005F2F57">
            <w:pPr>
              <w:jc w:val="center"/>
              <w:textAlignment w:val="center"/>
              <w:rPr>
                <w:b/>
                <w:color w:val="FFFFFF"/>
              </w:rPr>
            </w:pPr>
            <w:proofErr w:type="gramStart"/>
            <w:r>
              <w:rPr>
                <w:rFonts w:eastAsia="SimSun"/>
                <w:b/>
                <w:color w:val="FFFFFF"/>
                <w:lang w:val="en-US" w:eastAsia="zh-CN" w:bidi="ar"/>
              </w:rPr>
              <w:t>Tabela:tipo</w:t>
            </w:r>
            <w:proofErr w:type="gramEnd"/>
            <w:r>
              <w:rPr>
                <w:rFonts w:eastAsia="SimSun"/>
                <w:b/>
                <w:color w:val="FFFFFF"/>
                <w:lang w:val="en-US" w:eastAsia="zh-CN" w:bidi="ar"/>
              </w:rPr>
              <w:t>_empresa</w:t>
            </w:r>
          </w:p>
        </w:tc>
      </w:tr>
      <w:tr w:rsidR="001D3659" w14:paraId="5D10BFF5" w14:textId="77777777">
        <w:trPr>
          <w:trHeight w:val="320"/>
        </w:trPr>
        <w:tc>
          <w:tcPr>
            <w:tcW w:w="2195" w:type="dxa"/>
            <w:gridSpan w:val="2"/>
            <w:tcBorders>
              <w:top w:val="single" w:sz="18" w:space="0" w:color="FFFFFF"/>
              <w:bottom w:val="single" w:sz="2" w:space="0" w:color="FFFFFF"/>
              <w:right w:val="single" w:sz="2" w:space="0" w:color="FFFFFF"/>
            </w:tcBorders>
            <w:shd w:val="clear" w:color="5B9BD5" w:fill="5B9BD5"/>
            <w:vAlign w:val="center"/>
          </w:tcPr>
          <w:p w14:paraId="5948743D"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553"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4BA03B53" w14:textId="77777777" w:rsidR="001D3659" w:rsidRDefault="005F2F57">
            <w:pPr>
              <w:textAlignment w:val="center"/>
              <w:rPr>
                <w:color w:val="000000"/>
              </w:rPr>
            </w:pPr>
            <w:r>
              <w:rPr>
                <w:rFonts w:eastAsia="SimSun"/>
                <w:color w:val="000000"/>
                <w:lang w:val="en-US" w:eastAsia="zh-CN" w:bidi="ar"/>
              </w:rPr>
              <w:t>Tabela que para diferenciar matriz de filiais</w:t>
            </w:r>
          </w:p>
        </w:tc>
      </w:tr>
      <w:tr w:rsidR="001D3659" w14:paraId="4B9FCA23" w14:textId="77777777">
        <w:trPr>
          <w:trHeight w:val="320"/>
        </w:trPr>
        <w:tc>
          <w:tcPr>
            <w:tcW w:w="8748" w:type="dxa"/>
            <w:gridSpan w:val="6"/>
            <w:tcBorders>
              <w:top w:val="single" w:sz="2" w:space="0" w:color="FFFFFF"/>
              <w:bottom w:val="single" w:sz="2" w:space="0" w:color="FFFFFF"/>
              <w:right w:val="single" w:sz="2" w:space="0" w:color="FFFFFF"/>
            </w:tcBorders>
            <w:shd w:val="clear" w:color="5B9BD5" w:fill="5B9BD5"/>
            <w:vAlign w:val="center"/>
          </w:tcPr>
          <w:p w14:paraId="66A10DEA"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7DB2E75C" w14:textId="77777777">
        <w:trPr>
          <w:trHeight w:val="280"/>
        </w:trPr>
        <w:tc>
          <w:tcPr>
            <w:tcW w:w="1759" w:type="dxa"/>
            <w:tcBorders>
              <w:top w:val="single" w:sz="2" w:space="0" w:color="FFFFFF"/>
              <w:bottom w:val="single" w:sz="2" w:space="0" w:color="FFFFFF"/>
              <w:right w:val="single" w:sz="2" w:space="0" w:color="FFFFFF"/>
            </w:tcBorders>
            <w:shd w:val="clear" w:color="5B9BD5" w:fill="5B9BD5"/>
            <w:vAlign w:val="center"/>
          </w:tcPr>
          <w:p w14:paraId="4C1A6B6B" w14:textId="77777777" w:rsidR="001D3659" w:rsidRDefault="005F2F57">
            <w:pPr>
              <w:ind w:left="0"/>
              <w:textAlignment w:val="center"/>
              <w:rPr>
                <w:b/>
                <w:color w:val="FFFFFF"/>
              </w:rPr>
            </w:pPr>
            <w:r>
              <w:rPr>
                <w:rFonts w:eastAsia="SimSun"/>
                <w:b/>
                <w:color w:val="FFFFFF"/>
                <w:lang w:val="en-US" w:eastAsia="zh-CN" w:bidi="ar"/>
              </w:rPr>
              <w:t>Nome Do Campo</w:t>
            </w:r>
          </w:p>
        </w:tc>
        <w:tc>
          <w:tcPr>
            <w:tcW w:w="154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C97C562" w14:textId="77777777" w:rsidR="001D3659" w:rsidRDefault="005F2F57">
            <w:pPr>
              <w:ind w:left="0"/>
              <w:textAlignment w:val="center"/>
              <w:rPr>
                <w:b/>
                <w:color w:val="000000"/>
              </w:rPr>
            </w:pPr>
            <w:r>
              <w:rPr>
                <w:rFonts w:eastAsia="SimSun"/>
                <w:b/>
                <w:color w:val="000000"/>
                <w:lang w:val="en-US" w:eastAsia="zh-CN" w:bidi="ar"/>
              </w:rPr>
              <w:t>Tipo do Campo</w:t>
            </w:r>
          </w:p>
        </w:tc>
        <w:tc>
          <w:tcPr>
            <w:tcW w:w="43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57C0E73" w14:textId="77777777" w:rsidR="001D3659" w:rsidRDefault="005F2F57">
            <w:pPr>
              <w:ind w:left="0"/>
              <w:textAlignment w:val="center"/>
              <w:rPr>
                <w:b/>
                <w:color w:val="000000"/>
              </w:rPr>
            </w:pPr>
            <w:r>
              <w:rPr>
                <w:rFonts w:eastAsia="SimSun"/>
                <w:b/>
                <w:color w:val="000000"/>
                <w:lang w:val="en-US" w:eastAsia="zh-CN" w:bidi="ar"/>
              </w:rPr>
              <w:t>PK</w:t>
            </w:r>
          </w:p>
        </w:tc>
        <w:tc>
          <w:tcPr>
            <w:tcW w:w="47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343476B" w14:textId="77777777" w:rsidR="001D3659" w:rsidRDefault="005F2F57">
            <w:pPr>
              <w:ind w:left="0"/>
              <w:textAlignment w:val="center"/>
              <w:rPr>
                <w:b/>
                <w:color w:val="000000"/>
              </w:rPr>
            </w:pPr>
            <w:r>
              <w:rPr>
                <w:rFonts w:eastAsia="SimSun"/>
                <w:b/>
                <w:color w:val="000000"/>
                <w:lang w:val="en-US" w:eastAsia="zh-CN" w:bidi="ar"/>
              </w:rPr>
              <w:t>FK</w:t>
            </w:r>
          </w:p>
        </w:tc>
        <w:tc>
          <w:tcPr>
            <w:tcW w:w="4534" w:type="dxa"/>
            <w:tcBorders>
              <w:top w:val="single" w:sz="2" w:space="0" w:color="FFFFFF"/>
              <w:left w:val="single" w:sz="2" w:space="0" w:color="FFFFFF"/>
              <w:bottom w:val="single" w:sz="2" w:space="0" w:color="FFFFFF"/>
            </w:tcBorders>
            <w:shd w:val="clear" w:color="DDEBF7" w:fill="DDEBF7"/>
            <w:vAlign w:val="center"/>
          </w:tcPr>
          <w:p w14:paraId="17178E18"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59466127" w14:textId="77777777">
        <w:trPr>
          <w:trHeight w:val="280"/>
        </w:trPr>
        <w:tc>
          <w:tcPr>
            <w:tcW w:w="1759" w:type="dxa"/>
            <w:tcBorders>
              <w:top w:val="single" w:sz="2" w:space="0" w:color="FFFFFF"/>
              <w:bottom w:val="single" w:sz="2" w:space="0" w:color="FFFFFF"/>
              <w:right w:val="single" w:sz="2" w:space="0" w:color="FFFFFF"/>
            </w:tcBorders>
            <w:shd w:val="clear" w:color="5B9BD5" w:fill="5B9BD5"/>
            <w:vAlign w:val="center"/>
          </w:tcPr>
          <w:p w14:paraId="5362C0E9" w14:textId="77777777" w:rsidR="001D3659" w:rsidRDefault="005F2F57">
            <w:pPr>
              <w:ind w:left="0"/>
              <w:textAlignment w:val="center"/>
              <w:rPr>
                <w:b/>
                <w:color w:val="FFFFFF"/>
              </w:rPr>
            </w:pPr>
            <w:r>
              <w:rPr>
                <w:rFonts w:eastAsia="SimSun"/>
                <w:b/>
                <w:color w:val="FFFFFF"/>
                <w:lang w:val="en-US" w:eastAsia="zh-CN" w:bidi="ar"/>
              </w:rPr>
              <w:t>ID</w:t>
            </w:r>
          </w:p>
        </w:tc>
        <w:tc>
          <w:tcPr>
            <w:tcW w:w="1541"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E8F9AAA"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3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62D3470" w14:textId="77777777" w:rsidR="001D3659" w:rsidRDefault="005F2F57">
            <w:pPr>
              <w:ind w:left="0"/>
              <w:textAlignment w:val="center"/>
              <w:rPr>
                <w:color w:val="000000"/>
              </w:rPr>
            </w:pPr>
            <w:r>
              <w:rPr>
                <w:rFonts w:eastAsia="SimSun"/>
                <w:color w:val="000000"/>
                <w:lang w:val="en-US" w:eastAsia="zh-CN" w:bidi="ar"/>
              </w:rPr>
              <w:t>Sim</w:t>
            </w:r>
          </w:p>
        </w:tc>
        <w:tc>
          <w:tcPr>
            <w:tcW w:w="477"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F418DDE" w14:textId="77777777" w:rsidR="001D3659" w:rsidRDefault="005F2F57">
            <w:pPr>
              <w:ind w:left="0"/>
              <w:textAlignment w:val="center"/>
              <w:rPr>
                <w:color w:val="000000"/>
              </w:rPr>
            </w:pPr>
            <w:r>
              <w:rPr>
                <w:rFonts w:eastAsia="SimSun"/>
                <w:color w:val="000000"/>
                <w:lang w:val="en-US" w:eastAsia="zh-CN" w:bidi="ar"/>
              </w:rPr>
              <w:t>Não</w:t>
            </w:r>
          </w:p>
        </w:tc>
        <w:tc>
          <w:tcPr>
            <w:tcW w:w="4534" w:type="dxa"/>
            <w:tcBorders>
              <w:top w:val="single" w:sz="2" w:space="0" w:color="FFFFFF"/>
              <w:left w:val="single" w:sz="2" w:space="0" w:color="FFFFFF"/>
              <w:bottom w:val="single" w:sz="2" w:space="0" w:color="FFFFFF"/>
            </w:tcBorders>
            <w:shd w:val="clear" w:color="DDEBF7" w:fill="DDEBF7"/>
            <w:vAlign w:val="center"/>
          </w:tcPr>
          <w:p w14:paraId="10EC6E0B"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348D8FCB" w14:textId="77777777">
        <w:trPr>
          <w:trHeight w:val="280"/>
        </w:trPr>
        <w:tc>
          <w:tcPr>
            <w:tcW w:w="1759" w:type="dxa"/>
            <w:tcBorders>
              <w:top w:val="single" w:sz="2" w:space="0" w:color="FFFFFF"/>
              <w:right w:val="single" w:sz="2" w:space="0" w:color="FFFFFF"/>
            </w:tcBorders>
            <w:shd w:val="clear" w:color="5B9BD5" w:fill="5B9BD5"/>
            <w:vAlign w:val="center"/>
          </w:tcPr>
          <w:p w14:paraId="7C0A081B" w14:textId="77777777" w:rsidR="001D3659" w:rsidRDefault="005F2F57">
            <w:pPr>
              <w:ind w:left="0"/>
              <w:textAlignment w:val="center"/>
              <w:rPr>
                <w:b/>
                <w:color w:val="FFFFFF"/>
              </w:rPr>
            </w:pPr>
            <w:r>
              <w:rPr>
                <w:rFonts w:eastAsia="SimSun"/>
                <w:b/>
                <w:color w:val="FFFFFF"/>
                <w:lang w:val="en-US" w:eastAsia="zh-CN" w:bidi="ar"/>
              </w:rPr>
              <w:lastRenderedPageBreak/>
              <w:t>DESCRICAO</w:t>
            </w:r>
          </w:p>
        </w:tc>
        <w:tc>
          <w:tcPr>
            <w:tcW w:w="1541" w:type="dxa"/>
            <w:gridSpan w:val="2"/>
            <w:tcBorders>
              <w:top w:val="single" w:sz="2" w:space="0" w:color="FFFFFF"/>
              <w:left w:val="single" w:sz="2" w:space="0" w:color="FFFFFF"/>
              <w:right w:val="single" w:sz="2" w:space="0" w:color="FFFFFF"/>
            </w:tcBorders>
            <w:shd w:val="clear" w:color="DDEBF7" w:fill="DDEBF7"/>
            <w:vAlign w:val="center"/>
          </w:tcPr>
          <w:p w14:paraId="27E5E613"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40)</w:t>
            </w:r>
          </w:p>
        </w:tc>
        <w:tc>
          <w:tcPr>
            <w:tcW w:w="437" w:type="dxa"/>
            <w:tcBorders>
              <w:top w:val="single" w:sz="2" w:space="0" w:color="FFFFFF"/>
              <w:left w:val="single" w:sz="2" w:space="0" w:color="FFFFFF"/>
              <w:right w:val="single" w:sz="2" w:space="0" w:color="FFFFFF"/>
            </w:tcBorders>
            <w:shd w:val="clear" w:color="DDEBF7" w:fill="DDEBF7"/>
            <w:vAlign w:val="center"/>
          </w:tcPr>
          <w:p w14:paraId="39B840E4" w14:textId="77777777" w:rsidR="001D3659" w:rsidRDefault="005F2F57">
            <w:pPr>
              <w:ind w:left="0"/>
              <w:textAlignment w:val="center"/>
              <w:rPr>
                <w:color w:val="000000"/>
              </w:rPr>
            </w:pPr>
            <w:r>
              <w:rPr>
                <w:rFonts w:eastAsia="SimSun"/>
                <w:color w:val="000000"/>
                <w:lang w:val="en-US" w:eastAsia="zh-CN" w:bidi="ar"/>
              </w:rPr>
              <w:t>Não</w:t>
            </w:r>
          </w:p>
        </w:tc>
        <w:tc>
          <w:tcPr>
            <w:tcW w:w="477" w:type="dxa"/>
            <w:tcBorders>
              <w:top w:val="single" w:sz="2" w:space="0" w:color="FFFFFF"/>
              <w:left w:val="single" w:sz="2" w:space="0" w:color="FFFFFF"/>
              <w:right w:val="single" w:sz="2" w:space="0" w:color="FFFFFF"/>
            </w:tcBorders>
            <w:shd w:val="clear" w:color="DDEBF7" w:fill="DDEBF7"/>
            <w:vAlign w:val="center"/>
          </w:tcPr>
          <w:p w14:paraId="6C9E4A6F" w14:textId="77777777" w:rsidR="001D3659" w:rsidRDefault="005F2F57">
            <w:pPr>
              <w:ind w:left="0"/>
              <w:textAlignment w:val="center"/>
              <w:rPr>
                <w:color w:val="000000"/>
              </w:rPr>
            </w:pPr>
            <w:r>
              <w:rPr>
                <w:rFonts w:eastAsia="SimSun"/>
                <w:color w:val="000000"/>
                <w:lang w:val="en-US" w:eastAsia="zh-CN" w:bidi="ar"/>
              </w:rPr>
              <w:t>Não</w:t>
            </w:r>
          </w:p>
        </w:tc>
        <w:tc>
          <w:tcPr>
            <w:tcW w:w="4534" w:type="dxa"/>
            <w:tcBorders>
              <w:top w:val="single" w:sz="2" w:space="0" w:color="FFFFFF"/>
              <w:left w:val="single" w:sz="2" w:space="0" w:color="FFFFFF"/>
            </w:tcBorders>
            <w:shd w:val="clear" w:color="DDEBF7" w:fill="DDEBF7"/>
            <w:vAlign w:val="center"/>
          </w:tcPr>
          <w:p w14:paraId="0F9A7BD7" w14:textId="77777777" w:rsidR="001D3659" w:rsidRDefault="005F2F57">
            <w:pPr>
              <w:ind w:left="0"/>
              <w:textAlignment w:val="center"/>
              <w:rPr>
                <w:color w:val="000000"/>
              </w:rPr>
            </w:pPr>
            <w:r>
              <w:rPr>
                <w:rFonts w:eastAsia="SimSun"/>
                <w:color w:val="000000"/>
                <w:lang w:eastAsia="zh-CN" w:bidi="ar"/>
              </w:rPr>
              <w:t>D</w:t>
            </w:r>
            <w:r>
              <w:rPr>
                <w:rFonts w:eastAsia="SimSun"/>
                <w:color w:val="000000"/>
                <w:lang w:val="en-US" w:eastAsia="zh-CN" w:bidi="ar"/>
              </w:rPr>
              <w:t>escrição do Tipo da Empresa</w:t>
            </w:r>
          </w:p>
        </w:tc>
      </w:tr>
    </w:tbl>
    <w:p w14:paraId="35D22A6D" w14:textId="77777777" w:rsidR="001D3659" w:rsidRDefault="005F2F57" w:rsidP="001F44F6">
      <w:pPr>
        <w:autoSpaceDE w:val="0"/>
        <w:autoSpaceDN w:val="0"/>
        <w:adjustRightInd w:val="0"/>
        <w:spacing w:after="0" w:line="360" w:lineRule="auto"/>
        <w:ind w:left="289"/>
        <w:jc w:val="both"/>
        <w:rPr>
          <w:sz w:val="20"/>
        </w:rPr>
        <w:pPrChange w:id="534" w:author="JORGE TODOE MATSUSHIMA" w:date="2018-12-01T14:39:00Z">
          <w:pPr>
            <w:autoSpaceDE w:val="0"/>
            <w:autoSpaceDN w:val="0"/>
            <w:adjustRightInd w:val="0"/>
            <w:spacing w:line="360" w:lineRule="auto"/>
            <w:jc w:val="both"/>
          </w:pPr>
        </w:pPrChange>
      </w:pPr>
      <w:r>
        <w:rPr>
          <w:sz w:val="20"/>
        </w:rPr>
        <w:t>Fonte: O Autor (2018)</w:t>
      </w:r>
    </w:p>
    <w:p w14:paraId="5AB25C9B"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46</w:t>
      </w:r>
      <w:r>
        <w:rPr>
          <w:sz w:val="24"/>
          <w:szCs w:val="24"/>
        </w:rPr>
        <w:fldChar w:fldCharType="end"/>
      </w:r>
      <w:bookmarkStart w:id="535" w:name="_Toc27854"/>
      <w:r>
        <w:rPr>
          <w:sz w:val="24"/>
          <w:szCs w:val="24"/>
        </w:rPr>
        <w:t>. Dicionário de Dados: Tabela Tipo_Pessoa</w:t>
      </w:r>
      <w:r>
        <w:rPr>
          <w:sz w:val="24"/>
          <w:szCs w:val="24"/>
          <w:lang w:val="en-US"/>
        </w:rPr>
        <w:t>.</w:t>
      </w:r>
      <w:bookmarkEnd w:id="535"/>
    </w:p>
    <w:tbl>
      <w:tblPr>
        <w:tblW w:w="8761" w:type="dxa"/>
        <w:tblInd w:w="341" w:type="dxa"/>
        <w:tblLayout w:type="fixed"/>
        <w:tblCellMar>
          <w:top w:w="15" w:type="dxa"/>
          <w:left w:w="15" w:type="dxa"/>
          <w:bottom w:w="15" w:type="dxa"/>
          <w:right w:w="15" w:type="dxa"/>
        </w:tblCellMar>
        <w:tblLook w:val="04A0" w:firstRow="1" w:lastRow="0" w:firstColumn="1" w:lastColumn="0" w:noHBand="0" w:noVBand="1"/>
      </w:tblPr>
      <w:tblGrid>
        <w:gridCol w:w="1472"/>
        <w:gridCol w:w="906"/>
        <w:gridCol w:w="881"/>
        <w:gridCol w:w="450"/>
        <w:gridCol w:w="504"/>
        <w:gridCol w:w="4548"/>
      </w:tblGrid>
      <w:tr w:rsidR="001D3659" w14:paraId="5BC85035" w14:textId="77777777">
        <w:trPr>
          <w:trHeight w:val="300"/>
        </w:trPr>
        <w:tc>
          <w:tcPr>
            <w:tcW w:w="8761" w:type="dxa"/>
            <w:gridSpan w:val="6"/>
            <w:tcBorders>
              <w:bottom w:val="single" w:sz="18" w:space="0" w:color="FFFFFF"/>
              <w:right w:val="single" w:sz="2" w:space="0" w:color="FFFFFF"/>
            </w:tcBorders>
            <w:shd w:val="clear" w:color="5B9BD5" w:fill="5B9BD5"/>
            <w:vAlign w:val="center"/>
          </w:tcPr>
          <w:p w14:paraId="07978B51" w14:textId="77777777" w:rsidR="001D3659" w:rsidRDefault="005F2F57">
            <w:pPr>
              <w:jc w:val="center"/>
              <w:textAlignment w:val="center"/>
              <w:rPr>
                <w:b/>
                <w:color w:val="FFFFFF"/>
              </w:rPr>
            </w:pPr>
            <w:proofErr w:type="gramStart"/>
            <w:r>
              <w:rPr>
                <w:rFonts w:eastAsia="SimSun"/>
                <w:b/>
                <w:color w:val="FFFFFF"/>
                <w:lang w:val="en-US" w:eastAsia="zh-CN" w:bidi="ar"/>
              </w:rPr>
              <w:t>Tabela:tipo</w:t>
            </w:r>
            <w:proofErr w:type="gramEnd"/>
            <w:r>
              <w:rPr>
                <w:rFonts w:eastAsia="SimSun"/>
                <w:b/>
                <w:color w:val="FFFFFF"/>
                <w:lang w:val="en-US" w:eastAsia="zh-CN" w:bidi="ar"/>
              </w:rPr>
              <w:t>_pessoa</w:t>
            </w:r>
          </w:p>
        </w:tc>
      </w:tr>
      <w:tr w:rsidR="001D3659" w14:paraId="4AF091B4" w14:textId="77777777">
        <w:trPr>
          <w:trHeight w:val="320"/>
        </w:trPr>
        <w:tc>
          <w:tcPr>
            <w:tcW w:w="2378" w:type="dxa"/>
            <w:gridSpan w:val="2"/>
            <w:tcBorders>
              <w:top w:val="single" w:sz="18" w:space="0" w:color="FFFFFF"/>
              <w:bottom w:val="single" w:sz="2" w:space="0" w:color="FFFFFF"/>
              <w:right w:val="single" w:sz="2" w:space="0" w:color="FFFFFF"/>
            </w:tcBorders>
            <w:shd w:val="clear" w:color="5B9BD5" w:fill="5B9BD5"/>
            <w:vAlign w:val="center"/>
          </w:tcPr>
          <w:p w14:paraId="2EB9DA6C"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383"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2AFD1A8E" w14:textId="77777777" w:rsidR="001D3659" w:rsidRDefault="005F2F57">
            <w:pPr>
              <w:textAlignment w:val="center"/>
              <w:rPr>
                <w:color w:val="000000"/>
              </w:rPr>
            </w:pPr>
            <w:r>
              <w:rPr>
                <w:rFonts w:eastAsia="SimSun"/>
                <w:color w:val="000000"/>
                <w:lang w:val="en-US" w:eastAsia="zh-CN" w:bidi="ar"/>
              </w:rPr>
              <w:t>Tabela que contem os tipos das pessoas</w:t>
            </w:r>
          </w:p>
        </w:tc>
      </w:tr>
      <w:tr w:rsidR="001D3659" w14:paraId="008F42FA" w14:textId="77777777">
        <w:trPr>
          <w:trHeight w:val="320"/>
        </w:trPr>
        <w:tc>
          <w:tcPr>
            <w:tcW w:w="8761" w:type="dxa"/>
            <w:gridSpan w:val="6"/>
            <w:tcBorders>
              <w:top w:val="single" w:sz="2" w:space="0" w:color="FFFFFF"/>
              <w:bottom w:val="single" w:sz="2" w:space="0" w:color="FFFFFF"/>
              <w:right w:val="single" w:sz="2" w:space="0" w:color="FFFFFF"/>
            </w:tcBorders>
            <w:shd w:val="clear" w:color="5B9BD5" w:fill="5B9BD5"/>
            <w:vAlign w:val="center"/>
          </w:tcPr>
          <w:p w14:paraId="0A12713F"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40AD1AB2" w14:textId="77777777">
        <w:trPr>
          <w:trHeight w:val="280"/>
        </w:trPr>
        <w:tc>
          <w:tcPr>
            <w:tcW w:w="1472" w:type="dxa"/>
            <w:tcBorders>
              <w:top w:val="single" w:sz="2" w:space="0" w:color="FFFFFF"/>
              <w:bottom w:val="single" w:sz="2" w:space="0" w:color="FFFFFF"/>
              <w:right w:val="single" w:sz="2" w:space="0" w:color="FFFFFF"/>
            </w:tcBorders>
            <w:shd w:val="clear" w:color="5B9BD5" w:fill="5B9BD5"/>
            <w:vAlign w:val="center"/>
          </w:tcPr>
          <w:p w14:paraId="13091012" w14:textId="77777777" w:rsidR="001D3659" w:rsidRDefault="005F2F57">
            <w:pPr>
              <w:ind w:left="0"/>
              <w:textAlignment w:val="center"/>
              <w:rPr>
                <w:b/>
                <w:color w:val="FFFFFF"/>
              </w:rPr>
            </w:pPr>
            <w:r>
              <w:rPr>
                <w:rFonts w:eastAsia="SimSun"/>
                <w:b/>
                <w:color w:val="FFFFFF"/>
                <w:lang w:val="en-US" w:eastAsia="zh-CN" w:bidi="ar"/>
              </w:rPr>
              <w:t>Nome Do Campo</w:t>
            </w:r>
          </w:p>
        </w:tc>
        <w:tc>
          <w:tcPr>
            <w:tcW w:w="1787"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5DBA2C33" w14:textId="77777777" w:rsidR="001D3659" w:rsidRDefault="005F2F57">
            <w:pPr>
              <w:ind w:left="0"/>
              <w:textAlignment w:val="center"/>
              <w:rPr>
                <w:b/>
                <w:color w:val="000000"/>
              </w:rPr>
            </w:pPr>
            <w:r>
              <w:rPr>
                <w:rFonts w:eastAsia="SimSun"/>
                <w:b/>
                <w:color w:val="000000"/>
                <w:lang w:val="en-US" w:eastAsia="zh-CN" w:bidi="ar"/>
              </w:rPr>
              <w:t>Tipo do Campo</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A3E8591" w14:textId="77777777" w:rsidR="001D3659" w:rsidRDefault="005F2F57">
            <w:pPr>
              <w:ind w:left="0"/>
              <w:textAlignment w:val="center"/>
              <w:rPr>
                <w:b/>
                <w:color w:val="000000"/>
              </w:rPr>
            </w:pPr>
            <w:r>
              <w:rPr>
                <w:rFonts w:eastAsia="SimSun"/>
                <w:b/>
                <w:color w:val="000000"/>
                <w:lang w:val="en-US" w:eastAsia="zh-CN" w:bidi="ar"/>
              </w:rPr>
              <w:t>PK</w:t>
            </w:r>
          </w:p>
        </w:tc>
        <w:tc>
          <w:tcPr>
            <w:tcW w:w="50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B96F686" w14:textId="77777777" w:rsidR="001D3659" w:rsidRDefault="005F2F57">
            <w:pPr>
              <w:ind w:left="0"/>
              <w:textAlignment w:val="center"/>
              <w:rPr>
                <w:b/>
                <w:color w:val="000000"/>
              </w:rPr>
            </w:pPr>
            <w:r>
              <w:rPr>
                <w:rFonts w:eastAsia="SimSun"/>
                <w:b/>
                <w:color w:val="000000"/>
                <w:lang w:val="en-US" w:eastAsia="zh-CN" w:bidi="ar"/>
              </w:rPr>
              <w:t>FK</w:t>
            </w:r>
          </w:p>
        </w:tc>
        <w:tc>
          <w:tcPr>
            <w:tcW w:w="4548" w:type="dxa"/>
            <w:tcBorders>
              <w:top w:val="single" w:sz="2" w:space="0" w:color="FFFFFF"/>
              <w:left w:val="single" w:sz="2" w:space="0" w:color="FFFFFF"/>
              <w:bottom w:val="single" w:sz="2" w:space="0" w:color="FFFFFF"/>
            </w:tcBorders>
            <w:shd w:val="clear" w:color="DDEBF7" w:fill="DDEBF7"/>
            <w:vAlign w:val="center"/>
          </w:tcPr>
          <w:p w14:paraId="497C4D45" w14:textId="77777777" w:rsidR="001D3659" w:rsidRDefault="005F2F57">
            <w:pPr>
              <w:textAlignment w:val="center"/>
              <w:rPr>
                <w:b/>
                <w:color w:val="000000"/>
              </w:rPr>
            </w:pPr>
            <w:r>
              <w:rPr>
                <w:rFonts w:eastAsia="SimSun"/>
                <w:b/>
                <w:color w:val="000000"/>
                <w:lang w:val="en-US" w:eastAsia="zh-CN" w:bidi="ar"/>
              </w:rPr>
              <w:t>Comentário</w:t>
            </w:r>
          </w:p>
        </w:tc>
      </w:tr>
      <w:tr w:rsidR="001D3659" w14:paraId="3ADC408C" w14:textId="77777777">
        <w:trPr>
          <w:trHeight w:val="280"/>
        </w:trPr>
        <w:tc>
          <w:tcPr>
            <w:tcW w:w="1472" w:type="dxa"/>
            <w:tcBorders>
              <w:top w:val="single" w:sz="2" w:space="0" w:color="FFFFFF"/>
              <w:bottom w:val="single" w:sz="2" w:space="0" w:color="FFFFFF"/>
              <w:right w:val="single" w:sz="2" w:space="0" w:color="FFFFFF"/>
            </w:tcBorders>
            <w:shd w:val="clear" w:color="5B9BD5" w:fill="5B9BD5"/>
            <w:vAlign w:val="center"/>
          </w:tcPr>
          <w:p w14:paraId="4BE5F535" w14:textId="77777777" w:rsidR="001D3659" w:rsidRDefault="005F2F57">
            <w:pPr>
              <w:ind w:left="0"/>
              <w:textAlignment w:val="center"/>
              <w:rPr>
                <w:b/>
                <w:color w:val="FFFFFF"/>
              </w:rPr>
            </w:pPr>
            <w:r>
              <w:rPr>
                <w:rFonts w:eastAsia="SimSun"/>
                <w:b/>
                <w:color w:val="FFFFFF"/>
                <w:lang w:val="en-US" w:eastAsia="zh-CN" w:bidi="ar"/>
              </w:rPr>
              <w:t>ID</w:t>
            </w:r>
          </w:p>
        </w:tc>
        <w:tc>
          <w:tcPr>
            <w:tcW w:w="1787"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FFCC43A"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F00B3F9" w14:textId="77777777" w:rsidR="001D3659" w:rsidRDefault="005F2F57">
            <w:pPr>
              <w:ind w:left="0"/>
              <w:textAlignment w:val="center"/>
              <w:rPr>
                <w:color w:val="000000"/>
              </w:rPr>
            </w:pPr>
            <w:r>
              <w:rPr>
                <w:rFonts w:eastAsia="SimSun"/>
                <w:color w:val="000000"/>
                <w:lang w:val="en-US" w:eastAsia="zh-CN" w:bidi="ar"/>
              </w:rPr>
              <w:t>Sim</w:t>
            </w:r>
          </w:p>
        </w:tc>
        <w:tc>
          <w:tcPr>
            <w:tcW w:w="50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9051533" w14:textId="77777777" w:rsidR="001D3659" w:rsidRDefault="005F2F57">
            <w:pPr>
              <w:ind w:left="0"/>
              <w:textAlignment w:val="center"/>
              <w:rPr>
                <w:color w:val="000000"/>
              </w:rPr>
            </w:pPr>
            <w:r>
              <w:rPr>
                <w:rFonts w:eastAsia="SimSun"/>
                <w:color w:val="000000"/>
                <w:lang w:val="en-US" w:eastAsia="zh-CN" w:bidi="ar"/>
              </w:rPr>
              <w:t>Não</w:t>
            </w:r>
          </w:p>
        </w:tc>
        <w:tc>
          <w:tcPr>
            <w:tcW w:w="4548" w:type="dxa"/>
            <w:tcBorders>
              <w:top w:val="single" w:sz="2" w:space="0" w:color="FFFFFF"/>
              <w:left w:val="single" w:sz="2" w:space="0" w:color="FFFFFF"/>
              <w:bottom w:val="single" w:sz="2" w:space="0" w:color="FFFFFF"/>
            </w:tcBorders>
            <w:shd w:val="clear" w:color="DDEBF7" w:fill="DDEBF7"/>
            <w:vAlign w:val="center"/>
          </w:tcPr>
          <w:p w14:paraId="630B12C7" w14:textId="77777777" w:rsidR="001D3659" w:rsidRDefault="005F2F57">
            <w:pPr>
              <w:textAlignment w:val="center"/>
              <w:rPr>
                <w:color w:val="000000"/>
              </w:rPr>
            </w:pPr>
            <w:r>
              <w:rPr>
                <w:rFonts w:eastAsia="SimSun"/>
                <w:color w:val="000000"/>
                <w:lang w:val="en-US" w:eastAsia="zh-CN" w:bidi="ar"/>
              </w:rPr>
              <w:t>Campo identificador para</w:t>
            </w:r>
          </w:p>
        </w:tc>
      </w:tr>
      <w:tr w:rsidR="001D3659" w14:paraId="633E4709" w14:textId="77777777">
        <w:trPr>
          <w:trHeight w:val="280"/>
        </w:trPr>
        <w:tc>
          <w:tcPr>
            <w:tcW w:w="1472" w:type="dxa"/>
            <w:tcBorders>
              <w:top w:val="single" w:sz="2" w:space="0" w:color="FFFFFF"/>
              <w:right w:val="single" w:sz="2" w:space="0" w:color="FFFFFF"/>
            </w:tcBorders>
            <w:shd w:val="clear" w:color="5B9BD5" w:fill="5B9BD5"/>
            <w:vAlign w:val="center"/>
          </w:tcPr>
          <w:p w14:paraId="2EA5160C" w14:textId="77777777" w:rsidR="001D3659" w:rsidRDefault="005F2F57">
            <w:pPr>
              <w:ind w:left="0"/>
              <w:textAlignment w:val="center"/>
              <w:rPr>
                <w:b/>
                <w:color w:val="FFFFFF"/>
              </w:rPr>
            </w:pPr>
            <w:r>
              <w:rPr>
                <w:rFonts w:eastAsia="SimSun"/>
                <w:b/>
                <w:color w:val="FFFFFF"/>
                <w:lang w:val="en-US" w:eastAsia="zh-CN" w:bidi="ar"/>
              </w:rPr>
              <w:t>DESCRICAO</w:t>
            </w:r>
          </w:p>
        </w:tc>
        <w:tc>
          <w:tcPr>
            <w:tcW w:w="1787" w:type="dxa"/>
            <w:gridSpan w:val="2"/>
            <w:tcBorders>
              <w:top w:val="single" w:sz="2" w:space="0" w:color="FFFFFF"/>
              <w:left w:val="single" w:sz="2" w:space="0" w:color="FFFFFF"/>
              <w:right w:val="single" w:sz="2" w:space="0" w:color="FFFFFF"/>
            </w:tcBorders>
            <w:shd w:val="clear" w:color="DDEBF7" w:fill="DDEBF7"/>
            <w:vAlign w:val="center"/>
          </w:tcPr>
          <w:p w14:paraId="0E4BA660"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40)</w:t>
            </w:r>
          </w:p>
        </w:tc>
        <w:tc>
          <w:tcPr>
            <w:tcW w:w="450" w:type="dxa"/>
            <w:tcBorders>
              <w:top w:val="single" w:sz="2" w:space="0" w:color="FFFFFF"/>
              <w:left w:val="single" w:sz="2" w:space="0" w:color="FFFFFF"/>
              <w:right w:val="single" w:sz="2" w:space="0" w:color="FFFFFF"/>
            </w:tcBorders>
            <w:shd w:val="clear" w:color="DDEBF7" w:fill="DDEBF7"/>
            <w:vAlign w:val="center"/>
          </w:tcPr>
          <w:p w14:paraId="073A6674" w14:textId="77777777" w:rsidR="001D3659" w:rsidRDefault="005F2F57">
            <w:pPr>
              <w:ind w:left="0"/>
              <w:textAlignment w:val="center"/>
              <w:rPr>
                <w:color w:val="000000"/>
              </w:rPr>
            </w:pPr>
            <w:r>
              <w:rPr>
                <w:rFonts w:eastAsia="SimSun"/>
                <w:color w:val="000000"/>
                <w:lang w:val="en-US" w:eastAsia="zh-CN" w:bidi="ar"/>
              </w:rPr>
              <w:t>Não</w:t>
            </w:r>
          </w:p>
        </w:tc>
        <w:tc>
          <w:tcPr>
            <w:tcW w:w="504" w:type="dxa"/>
            <w:tcBorders>
              <w:top w:val="single" w:sz="2" w:space="0" w:color="FFFFFF"/>
              <w:left w:val="single" w:sz="2" w:space="0" w:color="FFFFFF"/>
              <w:right w:val="single" w:sz="2" w:space="0" w:color="FFFFFF"/>
            </w:tcBorders>
            <w:shd w:val="clear" w:color="DDEBF7" w:fill="DDEBF7"/>
            <w:vAlign w:val="center"/>
          </w:tcPr>
          <w:p w14:paraId="66791EBE" w14:textId="77777777" w:rsidR="001D3659" w:rsidRDefault="005F2F57">
            <w:pPr>
              <w:ind w:left="0"/>
              <w:textAlignment w:val="center"/>
              <w:rPr>
                <w:color w:val="000000"/>
              </w:rPr>
            </w:pPr>
            <w:r>
              <w:rPr>
                <w:rFonts w:eastAsia="SimSun"/>
                <w:color w:val="000000"/>
                <w:lang w:val="en-US" w:eastAsia="zh-CN" w:bidi="ar"/>
              </w:rPr>
              <w:t>Não</w:t>
            </w:r>
          </w:p>
        </w:tc>
        <w:tc>
          <w:tcPr>
            <w:tcW w:w="4548" w:type="dxa"/>
            <w:tcBorders>
              <w:top w:val="single" w:sz="2" w:space="0" w:color="FFFFFF"/>
              <w:left w:val="single" w:sz="2" w:space="0" w:color="FFFFFF"/>
            </w:tcBorders>
            <w:shd w:val="clear" w:color="DDEBF7" w:fill="DDEBF7"/>
            <w:vAlign w:val="center"/>
          </w:tcPr>
          <w:p w14:paraId="4F9D5E7A" w14:textId="77777777" w:rsidR="001D3659" w:rsidRDefault="005F2F57">
            <w:pPr>
              <w:textAlignment w:val="center"/>
              <w:rPr>
                <w:color w:val="000000"/>
              </w:rPr>
            </w:pPr>
            <w:r>
              <w:rPr>
                <w:rFonts w:eastAsia="SimSun"/>
                <w:color w:val="000000"/>
                <w:lang w:val="en-US" w:eastAsia="zh-CN" w:bidi="ar"/>
              </w:rPr>
              <w:t>Descrição do Tipo da Pessoa</w:t>
            </w:r>
          </w:p>
        </w:tc>
      </w:tr>
    </w:tbl>
    <w:p w14:paraId="67380081" w14:textId="77777777" w:rsidR="001D3659" w:rsidRDefault="005F2F57" w:rsidP="001F44F6">
      <w:pPr>
        <w:autoSpaceDE w:val="0"/>
        <w:autoSpaceDN w:val="0"/>
        <w:adjustRightInd w:val="0"/>
        <w:spacing w:after="0" w:line="360" w:lineRule="auto"/>
        <w:ind w:left="289"/>
        <w:jc w:val="both"/>
        <w:rPr>
          <w:sz w:val="20"/>
        </w:rPr>
        <w:pPrChange w:id="536" w:author="JORGE TODOE MATSUSHIMA" w:date="2018-12-01T14:39:00Z">
          <w:pPr>
            <w:autoSpaceDE w:val="0"/>
            <w:autoSpaceDN w:val="0"/>
            <w:adjustRightInd w:val="0"/>
            <w:spacing w:line="360" w:lineRule="auto"/>
            <w:jc w:val="both"/>
          </w:pPr>
        </w:pPrChange>
      </w:pPr>
      <w:r>
        <w:rPr>
          <w:sz w:val="20"/>
        </w:rPr>
        <w:t>Fonte: O Autor (2018)</w:t>
      </w:r>
    </w:p>
    <w:p w14:paraId="6A7845B4" w14:textId="77777777" w:rsidR="001D3659" w:rsidRDefault="005F2F57">
      <w:pPr>
        <w:autoSpaceDE w:val="0"/>
        <w:autoSpaceDN w:val="0"/>
        <w:adjustRightInd w:val="0"/>
        <w:spacing w:line="360" w:lineRule="auto"/>
        <w:jc w:val="both"/>
        <w:rPr>
          <w:sz w:val="20"/>
        </w:rPr>
      </w:pPr>
      <w:commentRangeStart w:id="537"/>
      <w:r>
        <w:rPr>
          <w:sz w:val="20"/>
        </w:rPr>
        <w:br w:type="page"/>
      </w:r>
      <w:commentRangeEnd w:id="537"/>
      <w:r w:rsidR="001E062F">
        <w:rPr>
          <w:rStyle w:val="Refdecomentrio"/>
        </w:rPr>
        <w:commentReference w:id="537"/>
      </w:r>
    </w:p>
    <w:p w14:paraId="436918A3" w14:textId="77777777" w:rsidR="001D3659" w:rsidRDefault="005F2F57">
      <w:pPr>
        <w:pStyle w:val="Legenda"/>
        <w:jc w:val="center"/>
        <w:rPr>
          <w:sz w:val="24"/>
          <w:szCs w:val="24"/>
          <w:lang w:val="en-US"/>
        </w:rPr>
      </w:pPr>
      <w:r>
        <w:rPr>
          <w:sz w:val="24"/>
          <w:szCs w:val="24"/>
        </w:rPr>
        <w:lastRenderedPageBreak/>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47</w:t>
      </w:r>
      <w:r>
        <w:rPr>
          <w:sz w:val="24"/>
          <w:szCs w:val="24"/>
        </w:rPr>
        <w:fldChar w:fldCharType="end"/>
      </w:r>
      <w:bookmarkStart w:id="538" w:name="_Toc16144"/>
      <w:r>
        <w:rPr>
          <w:sz w:val="24"/>
          <w:szCs w:val="24"/>
        </w:rPr>
        <w:t>. Dicionário de Dados: Tabela User</w:t>
      </w:r>
      <w:r>
        <w:rPr>
          <w:sz w:val="24"/>
          <w:szCs w:val="24"/>
          <w:lang w:val="en-US"/>
        </w:rPr>
        <w:t>.</w:t>
      </w:r>
      <w:bookmarkEnd w:id="538"/>
    </w:p>
    <w:tbl>
      <w:tblPr>
        <w:tblW w:w="8761" w:type="dxa"/>
        <w:tblInd w:w="341" w:type="dxa"/>
        <w:tblLayout w:type="fixed"/>
        <w:tblCellMar>
          <w:top w:w="15" w:type="dxa"/>
          <w:left w:w="15" w:type="dxa"/>
          <w:bottom w:w="15" w:type="dxa"/>
          <w:right w:w="15" w:type="dxa"/>
        </w:tblCellMar>
        <w:tblLook w:val="04A0" w:firstRow="1" w:lastRow="0" w:firstColumn="1" w:lastColumn="0" w:noHBand="0" w:noVBand="1"/>
      </w:tblPr>
      <w:tblGrid>
        <w:gridCol w:w="1772"/>
        <w:gridCol w:w="321"/>
        <w:gridCol w:w="1193"/>
        <w:gridCol w:w="641"/>
        <w:gridCol w:w="545"/>
        <w:gridCol w:w="4289"/>
      </w:tblGrid>
      <w:tr w:rsidR="001D3659" w14:paraId="6A9F21EE" w14:textId="77777777">
        <w:trPr>
          <w:trHeight w:val="300"/>
        </w:trPr>
        <w:tc>
          <w:tcPr>
            <w:tcW w:w="8761" w:type="dxa"/>
            <w:gridSpan w:val="6"/>
            <w:tcBorders>
              <w:bottom w:val="single" w:sz="18" w:space="0" w:color="FFFFFF"/>
              <w:right w:val="single" w:sz="2" w:space="0" w:color="FFFFFF"/>
            </w:tcBorders>
            <w:shd w:val="clear" w:color="5B9BD5" w:fill="5B9BD5"/>
            <w:vAlign w:val="center"/>
          </w:tcPr>
          <w:p w14:paraId="31E2F35E" w14:textId="77777777" w:rsidR="001D3659" w:rsidRDefault="005F2F57">
            <w:pPr>
              <w:jc w:val="center"/>
              <w:textAlignment w:val="center"/>
              <w:rPr>
                <w:b/>
                <w:color w:val="FFFFFF"/>
              </w:rPr>
            </w:pPr>
            <w:r>
              <w:rPr>
                <w:rFonts w:eastAsia="SimSun"/>
                <w:b/>
                <w:color w:val="FFFFFF"/>
                <w:lang w:val="en-US" w:eastAsia="zh-CN" w:bidi="ar"/>
              </w:rPr>
              <w:t>Tabela:user</w:t>
            </w:r>
          </w:p>
        </w:tc>
      </w:tr>
      <w:tr w:rsidR="001D3659" w14:paraId="5E01ED90" w14:textId="77777777">
        <w:trPr>
          <w:trHeight w:val="320"/>
        </w:trPr>
        <w:tc>
          <w:tcPr>
            <w:tcW w:w="2093" w:type="dxa"/>
            <w:gridSpan w:val="2"/>
            <w:tcBorders>
              <w:top w:val="single" w:sz="18" w:space="0" w:color="FFFFFF"/>
              <w:bottom w:val="single" w:sz="2" w:space="0" w:color="FFFFFF"/>
              <w:right w:val="single" w:sz="2" w:space="0" w:color="FFFFFF"/>
            </w:tcBorders>
            <w:shd w:val="clear" w:color="5B9BD5" w:fill="5B9BD5"/>
            <w:vAlign w:val="center"/>
          </w:tcPr>
          <w:p w14:paraId="75E59DEB"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668"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04E8473F" w14:textId="77777777" w:rsidR="001D3659" w:rsidRDefault="005F2F57">
            <w:pPr>
              <w:textAlignment w:val="center"/>
              <w:rPr>
                <w:color w:val="000000"/>
              </w:rPr>
            </w:pPr>
            <w:r>
              <w:rPr>
                <w:rFonts w:eastAsia="SimSun"/>
                <w:color w:val="000000"/>
                <w:lang w:val="en-US" w:eastAsia="zh-CN" w:bidi="ar"/>
              </w:rPr>
              <w:t xml:space="preserve">Tabela para cadastro dos </w:t>
            </w:r>
            <w:r>
              <w:rPr>
                <w:rFonts w:eastAsia="SimSun"/>
                <w:color w:val="000000"/>
                <w:lang w:eastAsia="zh-CN" w:bidi="ar"/>
              </w:rPr>
              <w:t>usuários</w:t>
            </w:r>
          </w:p>
        </w:tc>
      </w:tr>
      <w:tr w:rsidR="001D3659" w14:paraId="23DA3885" w14:textId="77777777">
        <w:trPr>
          <w:trHeight w:val="320"/>
        </w:trPr>
        <w:tc>
          <w:tcPr>
            <w:tcW w:w="8761" w:type="dxa"/>
            <w:gridSpan w:val="6"/>
            <w:tcBorders>
              <w:top w:val="single" w:sz="2" w:space="0" w:color="FFFFFF"/>
              <w:bottom w:val="single" w:sz="2" w:space="0" w:color="FFFFFF"/>
              <w:right w:val="single" w:sz="2" w:space="0" w:color="FFFFFF"/>
            </w:tcBorders>
            <w:shd w:val="clear" w:color="5B9BD5" w:fill="5B9BD5"/>
            <w:vAlign w:val="center"/>
          </w:tcPr>
          <w:p w14:paraId="0B039790"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60D83AC3" w14:textId="77777777">
        <w:trPr>
          <w:trHeight w:val="280"/>
        </w:trPr>
        <w:tc>
          <w:tcPr>
            <w:tcW w:w="1772" w:type="dxa"/>
            <w:tcBorders>
              <w:top w:val="single" w:sz="2" w:space="0" w:color="FFFFFF"/>
              <w:bottom w:val="single" w:sz="2" w:space="0" w:color="FFFFFF"/>
              <w:right w:val="single" w:sz="2" w:space="0" w:color="FFFFFF"/>
            </w:tcBorders>
            <w:shd w:val="clear" w:color="5B9BD5" w:fill="5B9BD5"/>
            <w:vAlign w:val="center"/>
          </w:tcPr>
          <w:p w14:paraId="05B70B8E" w14:textId="77777777" w:rsidR="001D3659" w:rsidRDefault="005F2F57">
            <w:pPr>
              <w:ind w:left="0"/>
              <w:textAlignment w:val="center"/>
              <w:rPr>
                <w:b/>
                <w:color w:val="FFFFFF"/>
              </w:rPr>
            </w:pPr>
            <w:r>
              <w:rPr>
                <w:rFonts w:eastAsia="SimSun"/>
                <w:b/>
                <w:color w:val="FFFFFF"/>
                <w:lang w:val="en-US" w:eastAsia="zh-CN" w:bidi="ar"/>
              </w:rPr>
              <w:t>Nome Do</w:t>
            </w:r>
            <w:r>
              <w:rPr>
                <w:rFonts w:eastAsia="SimSun"/>
                <w:b/>
                <w:color w:val="FFFFFF"/>
                <w:lang w:eastAsia="zh-CN" w:bidi="ar"/>
              </w:rPr>
              <w:t xml:space="preserve"> </w:t>
            </w:r>
            <w:r>
              <w:rPr>
                <w:rFonts w:eastAsia="SimSun"/>
                <w:b/>
                <w:color w:val="FFFFFF"/>
                <w:lang w:val="en-US" w:eastAsia="zh-CN" w:bidi="ar"/>
              </w:rPr>
              <w:t>Campo</w:t>
            </w:r>
          </w:p>
        </w:tc>
        <w:tc>
          <w:tcPr>
            <w:tcW w:w="1514"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5A42F3C4" w14:textId="77777777" w:rsidR="001D3659" w:rsidRDefault="005F2F57">
            <w:pPr>
              <w:ind w:left="0"/>
              <w:textAlignment w:val="center"/>
              <w:rPr>
                <w:b/>
                <w:color w:val="000000"/>
              </w:rPr>
            </w:pPr>
            <w:r>
              <w:rPr>
                <w:rFonts w:eastAsia="SimSun"/>
                <w:b/>
                <w:color w:val="000000"/>
                <w:lang w:val="en-US" w:eastAsia="zh-CN" w:bidi="ar"/>
              </w:rPr>
              <w:t>Tipo do Campo</w:t>
            </w:r>
          </w:p>
        </w:tc>
        <w:tc>
          <w:tcPr>
            <w:tcW w:w="6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58E9459" w14:textId="77777777" w:rsidR="001D3659" w:rsidRDefault="005F2F57">
            <w:pPr>
              <w:ind w:left="0"/>
              <w:textAlignment w:val="center"/>
              <w:rPr>
                <w:b/>
                <w:color w:val="000000"/>
              </w:rPr>
            </w:pPr>
            <w:r>
              <w:rPr>
                <w:rFonts w:eastAsia="SimSun"/>
                <w:b/>
                <w:color w:val="000000"/>
                <w:lang w:val="en-US" w:eastAsia="zh-CN" w:bidi="ar"/>
              </w:rPr>
              <w:t>PK</w:t>
            </w:r>
          </w:p>
        </w:tc>
        <w:tc>
          <w:tcPr>
            <w:tcW w:w="54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9DDF49F" w14:textId="77777777" w:rsidR="001D3659" w:rsidRDefault="005F2F57">
            <w:pPr>
              <w:ind w:left="0"/>
              <w:textAlignment w:val="center"/>
              <w:rPr>
                <w:b/>
                <w:color w:val="000000"/>
              </w:rPr>
            </w:pPr>
            <w:r>
              <w:rPr>
                <w:rFonts w:eastAsia="SimSun"/>
                <w:b/>
                <w:color w:val="000000"/>
                <w:lang w:val="en-US" w:eastAsia="zh-CN" w:bidi="ar"/>
              </w:rPr>
              <w:t>FK</w:t>
            </w:r>
          </w:p>
        </w:tc>
        <w:tc>
          <w:tcPr>
            <w:tcW w:w="4289" w:type="dxa"/>
            <w:tcBorders>
              <w:top w:val="single" w:sz="2" w:space="0" w:color="FFFFFF"/>
              <w:left w:val="single" w:sz="2" w:space="0" w:color="FFFFFF"/>
              <w:bottom w:val="single" w:sz="2" w:space="0" w:color="FFFFFF"/>
            </w:tcBorders>
            <w:shd w:val="clear" w:color="DDEBF7" w:fill="DDEBF7"/>
            <w:vAlign w:val="center"/>
          </w:tcPr>
          <w:p w14:paraId="32FE4CE2"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021FD6E3" w14:textId="77777777">
        <w:trPr>
          <w:trHeight w:val="280"/>
        </w:trPr>
        <w:tc>
          <w:tcPr>
            <w:tcW w:w="1772" w:type="dxa"/>
            <w:tcBorders>
              <w:top w:val="single" w:sz="2" w:space="0" w:color="FFFFFF"/>
              <w:bottom w:val="single" w:sz="2" w:space="0" w:color="FFFFFF"/>
              <w:right w:val="single" w:sz="2" w:space="0" w:color="FFFFFF"/>
            </w:tcBorders>
            <w:shd w:val="clear" w:color="5B9BD5" w:fill="5B9BD5"/>
            <w:vAlign w:val="center"/>
          </w:tcPr>
          <w:p w14:paraId="625341AD" w14:textId="77777777" w:rsidR="001D3659" w:rsidRDefault="005F2F57">
            <w:pPr>
              <w:ind w:left="0"/>
              <w:textAlignment w:val="center"/>
              <w:rPr>
                <w:b/>
                <w:color w:val="FFFFFF"/>
              </w:rPr>
            </w:pPr>
            <w:r>
              <w:rPr>
                <w:rFonts w:eastAsia="SimSun"/>
                <w:b/>
                <w:color w:val="FFFFFF"/>
                <w:lang w:val="en-US" w:eastAsia="zh-CN" w:bidi="ar"/>
              </w:rPr>
              <w:t>ID</w:t>
            </w:r>
          </w:p>
        </w:tc>
        <w:tc>
          <w:tcPr>
            <w:tcW w:w="1514"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F0B66D6"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6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374E32D" w14:textId="77777777" w:rsidR="001D3659" w:rsidRDefault="005F2F57">
            <w:pPr>
              <w:ind w:left="0"/>
              <w:textAlignment w:val="center"/>
              <w:rPr>
                <w:color w:val="000000"/>
              </w:rPr>
            </w:pPr>
            <w:r>
              <w:rPr>
                <w:rFonts w:eastAsia="SimSun"/>
                <w:color w:val="000000"/>
                <w:lang w:val="en-US" w:eastAsia="zh-CN" w:bidi="ar"/>
              </w:rPr>
              <w:t>Sim</w:t>
            </w:r>
          </w:p>
        </w:tc>
        <w:tc>
          <w:tcPr>
            <w:tcW w:w="54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63C2179" w14:textId="77777777" w:rsidR="001D3659" w:rsidRDefault="005F2F57">
            <w:pPr>
              <w:ind w:left="0"/>
              <w:textAlignment w:val="center"/>
              <w:rPr>
                <w:color w:val="000000"/>
              </w:rPr>
            </w:pPr>
            <w:r>
              <w:rPr>
                <w:rFonts w:eastAsia="SimSun"/>
                <w:color w:val="000000"/>
                <w:lang w:val="en-US" w:eastAsia="zh-CN" w:bidi="ar"/>
              </w:rPr>
              <w:t>Não</w:t>
            </w:r>
          </w:p>
        </w:tc>
        <w:tc>
          <w:tcPr>
            <w:tcW w:w="4289" w:type="dxa"/>
            <w:tcBorders>
              <w:top w:val="single" w:sz="2" w:space="0" w:color="FFFFFF"/>
              <w:left w:val="single" w:sz="2" w:space="0" w:color="FFFFFF"/>
              <w:bottom w:val="single" w:sz="2" w:space="0" w:color="FFFFFF"/>
            </w:tcBorders>
            <w:shd w:val="clear" w:color="DDEBF7" w:fill="DDEBF7"/>
            <w:vAlign w:val="center"/>
          </w:tcPr>
          <w:p w14:paraId="1BDCD68E"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5B600688" w14:textId="77777777">
        <w:trPr>
          <w:trHeight w:val="280"/>
        </w:trPr>
        <w:tc>
          <w:tcPr>
            <w:tcW w:w="1772" w:type="dxa"/>
            <w:tcBorders>
              <w:top w:val="single" w:sz="2" w:space="0" w:color="FFFFFF"/>
              <w:bottom w:val="single" w:sz="2" w:space="0" w:color="FFFFFF"/>
              <w:right w:val="single" w:sz="2" w:space="0" w:color="FFFFFF"/>
            </w:tcBorders>
            <w:shd w:val="clear" w:color="5B9BD5" w:fill="5B9BD5"/>
            <w:vAlign w:val="center"/>
          </w:tcPr>
          <w:p w14:paraId="1A837904" w14:textId="77777777" w:rsidR="001D3659" w:rsidRDefault="005F2F57">
            <w:pPr>
              <w:ind w:left="0"/>
              <w:textAlignment w:val="center"/>
              <w:rPr>
                <w:b/>
                <w:color w:val="FFFFFF"/>
              </w:rPr>
            </w:pPr>
            <w:r>
              <w:rPr>
                <w:rFonts w:eastAsia="SimSun"/>
                <w:b/>
                <w:color w:val="FFFFFF"/>
                <w:lang w:val="en-US" w:eastAsia="zh-CN" w:bidi="ar"/>
              </w:rPr>
              <w:t>EMAIL</w:t>
            </w:r>
          </w:p>
        </w:tc>
        <w:tc>
          <w:tcPr>
            <w:tcW w:w="1514"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0C64AEC"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50)</w:t>
            </w:r>
          </w:p>
        </w:tc>
        <w:tc>
          <w:tcPr>
            <w:tcW w:w="6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235209F" w14:textId="77777777" w:rsidR="001D3659" w:rsidRDefault="005F2F57">
            <w:pPr>
              <w:ind w:left="0"/>
              <w:textAlignment w:val="center"/>
              <w:rPr>
                <w:color w:val="000000"/>
              </w:rPr>
            </w:pPr>
            <w:r>
              <w:rPr>
                <w:rFonts w:eastAsia="SimSun"/>
                <w:color w:val="000000"/>
                <w:lang w:val="en-US" w:eastAsia="zh-CN" w:bidi="ar"/>
              </w:rPr>
              <w:t>Não</w:t>
            </w:r>
          </w:p>
        </w:tc>
        <w:tc>
          <w:tcPr>
            <w:tcW w:w="54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B3121EC" w14:textId="77777777" w:rsidR="001D3659" w:rsidRDefault="005F2F57">
            <w:pPr>
              <w:ind w:left="0"/>
              <w:textAlignment w:val="center"/>
              <w:rPr>
                <w:color w:val="000000"/>
              </w:rPr>
            </w:pPr>
            <w:r>
              <w:rPr>
                <w:rFonts w:eastAsia="SimSun"/>
                <w:color w:val="000000"/>
                <w:lang w:val="en-US" w:eastAsia="zh-CN" w:bidi="ar"/>
              </w:rPr>
              <w:t>Não</w:t>
            </w:r>
          </w:p>
        </w:tc>
        <w:tc>
          <w:tcPr>
            <w:tcW w:w="4289" w:type="dxa"/>
            <w:tcBorders>
              <w:top w:val="single" w:sz="2" w:space="0" w:color="FFFFFF"/>
              <w:left w:val="single" w:sz="2" w:space="0" w:color="FFFFFF"/>
              <w:bottom w:val="single" w:sz="2" w:space="0" w:color="FFFFFF"/>
            </w:tcBorders>
            <w:shd w:val="clear" w:color="DDEBF7" w:fill="DDEBF7"/>
            <w:vAlign w:val="center"/>
          </w:tcPr>
          <w:p w14:paraId="46EF0A04" w14:textId="77777777" w:rsidR="001D3659" w:rsidRDefault="005F2F57">
            <w:pPr>
              <w:ind w:left="0"/>
              <w:textAlignment w:val="center"/>
              <w:rPr>
                <w:color w:val="000000"/>
              </w:rPr>
            </w:pPr>
            <w:r>
              <w:rPr>
                <w:rFonts w:eastAsia="SimSun"/>
                <w:color w:val="000000"/>
                <w:lang w:val="en-US" w:eastAsia="zh-CN" w:bidi="ar"/>
              </w:rPr>
              <w:t>Campo para armazenar email do usuário</w:t>
            </w:r>
          </w:p>
        </w:tc>
      </w:tr>
      <w:tr w:rsidR="001D3659" w14:paraId="49F3A670" w14:textId="77777777">
        <w:trPr>
          <w:trHeight w:val="300"/>
        </w:trPr>
        <w:tc>
          <w:tcPr>
            <w:tcW w:w="1772" w:type="dxa"/>
            <w:tcBorders>
              <w:top w:val="single" w:sz="2" w:space="0" w:color="FFFFFF"/>
              <w:bottom w:val="single" w:sz="2" w:space="0" w:color="FFFFFF"/>
              <w:right w:val="single" w:sz="2" w:space="0" w:color="FFFFFF"/>
            </w:tcBorders>
            <w:shd w:val="clear" w:color="5B9BD5" w:fill="5B9BD5"/>
            <w:vAlign w:val="center"/>
          </w:tcPr>
          <w:p w14:paraId="0DE76966" w14:textId="77777777" w:rsidR="001D3659" w:rsidRDefault="005F2F57">
            <w:pPr>
              <w:ind w:left="0"/>
              <w:textAlignment w:val="center"/>
              <w:rPr>
                <w:b/>
                <w:color w:val="FFFFFF"/>
              </w:rPr>
            </w:pPr>
            <w:r>
              <w:rPr>
                <w:rFonts w:eastAsia="SimSun"/>
                <w:b/>
                <w:color w:val="FFFFFF"/>
                <w:lang w:val="en-US" w:eastAsia="zh-CN" w:bidi="ar"/>
              </w:rPr>
              <w:t>SENHA</w:t>
            </w:r>
          </w:p>
        </w:tc>
        <w:tc>
          <w:tcPr>
            <w:tcW w:w="1514"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1C3274E" w14:textId="77777777" w:rsidR="001D3659" w:rsidRDefault="005F2F57">
            <w:pPr>
              <w:ind w:left="0"/>
              <w:textAlignment w:val="center"/>
              <w:rPr>
                <w:color w:val="000000"/>
              </w:rPr>
            </w:pPr>
            <w:proofErr w:type="gramStart"/>
            <w:r>
              <w:rPr>
                <w:rFonts w:eastAsia="SimSun"/>
                <w:color w:val="000000"/>
                <w:lang w:val="en-US" w:eastAsia="zh-CN" w:bidi="ar"/>
              </w:rPr>
              <w:t>VARCHAR(</w:t>
            </w:r>
            <w:proofErr w:type="gramEnd"/>
            <w:r>
              <w:rPr>
                <w:rFonts w:eastAsia="SimSun"/>
                <w:color w:val="000000"/>
                <w:lang w:val="en-US" w:eastAsia="zh-CN" w:bidi="ar"/>
              </w:rPr>
              <w:t>500)</w:t>
            </w:r>
          </w:p>
        </w:tc>
        <w:tc>
          <w:tcPr>
            <w:tcW w:w="641"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6C7861F" w14:textId="77777777" w:rsidR="001D3659" w:rsidRDefault="005F2F57">
            <w:pPr>
              <w:ind w:left="0"/>
              <w:textAlignment w:val="center"/>
              <w:rPr>
                <w:color w:val="000000"/>
              </w:rPr>
            </w:pPr>
            <w:r>
              <w:rPr>
                <w:rFonts w:eastAsia="SimSun"/>
                <w:color w:val="000000"/>
                <w:lang w:val="en-US" w:eastAsia="zh-CN" w:bidi="ar"/>
              </w:rPr>
              <w:t>Não</w:t>
            </w:r>
          </w:p>
        </w:tc>
        <w:tc>
          <w:tcPr>
            <w:tcW w:w="545"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F71223E" w14:textId="77777777" w:rsidR="001D3659" w:rsidRDefault="005F2F57">
            <w:pPr>
              <w:ind w:left="0"/>
              <w:textAlignment w:val="center"/>
              <w:rPr>
                <w:color w:val="000000"/>
              </w:rPr>
            </w:pPr>
            <w:r>
              <w:rPr>
                <w:rFonts w:eastAsia="SimSun"/>
                <w:color w:val="000000"/>
                <w:lang w:val="en-US" w:eastAsia="zh-CN" w:bidi="ar"/>
              </w:rPr>
              <w:t>Não</w:t>
            </w:r>
          </w:p>
        </w:tc>
        <w:tc>
          <w:tcPr>
            <w:tcW w:w="4289" w:type="dxa"/>
            <w:tcBorders>
              <w:top w:val="single" w:sz="2" w:space="0" w:color="FFFFFF"/>
              <w:left w:val="single" w:sz="2" w:space="0" w:color="FFFFFF"/>
              <w:bottom w:val="single" w:sz="2" w:space="0" w:color="FFFFFF"/>
            </w:tcBorders>
            <w:shd w:val="clear" w:color="DDEBF7" w:fill="DDEBF7"/>
            <w:vAlign w:val="center"/>
          </w:tcPr>
          <w:p w14:paraId="523B59DF" w14:textId="77777777" w:rsidR="001D3659" w:rsidRDefault="005F2F57">
            <w:pPr>
              <w:ind w:left="0"/>
              <w:textAlignment w:val="center"/>
              <w:rPr>
                <w:color w:val="000000"/>
              </w:rPr>
            </w:pPr>
            <w:r>
              <w:rPr>
                <w:rFonts w:eastAsia="SimSun"/>
                <w:color w:val="000000"/>
                <w:lang w:val="en-US" w:eastAsia="zh-CN" w:bidi="ar"/>
              </w:rPr>
              <w:t>Campo para armazenar senha do usuário</w:t>
            </w:r>
          </w:p>
        </w:tc>
      </w:tr>
      <w:tr w:rsidR="001D3659" w14:paraId="3D7E48A2" w14:textId="77777777">
        <w:trPr>
          <w:trHeight w:val="300"/>
        </w:trPr>
        <w:tc>
          <w:tcPr>
            <w:tcW w:w="1772" w:type="dxa"/>
            <w:tcBorders>
              <w:top w:val="single" w:sz="2" w:space="0" w:color="FFFFFF"/>
              <w:right w:val="single" w:sz="2" w:space="0" w:color="FFFFFF"/>
            </w:tcBorders>
            <w:shd w:val="clear" w:color="5B9BD5" w:fill="5B9BD5"/>
            <w:vAlign w:val="center"/>
          </w:tcPr>
          <w:p w14:paraId="2344FC24" w14:textId="77777777" w:rsidR="001D3659" w:rsidRDefault="005F2F57">
            <w:pPr>
              <w:ind w:left="0"/>
              <w:textAlignment w:val="center"/>
              <w:rPr>
                <w:b/>
                <w:color w:val="FFFFFF"/>
              </w:rPr>
            </w:pPr>
            <w:r>
              <w:rPr>
                <w:rFonts w:eastAsia="SimSun"/>
                <w:b/>
                <w:color w:val="FFFFFF"/>
                <w:lang w:val="en-US" w:eastAsia="zh-CN" w:bidi="ar"/>
              </w:rPr>
              <w:t>PESSOA_ID</w:t>
            </w:r>
          </w:p>
        </w:tc>
        <w:tc>
          <w:tcPr>
            <w:tcW w:w="1514" w:type="dxa"/>
            <w:gridSpan w:val="2"/>
            <w:tcBorders>
              <w:top w:val="single" w:sz="2" w:space="0" w:color="FFFFFF"/>
              <w:left w:val="single" w:sz="2" w:space="0" w:color="FFFFFF"/>
              <w:right w:val="single" w:sz="2" w:space="0" w:color="FFFFFF"/>
            </w:tcBorders>
            <w:shd w:val="clear" w:color="DDEBF7" w:fill="DDEBF7"/>
            <w:vAlign w:val="center"/>
          </w:tcPr>
          <w:p w14:paraId="2889C8AC"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641" w:type="dxa"/>
            <w:tcBorders>
              <w:top w:val="single" w:sz="2" w:space="0" w:color="FFFFFF"/>
              <w:left w:val="single" w:sz="2" w:space="0" w:color="FFFFFF"/>
              <w:right w:val="single" w:sz="2" w:space="0" w:color="FFFFFF"/>
            </w:tcBorders>
            <w:shd w:val="clear" w:color="DDEBF7" w:fill="DDEBF7"/>
            <w:vAlign w:val="center"/>
          </w:tcPr>
          <w:p w14:paraId="48E42EEC" w14:textId="77777777" w:rsidR="001D3659" w:rsidRDefault="005F2F57">
            <w:pPr>
              <w:ind w:left="0"/>
              <w:textAlignment w:val="center"/>
              <w:rPr>
                <w:color w:val="000000"/>
              </w:rPr>
            </w:pPr>
            <w:r>
              <w:rPr>
                <w:rFonts w:eastAsia="SimSun"/>
                <w:color w:val="000000"/>
                <w:lang w:val="en-US" w:eastAsia="zh-CN" w:bidi="ar"/>
              </w:rPr>
              <w:t>Não</w:t>
            </w:r>
          </w:p>
        </w:tc>
        <w:tc>
          <w:tcPr>
            <w:tcW w:w="545" w:type="dxa"/>
            <w:tcBorders>
              <w:top w:val="single" w:sz="2" w:space="0" w:color="FFFFFF"/>
              <w:left w:val="single" w:sz="2" w:space="0" w:color="FFFFFF"/>
              <w:right w:val="single" w:sz="2" w:space="0" w:color="FFFFFF"/>
            </w:tcBorders>
            <w:shd w:val="clear" w:color="DDEBF7" w:fill="DDEBF7"/>
            <w:vAlign w:val="center"/>
          </w:tcPr>
          <w:p w14:paraId="74E8F5AA" w14:textId="77777777" w:rsidR="001D3659" w:rsidRDefault="005F2F57">
            <w:pPr>
              <w:ind w:left="0"/>
              <w:textAlignment w:val="center"/>
              <w:rPr>
                <w:color w:val="000000"/>
              </w:rPr>
            </w:pPr>
            <w:r>
              <w:rPr>
                <w:rFonts w:eastAsia="SimSun"/>
                <w:color w:val="000000"/>
                <w:lang w:val="en-US" w:eastAsia="zh-CN" w:bidi="ar"/>
              </w:rPr>
              <w:t>Sim</w:t>
            </w:r>
          </w:p>
        </w:tc>
        <w:tc>
          <w:tcPr>
            <w:tcW w:w="4289" w:type="dxa"/>
            <w:tcBorders>
              <w:top w:val="single" w:sz="2" w:space="0" w:color="FFFFFF"/>
              <w:left w:val="single" w:sz="2" w:space="0" w:color="FFFFFF"/>
            </w:tcBorders>
            <w:shd w:val="clear" w:color="DDEBF7" w:fill="DDEBF7"/>
            <w:vAlign w:val="center"/>
          </w:tcPr>
          <w:p w14:paraId="2825641C"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Pessoa(</w:t>
            </w:r>
            <w:proofErr w:type="gramEnd"/>
            <w:r>
              <w:rPr>
                <w:rFonts w:eastAsia="SimSun"/>
                <w:color w:val="000000"/>
                <w:lang w:val="en-US" w:eastAsia="zh-CN" w:bidi="ar"/>
              </w:rPr>
              <w:t>Atributo Id)</w:t>
            </w:r>
          </w:p>
        </w:tc>
      </w:tr>
    </w:tbl>
    <w:p w14:paraId="30B54D1D" w14:textId="77777777" w:rsidR="001D3659" w:rsidRDefault="005F2F57" w:rsidP="001F44F6">
      <w:pPr>
        <w:autoSpaceDE w:val="0"/>
        <w:autoSpaceDN w:val="0"/>
        <w:adjustRightInd w:val="0"/>
        <w:spacing w:after="0" w:line="360" w:lineRule="auto"/>
        <w:ind w:left="289"/>
        <w:jc w:val="both"/>
        <w:rPr>
          <w:sz w:val="20"/>
        </w:rPr>
        <w:pPrChange w:id="539" w:author="JORGE TODOE MATSUSHIMA" w:date="2018-12-01T14:40:00Z">
          <w:pPr>
            <w:autoSpaceDE w:val="0"/>
            <w:autoSpaceDN w:val="0"/>
            <w:adjustRightInd w:val="0"/>
            <w:spacing w:line="360" w:lineRule="auto"/>
            <w:jc w:val="both"/>
          </w:pPr>
        </w:pPrChange>
      </w:pPr>
      <w:r>
        <w:rPr>
          <w:sz w:val="20"/>
        </w:rPr>
        <w:t>Fonte: O Autor (2018)</w:t>
      </w:r>
    </w:p>
    <w:p w14:paraId="365C1858"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48</w:t>
      </w:r>
      <w:r>
        <w:rPr>
          <w:sz w:val="24"/>
          <w:szCs w:val="24"/>
        </w:rPr>
        <w:fldChar w:fldCharType="end"/>
      </w:r>
      <w:bookmarkStart w:id="540" w:name="_Toc3880"/>
      <w:r>
        <w:rPr>
          <w:sz w:val="24"/>
          <w:szCs w:val="24"/>
        </w:rPr>
        <w:t>. Dicionário de Dados: Tabela User</w:t>
      </w:r>
      <w:proofErr w:type="gramStart"/>
      <w:r>
        <w:rPr>
          <w:sz w:val="24"/>
          <w:szCs w:val="24"/>
        </w:rPr>
        <w:t>_Role</w:t>
      </w:r>
      <w:proofErr w:type="gramEnd"/>
      <w:r>
        <w:rPr>
          <w:sz w:val="24"/>
          <w:szCs w:val="24"/>
          <w:lang w:val="en-US"/>
        </w:rPr>
        <w:t>.</w:t>
      </w:r>
      <w:bookmarkEnd w:id="540"/>
    </w:p>
    <w:tbl>
      <w:tblPr>
        <w:tblW w:w="8748" w:type="dxa"/>
        <w:tblInd w:w="354" w:type="dxa"/>
        <w:tblLayout w:type="fixed"/>
        <w:tblCellMar>
          <w:top w:w="15" w:type="dxa"/>
          <w:left w:w="15" w:type="dxa"/>
          <w:bottom w:w="15" w:type="dxa"/>
          <w:right w:w="15" w:type="dxa"/>
        </w:tblCellMar>
        <w:tblLook w:val="04A0" w:firstRow="1" w:lastRow="0" w:firstColumn="1" w:lastColumn="0" w:noHBand="0" w:noVBand="1"/>
      </w:tblPr>
      <w:tblGrid>
        <w:gridCol w:w="1800"/>
        <w:gridCol w:w="130"/>
        <w:gridCol w:w="1398"/>
        <w:gridCol w:w="450"/>
        <w:gridCol w:w="490"/>
        <w:gridCol w:w="4480"/>
      </w:tblGrid>
      <w:tr w:rsidR="001D3659" w14:paraId="62FB6B05" w14:textId="77777777">
        <w:trPr>
          <w:trHeight w:val="300"/>
        </w:trPr>
        <w:tc>
          <w:tcPr>
            <w:tcW w:w="8748" w:type="dxa"/>
            <w:gridSpan w:val="6"/>
            <w:tcBorders>
              <w:bottom w:val="single" w:sz="18" w:space="0" w:color="FFFFFF"/>
              <w:right w:val="single" w:sz="2" w:space="0" w:color="FFFFFF"/>
            </w:tcBorders>
            <w:shd w:val="clear" w:color="5B9BD5" w:fill="5B9BD5"/>
            <w:vAlign w:val="center"/>
          </w:tcPr>
          <w:p w14:paraId="061EB466" w14:textId="77777777" w:rsidR="001D3659" w:rsidRDefault="005F2F57">
            <w:pPr>
              <w:jc w:val="center"/>
              <w:textAlignment w:val="center"/>
              <w:rPr>
                <w:b/>
                <w:color w:val="FFFFFF"/>
              </w:rPr>
            </w:pPr>
            <w:r>
              <w:rPr>
                <w:rFonts w:eastAsia="SimSun"/>
                <w:b/>
                <w:color w:val="FFFFFF"/>
                <w:lang w:val="en-US" w:eastAsia="zh-CN" w:bidi="ar"/>
              </w:rPr>
              <w:t>Tabela:user_role</w:t>
            </w:r>
          </w:p>
        </w:tc>
      </w:tr>
      <w:tr w:rsidR="001D3659" w14:paraId="66543AA4" w14:textId="77777777">
        <w:trPr>
          <w:trHeight w:val="320"/>
        </w:trPr>
        <w:tc>
          <w:tcPr>
            <w:tcW w:w="1930" w:type="dxa"/>
            <w:gridSpan w:val="2"/>
            <w:tcBorders>
              <w:top w:val="single" w:sz="18" w:space="0" w:color="FFFFFF"/>
              <w:bottom w:val="single" w:sz="2" w:space="0" w:color="FFFFFF"/>
              <w:right w:val="single" w:sz="2" w:space="0" w:color="FFFFFF"/>
            </w:tcBorders>
            <w:shd w:val="clear" w:color="5B9BD5" w:fill="5B9BD5"/>
            <w:vAlign w:val="center"/>
          </w:tcPr>
          <w:p w14:paraId="624580F8"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818"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1F71A85A" w14:textId="77777777" w:rsidR="001D3659" w:rsidRDefault="005F2F57">
            <w:pPr>
              <w:ind w:left="0"/>
              <w:textAlignment w:val="center"/>
              <w:rPr>
                <w:color w:val="000000"/>
              </w:rPr>
            </w:pPr>
            <w:r>
              <w:rPr>
                <w:rFonts w:eastAsia="SimSun"/>
                <w:color w:val="000000"/>
                <w:lang w:val="en-US" w:eastAsia="zh-CN" w:bidi="ar"/>
              </w:rPr>
              <w:t>Tabela N pra N de User para Role</w:t>
            </w:r>
          </w:p>
        </w:tc>
      </w:tr>
      <w:tr w:rsidR="001D3659" w14:paraId="5754C9D0" w14:textId="77777777">
        <w:trPr>
          <w:trHeight w:val="320"/>
        </w:trPr>
        <w:tc>
          <w:tcPr>
            <w:tcW w:w="8748" w:type="dxa"/>
            <w:gridSpan w:val="6"/>
            <w:tcBorders>
              <w:top w:val="single" w:sz="2" w:space="0" w:color="FFFFFF"/>
              <w:bottom w:val="single" w:sz="2" w:space="0" w:color="FFFFFF"/>
              <w:right w:val="single" w:sz="2" w:space="0" w:color="FFFFFF"/>
            </w:tcBorders>
            <w:shd w:val="clear" w:color="5B9BD5" w:fill="5B9BD5"/>
            <w:vAlign w:val="center"/>
          </w:tcPr>
          <w:p w14:paraId="485A9D63"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57ACD76C"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6ACF0B26" w14:textId="77777777" w:rsidR="001D3659" w:rsidRDefault="005F2F57">
            <w:pPr>
              <w:ind w:left="0"/>
              <w:textAlignment w:val="center"/>
              <w:rPr>
                <w:b/>
                <w:color w:val="FFFFFF"/>
              </w:rPr>
            </w:pPr>
            <w:r>
              <w:rPr>
                <w:rFonts w:eastAsia="SimSun"/>
                <w:b/>
                <w:color w:val="FFFFFF"/>
                <w:lang w:val="en-US" w:eastAsia="zh-CN" w:bidi="ar"/>
              </w:rPr>
              <w:t>Nome Do Campo</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3EBA1CC" w14:textId="77777777" w:rsidR="001D3659" w:rsidRDefault="005F2F57">
            <w:pPr>
              <w:ind w:left="0"/>
              <w:textAlignment w:val="center"/>
              <w:rPr>
                <w:b/>
                <w:color w:val="000000"/>
              </w:rPr>
            </w:pPr>
            <w:r>
              <w:rPr>
                <w:rFonts w:eastAsia="SimSun"/>
                <w:b/>
                <w:color w:val="000000"/>
                <w:lang w:val="en-US" w:eastAsia="zh-CN" w:bidi="ar"/>
              </w:rPr>
              <w:t>Tipo do Campo</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1AAE5A7" w14:textId="77777777" w:rsidR="001D3659" w:rsidRDefault="005F2F57">
            <w:pPr>
              <w:ind w:left="0"/>
              <w:textAlignment w:val="center"/>
              <w:rPr>
                <w:b/>
                <w:color w:val="000000"/>
              </w:rPr>
            </w:pPr>
            <w:r>
              <w:rPr>
                <w:rFonts w:eastAsia="SimSun"/>
                <w:b/>
                <w:color w:val="000000"/>
                <w:lang w:val="en-US" w:eastAsia="zh-CN" w:bidi="ar"/>
              </w:rPr>
              <w:t>PK</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43909A4" w14:textId="77777777" w:rsidR="001D3659" w:rsidRDefault="005F2F57">
            <w:pPr>
              <w:ind w:left="0"/>
              <w:textAlignment w:val="center"/>
              <w:rPr>
                <w:b/>
                <w:color w:val="000000"/>
              </w:rPr>
            </w:pPr>
            <w:r>
              <w:rPr>
                <w:rFonts w:eastAsia="SimSun"/>
                <w:b/>
                <w:color w:val="000000"/>
                <w:lang w:val="en-US" w:eastAsia="zh-CN" w:bidi="ar"/>
              </w:rPr>
              <w:t>FK</w:t>
            </w:r>
          </w:p>
        </w:tc>
        <w:tc>
          <w:tcPr>
            <w:tcW w:w="4480" w:type="dxa"/>
            <w:tcBorders>
              <w:top w:val="single" w:sz="2" w:space="0" w:color="FFFFFF"/>
              <w:left w:val="single" w:sz="2" w:space="0" w:color="FFFFFF"/>
              <w:bottom w:val="single" w:sz="2" w:space="0" w:color="FFFFFF"/>
            </w:tcBorders>
            <w:shd w:val="clear" w:color="DDEBF7" w:fill="DDEBF7"/>
            <w:vAlign w:val="center"/>
          </w:tcPr>
          <w:p w14:paraId="0B33A77B"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42CC3669"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1CD13DDA" w14:textId="77777777" w:rsidR="001D3659" w:rsidRDefault="005F2F57">
            <w:pPr>
              <w:ind w:left="0"/>
              <w:textAlignment w:val="center"/>
              <w:rPr>
                <w:b/>
                <w:color w:val="FFFFFF"/>
              </w:rPr>
            </w:pPr>
            <w:r>
              <w:rPr>
                <w:rFonts w:eastAsia="SimSun"/>
                <w:b/>
                <w:color w:val="FFFFFF"/>
                <w:lang w:val="en-US" w:eastAsia="zh-CN" w:bidi="ar"/>
              </w:rPr>
              <w:t>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23E9217"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577312E" w14:textId="77777777" w:rsidR="001D3659" w:rsidRDefault="005F2F57">
            <w:pPr>
              <w:ind w:left="0"/>
              <w:textAlignment w:val="center"/>
              <w:rPr>
                <w:color w:val="000000"/>
              </w:rPr>
            </w:pPr>
            <w:r>
              <w:rPr>
                <w:rFonts w:eastAsia="SimSun"/>
                <w:color w:val="000000"/>
                <w:lang w:val="en-US" w:eastAsia="zh-CN" w:bidi="ar"/>
              </w:rPr>
              <w:t>Sim</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8A68DB9" w14:textId="77777777" w:rsidR="001D3659" w:rsidRDefault="005F2F57">
            <w:pPr>
              <w:ind w:left="0"/>
              <w:textAlignment w:val="center"/>
              <w:rPr>
                <w:color w:val="000000"/>
              </w:rPr>
            </w:pPr>
            <w:r>
              <w:rPr>
                <w:rFonts w:eastAsia="SimSun"/>
                <w:color w:val="000000"/>
                <w:lang w:val="en-US" w:eastAsia="zh-CN" w:bidi="ar"/>
              </w:rPr>
              <w:t>Não</w:t>
            </w:r>
          </w:p>
        </w:tc>
        <w:tc>
          <w:tcPr>
            <w:tcW w:w="4480" w:type="dxa"/>
            <w:tcBorders>
              <w:top w:val="single" w:sz="2" w:space="0" w:color="FFFFFF"/>
              <w:left w:val="single" w:sz="2" w:space="0" w:color="FFFFFF"/>
              <w:bottom w:val="single" w:sz="2" w:space="0" w:color="FFFFFF"/>
            </w:tcBorders>
            <w:shd w:val="clear" w:color="DDEBF7" w:fill="DDEBF7"/>
            <w:vAlign w:val="center"/>
          </w:tcPr>
          <w:p w14:paraId="0897CE26"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0E128851"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2F50333C" w14:textId="77777777" w:rsidR="001D3659" w:rsidRDefault="005F2F57">
            <w:pPr>
              <w:ind w:left="0"/>
              <w:textAlignment w:val="center"/>
              <w:rPr>
                <w:b/>
                <w:color w:val="FFFFFF"/>
              </w:rPr>
            </w:pPr>
            <w:r>
              <w:rPr>
                <w:rFonts w:eastAsia="SimSun"/>
                <w:b/>
                <w:color w:val="FFFFFF"/>
                <w:lang w:val="en-US" w:eastAsia="zh-CN" w:bidi="ar"/>
              </w:rPr>
              <w:t>USER_ID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2CA5D83"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87246D4"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313FD7E" w14:textId="77777777" w:rsidR="001D3659" w:rsidRDefault="005F2F57">
            <w:pPr>
              <w:ind w:left="0"/>
              <w:textAlignment w:val="center"/>
              <w:rPr>
                <w:color w:val="000000"/>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60F0B9BE"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User(</w:t>
            </w:r>
            <w:proofErr w:type="gramEnd"/>
            <w:r>
              <w:rPr>
                <w:rFonts w:eastAsia="SimSun"/>
                <w:color w:val="000000"/>
                <w:lang w:val="en-US" w:eastAsia="zh-CN" w:bidi="ar"/>
              </w:rPr>
              <w:t>Atributo Id)</w:t>
            </w:r>
          </w:p>
        </w:tc>
      </w:tr>
      <w:tr w:rsidR="001D3659" w14:paraId="319FB96C" w14:textId="77777777">
        <w:trPr>
          <w:trHeight w:val="280"/>
        </w:trPr>
        <w:tc>
          <w:tcPr>
            <w:tcW w:w="1800" w:type="dxa"/>
            <w:tcBorders>
              <w:top w:val="single" w:sz="2" w:space="0" w:color="FFFFFF"/>
              <w:right w:val="single" w:sz="2" w:space="0" w:color="FFFFFF"/>
            </w:tcBorders>
            <w:shd w:val="clear" w:color="5B9BD5" w:fill="5B9BD5"/>
            <w:vAlign w:val="center"/>
          </w:tcPr>
          <w:p w14:paraId="78043A2E" w14:textId="77777777" w:rsidR="001D3659" w:rsidRDefault="005F2F57">
            <w:pPr>
              <w:ind w:left="0"/>
              <w:textAlignment w:val="center"/>
              <w:rPr>
                <w:b/>
                <w:color w:val="FFFFFF"/>
              </w:rPr>
            </w:pPr>
            <w:r>
              <w:rPr>
                <w:rFonts w:eastAsia="SimSun"/>
                <w:b/>
                <w:color w:val="FFFFFF"/>
                <w:lang w:val="en-US" w:eastAsia="zh-CN" w:bidi="ar"/>
              </w:rPr>
              <w:t>ROLE_ID</w:t>
            </w:r>
          </w:p>
        </w:tc>
        <w:tc>
          <w:tcPr>
            <w:tcW w:w="1528" w:type="dxa"/>
            <w:gridSpan w:val="2"/>
            <w:tcBorders>
              <w:top w:val="single" w:sz="2" w:space="0" w:color="FFFFFF"/>
              <w:left w:val="single" w:sz="2" w:space="0" w:color="FFFFFF"/>
              <w:right w:val="single" w:sz="2" w:space="0" w:color="FFFFFF"/>
            </w:tcBorders>
            <w:shd w:val="clear" w:color="DDEBF7" w:fill="DDEBF7"/>
            <w:vAlign w:val="center"/>
          </w:tcPr>
          <w:p w14:paraId="5538DDBD"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right w:val="single" w:sz="2" w:space="0" w:color="FFFFFF"/>
            </w:tcBorders>
            <w:shd w:val="clear" w:color="DDEBF7" w:fill="DDEBF7"/>
            <w:vAlign w:val="center"/>
          </w:tcPr>
          <w:p w14:paraId="019F6C36"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right w:val="single" w:sz="2" w:space="0" w:color="FFFFFF"/>
            </w:tcBorders>
            <w:shd w:val="clear" w:color="DDEBF7" w:fill="DDEBF7"/>
            <w:vAlign w:val="center"/>
          </w:tcPr>
          <w:p w14:paraId="5C071135" w14:textId="77777777" w:rsidR="001D3659" w:rsidRDefault="005F2F57">
            <w:pPr>
              <w:ind w:left="0"/>
              <w:textAlignment w:val="center"/>
              <w:rPr>
                <w:color w:val="000000"/>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162C03F0"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val="en-US" w:eastAsia="zh-CN" w:bidi="ar"/>
              </w:rPr>
              <w:t>Role(</w:t>
            </w:r>
            <w:proofErr w:type="gramEnd"/>
            <w:r>
              <w:rPr>
                <w:rFonts w:eastAsia="SimSun"/>
                <w:color w:val="000000"/>
                <w:lang w:val="en-US" w:eastAsia="zh-CN" w:bidi="ar"/>
              </w:rPr>
              <w:t>Atributo Id)</w:t>
            </w:r>
          </w:p>
        </w:tc>
      </w:tr>
    </w:tbl>
    <w:p w14:paraId="579936A8" w14:textId="77777777" w:rsidR="001D3659" w:rsidRDefault="005F2F57" w:rsidP="001F44F6">
      <w:pPr>
        <w:autoSpaceDE w:val="0"/>
        <w:autoSpaceDN w:val="0"/>
        <w:adjustRightInd w:val="0"/>
        <w:spacing w:after="0" w:line="360" w:lineRule="auto"/>
        <w:ind w:left="289"/>
        <w:jc w:val="both"/>
        <w:rPr>
          <w:sz w:val="20"/>
        </w:rPr>
        <w:pPrChange w:id="541" w:author="JORGE TODOE MATSUSHIMA" w:date="2018-12-01T14:40:00Z">
          <w:pPr>
            <w:autoSpaceDE w:val="0"/>
            <w:autoSpaceDN w:val="0"/>
            <w:adjustRightInd w:val="0"/>
            <w:spacing w:line="360" w:lineRule="auto"/>
            <w:jc w:val="both"/>
          </w:pPr>
        </w:pPrChange>
      </w:pPr>
      <w:r>
        <w:rPr>
          <w:sz w:val="20"/>
        </w:rPr>
        <w:t>Fonte: O Autor (2018)</w:t>
      </w:r>
    </w:p>
    <w:p w14:paraId="2BD29D61"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49</w:t>
      </w:r>
      <w:r>
        <w:rPr>
          <w:sz w:val="24"/>
          <w:szCs w:val="24"/>
        </w:rPr>
        <w:fldChar w:fldCharType="end"/>
      </w:r>
      <w:bookmarkStart w:id="542" w:name="_Toc24696"/>
      <w:r>
        <w:rPr>
          <w:sz w:val="24"/>
          <w:szCs w:val="24"/>
        </w:rPr>
        <w:t xml:space="preserve">. Dicionário de Dados: Tabela </w:t>
      </w:r>
      <w:r>
        <w:rPr>
          <w:sz w:val="24"/>
          <w:szCs w:val="24"/>
          <w:lang w:val="en-US"/>
        </w:rPr>
        <w:t>Rota.</w:t>
      </w:r>
      <w:bookmarkEnd w:id="542"/>
    </w:p>
    <w:tbl>
      <w:tblPr>
        <w:tblW w:w="8748" w:type="dxa"/>
        <w:tblInd w:w="354" w:type="dxa"/>
        <w:tblLayout w:type="fixed"/>
        <w:tblCellMar>
          <w:top w:w="15" w:type="dxa"/>
          <w:left w:w="15" w:type="dxa"/>
          <w:bottom w:w="15" w:type="dxa"/>
          <w:right w:w="15" w:type="dxa"/>
        </w:tblCellMar>
        <w:tblLook w:val="04A0" w:firstRow="1" w:lastRow="0" w:firstColumn="1" w:lastColumn="0" w:noHBand="0" w:noVBand="1"/>
      </w:tblPr>
      <w:tblGrid>
        <w:gridCol w:w="1800"/>
        <w:gridCol w:w="130"/>
        <w:gridCol w:w="1398"/>
        <w:gridCol w:w="450"/>
        <w:gridCol w:w="490"/>
        <w:gridCol w:w="4480"/>
      </w:tblGrid>
      <w:tr w:rsidR="001D3659" w14:paraId="0BD045E7" w14:textId="77777777">
        <w:trPr>
          <w:trHeight w:val="300"/>
        </w:trPr>
        <w:tc>
          <w:tcPr>
            <w:tcW w:w="8748" w:type="dxa"/>
            <w:gridSpan w:val="6"/>
            <w:tcBorders>
              <w:bottom w:val="single" w:sz="18" w:space="0" w:color="FFFFFF"/>
              <w:right w:val="single" w:sz="2" w:space="0" w:color="FFFFFF"/>
            </w:tcBorders>
            <w:shd w:val="clear" w:color="5B9BD5" w:fill="5B9BD5"/>
            <w:vAlign w:val="center"/>
          </w:tcPr>
          <w:p w14:paraId="49EC5D9E" w14:textId="77777777" w:rsidR="001D3659" w:rsidRDefault="005F2F57">
            <w:pPr>
              <w:jc w:val="center"/>
              <w:textAlignment w:val="center"/>
              <w:rPr>
                <w:b/>
                <w:color w:val="FFFFFF"/>
              </w:rPr>
            </w:pPr>
            <w:proofErr w:type="gramStart"/>
            <w:r>
              <w:rPr>
                <w:rFonts w:eastAsia="SimSun"/>
                <w:b/>
                <w:color w:val="FFFFFF"/>
                <w:lang w:val="en-US" w:eastAsia="zh-CN" w:bidi="ar"/>
              </w:rPr>
              <w:t>Tabela:</w:t>
            </w:r>
            <w:r>
              <w:rPr>
                <w:rFonts w:eastAsia="SimSun"/>
                <w:b/>
                <w:color w:val="FFFFFF"/>
                <w:lang w:eastAsia="zh-CN" w:bidi="ar"/>
              </w:rPr>
              <w:t>Rota</w:t>
            </w:r>
            <w:proofErr w:type="gramEnd"/>
          </w:p>
        </w:tc>
      </w:tr>
      <w:tr w:rsidR="001D3659" w14:paraId="071238D0" w14:textId="77777777">
        <w:trPr>
          <w:trHeight w:val="320"/>
        </w:trPr>
        <w:tc>
          <w:tcPr>
            <w:tcW w:w="1930" w:type="dxa"/>
            <w:gridSpan w:val="2"/>
            <w:tcBorders>
              <w:top w:val="single" w:sz="18" w:space="0" w:color="FFFFFF"/>
              <w:bottom w:val="single" w:sz="2" w:space="0" w:color="FFFFFF"/>
              <w:right w:val="single" w:sz="2" w:space="0" w:color="FFFFFF"/>
            </w:tcBorders>
            <w:shd w:val="clear" w:color="5B9BD5" w:fill="5B9BD5"/>
            <w:vAlign w:val="center"/>
          </w:tcPr>
          <w:p w14:paraId="501657AE"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818"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042E80DC" w14:textId="77777777" w:rsidR="001D3659" w:rsidRDefault="005F2F57">
            <w:pPr>
              <w:ind w:left="0"/>
              <w:textAlignment w:val="center"/>
              <w:rPr>
                <w:color w:val="000000"/>
              </w:rPr>
            </w:pPr>
            <w:r>
              <w:rPr>
                <w:rFonts w:eastAsia="SimSun"/>
                <w:color w:val="000000"/>
                <w:lang w:val="en-US" w:eastAsia="zh-CN" w:bidi="ar"/>
              </w:rPr>
              <w:t xml:space="preserve">Tabela </w:t>
            </w:r>
            <w:r>
              <w:rPr>
                <w:rFonts w:eastAsia="SimSun"/>
                <w:color w:val="000000"/>
                <w:lang w:eastAsia="zh-CN" w:bidi="ar"/>
              </w:rPr>
              <w:t>para armazenamento de Rotas</w:t>
            </w:r>
          </w:p>
        </w:tc>
      </w:tr>
      <w:tr w:rsidR="001D3659" w14:paraId="4778F863" w14:textId="77777777">
        <w:trPr>
          <w:trHeight w:val="320"/>
        </w:trPr>
        <w:tc>
          <w:tcPr>
            <w:tcW w:w="8748" w:type="dxa"/>
            <w:gridSpan w:val="6"/>
            <w:tcBorders>
              <w:top w:val="single" w:sz="2" w:space="0" w:color="FFFFFF"/>
              <w:bottom w:val="single" w:sz="2" w:space="0" w:color="FFFFFF"/>
              <w:right w:val="single" w:sz="2" w:space="0" w:color="FFFFFF"/>
            </w:tcBorders>
            <w:shd w:val="clear" w:color="5B9BD5" w:fill="5B9BD5"/>
            <w:vAlign w:val="center"/>
          </w:tcPr>
          <w:p w14:paraId="611A4293"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2E80CD63"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06DDD8E4" w14:textId="77777777" w:rsidR="001D3659" w:rsidRDefault="005F2F57">
            <w:pPr>
              <w:ind w:left="0"/>
              <w:textAlignment w:val="center"/>
              <w:rPr>
                <w:b/>
                <w:color w:val="FFFFFF"/>
              </w:rPr>
            </w:pPr>
            <w:r>
              <w:rPr>
                <w:rFonts w:eastAsia="SimSun"/>
                <w:b/>
                <w:color w:val="FFFFFF"/>
                <w:lang w:val="en-US" w:eastAsia="zh-CN" w:bidi="ar"/>
              </w:rPr>
              <w:lastRenderedPageBreak/>
              <w:t>Nome Do Campo</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7D65E06" w14:textId="77777777" w:rsidR="001D3659" w:rsidRDefault="005F2F57">
            <w:pPr>
              <w:ind w:left="0"/>
              <w:textAlignment w:val="center"/>
              <w:rPr>
                <w:b/>
                <w:color w:val="000000"/>
              </w:rPr>
            </w:pPr>
            <w:r>
              <w:rPr>
                <w:rFonts w:eastAsia="SimSun"/>
                <w:b/>
                <w:color w:val="000000"/>
                <w:lang w:val="en-US" w:eastAsia="zh-CN" w:bidi="ar"/>
              </w:rPr>
              <w:t>Tipo do Campo</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5E1D2B0" w14:textId="77777777" w:rsidR="001D3659" w:rsidRDefault="005F2F57">
            <w:pPr>
              <w:ind w:left="0"/>
              <w:textAlignment w:val="center"/>
              <w:rPr>
                <w:b/>
                <w:color w:val="000000"/>
              </w:rPr>
            </w:pPr>
            <w:r>
              <w:rPr>
                <w:rFonts w:eastAsia="SimSun"/>
                <w:b/>
                <w:color w:val="000000"/>
                <w:lang w:val="en-US" w:eastAsia="zh-CN" w:bidi="ar"/>
              </w:rPr>
              <w:t>PK</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35C80DC" w14:textId="77777777" w:rsidR="001D3659" w:rsidRDefault="005F2F57">
            <w:pPr>
              <w:ind w:left="0"/>
              <w:textAlignment w:val="center"/>
              <w:rPr>
                <w:b/>
                <w:color w:val="000000"/>
              </w:rPr>
            </w:pPr>
            <w:r>
              <w:rPr>
                <w:rFonts w:eastAsia="SimSun"/>
                <w:b/>
                <w:color w:val="000000"/>
                <w:lang w:val="en-US" w:eastAsia="zh-CN" w:bidi="ar"/>
              </w:rPr>
              <w:t>FK</w:t>
            </w:r>
          </w:p>
        </w:tc>
        <w:tc>
          <w:tcPr>
            <w:tcW w:w="4480" w:type="dxa"/>
            <w:tcBorders>
              <w:top w:val="single" w:sz="2" w:space="0" w:color="FFFFFF"/>
              <w:left w:val="single" w:sz="2" w:space="0" w:color="FFFFFF"/>
              <w:bottom w:val="single" w:sz="2" w:space="0" w:color="FFFFFF"/>
            </w:tcBorders>
            <w:shd w:val="clear" w:color="DDEBF7" w:fill="DDEBF7"/>
            <w:vAlign w:val="center"/>
          </w:tcPr>
          <w:p w14:paraId="0EC82003"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4D774A47"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1E540E95" w14:textId="77777777" w:rsidR="001D3659" w:rsidRDefault="005F2F57">
            <w:pPr>
              <w:ind w:left="0"/>
              <w:textAlignment w:val="center"/>
              <w:rPr>
                <w:b/>
                <w:color w:val="FFFFFF"/>
              </w:rPr>
            </w:pPr>
            <w:r>
              <w:rPr>
                <w:rFonts w:eastAsia="SimSun"/>
                <w:b/>
                <w:color w:val="FFFFFF"/>
                <w:lang w:val="en-US" w:eastAsia="zh-CN" w:bidi="ar"/>
              </w:rPr>
              <w:t>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9C025C6"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B75E6E1" w14:textId="77777777" w:rsidR="001D3659" w:rsidRDefault="005F2F57">
            <w:pPr>
              <w:ind w:left="0"/>
              <w:textAlignment w:val="center"/>
              <w:rPr>
                <w:color w:val="000000"/>
              </w:rPr>
            </w:pPr>
            <w:r>
              <w:rPr>
                <w:rFonts w:eastAsia="SimSun"/>
                <w:color w:val="000000"/>
                <w:lang w:val="en-US" w:eastAsia="zh-CN" w:bidi="ar"/>
              </w:rPr>
              <w:t>Sim</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52750A7" w14:textId="77777777" w:rsidR="001D3659" w:rsidRDefault="005F2F57">
            <w:pPr>
              <w:ind w:left="0"/>
              <w:textAlignment w:val="center"/>
              <w:rPr>
                <w:color w:val="000000"/>
              </w:rPr>
            </w:pPr>
            <w:r>
              <w:rPr>
                <w:rFonts w:eastAsia="SimSun"/>
                <w:color w:val="000000"/>
                <w:lang w:val="en-US" w:eastAsia="zh-CN" w:bidi="ar"/>
              </w:rPr>
              <w:t>Não</w:t>
            </w:r>
          </w:p>
        </w:tc>
        <w:tc>
          <w:tcPr>
            <w:tcW w:w="4480" w:type="dxa"/>
            <w:tcBorders>
              <w:top w:val="single" w:sz="2" w:space="0" w:color="FFFFFF"/>
              <w:left w:val="single" w:sz="2" w:space="0" w:color="FFFFFF"/>
              <w:bottom w:val="single" w:sz="2" w:space="0" w:color="FFFFFF"/>
            </w:tcBorders>
            <w:shd w:val="clear" w:color="DDEBF7" w:fill="DDEBF7"/>
            <w:vAlign w:val="center"/>
          </w:tcPr>
          <w:p w14:paraId="004E0DE2"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67906734"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746961F4" w14:textId="77777777" w:rsidR="001D3659" w:rsidRDefault="005F2F57">
            <w:pPr>
              <w:ind w:left="0"/>
              <w:textAlignment w:val="center"/>
              <w:rPr>
                <w:b/>
                <w:color w:val="FFFFFF"/>
              </w:rPr>
            </w:pPr>
            <w:r>
              <w:rPr>
                <w:rFonts w:eastAsia="SimSun"/>
                <w:b/>
                <w:color w:val="FFFFFF"/>
                <w:lang w:eastAsia="zh-CN" w:bidi="ar"/>
              </w:rPr>
              <w:t>DATACRIACAO</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09DFC5E7" w14:textId="77777777" w:rsidR="001D3659" w:rsidRDefault="005F2F57">
            <w:pPr>
              <w:ind w:left="0"/>
              <w:textAlignment w:val="center"/>
              <w:rPr>
                <w:color w:val="000000"/>
              </w:rPr>
            </w:pPr>
            <w:proofErr w:type="gramStart"/>
            <w:r>
              <w:rPr>
                <w:rFonts w:eastAsia="SimSun"/>
                <w:color w:val="000000"/>
                <w:lang w:eastAsia="zh-CN" w:bidi="ar"/>
              </w:rPr>
              <w:t>VARCHAR(</w:t>
            </w:r>
            <w:proofErr w:type="gramEnd"/>
            <w:r>
              <w:rPr>
                <w:rFonts w:eastAsia="SimSun"/>
                <w:color w:val="000000"/>
                <w:lang w:eastAsia="zh-CN" w:bidi="ar"/>
              </w:rPr>
              <w:t>10)</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8B7F6EC"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488AAED" w14:textId="77777777" w:rsidR="001D3659" w:rsidRDefault="005F2F57">
            <w:pPr>
              <w:ind w:left="0"/>
              <w:textAlignment w:val="center"/>
              <w:rPr>
                <w:color w:val="000000"/>
              </w:rPr>
            </w:pPr>
            <w:r>
              <w:rPr>
                <w:rFonts w:eastAsia="SimSun"/>
                <w:color w:val="000000"/>
                <w:lang w:val="en-US" w:eastAsia="zh-CN" w:bidi="ar"/>
              </w:rPr>
              <w:t>Não</w:t>
            </w:r>
          </w:p>
        </w:tc>
        <w:tc>
          <w:tcPr>
            <w:tcW w:w="4480" w:type="dxa"/>
            <w:tcBorders>
              <w:top w:val="single" w:sz="2" w:space="0" w:color="FFFFFF"/>
              <w:left w:val="single" w:sz="2" w:space="0" w:color="FFFFFF"/>
              <w:bottom w:val="single" w:sz="2" w:space="0" w:color="FFFFFF"/>
            </w:tcBorders>
            <w:shd w:val="clear" w:color="DDEBF7" w:fill="DDEBF7"/>
            <w:vAlign w:val="center"/>
          </w:tcPr>
          <w:p w14:paraId="3A123538" w14:textId="77777777" w:rsidR="001D3659" w:rsidRDefault="005F2F57">
            <w:pPr>
              <w:ind w:left="0"/>
              <w:textAlignment w:val="center"/>
              <w:rPr>
                <w:color w:val="000000"/>
              </w:rPr>
            </w:pPr>
            <w:r>
              <w:rPr>
                <w:rFonts w:eastAsia="SimSun"/>
                <w:color w:val="000000"/>
                <w:lang w:val="en-US" w:eastAsia="zh-CN" w:bidi="ar"/>
              </w:rPr>
              <w:t>Campo</w:t>
            </w:r>
            <w:r>
              <w:rPr>
                <w:rFonts w:eastAsia="SimSun"/>
                <w:color w:val="000000"/>
                <w:lang w:eastAsia="zh-CN" w:bidi="ar"/>
              </w:rPr>
              <w:t xml:space="preserve"> que armazena data de criação da rota</w:t>
            </w:r>
          </w:p>
        </w:tc>
      </w:tr>
      <w:tr w:rsidR="001D3659" w14:paraId="5DC0728F"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29D42922" w14:textId="77777777" w:rsidR="001D3659" w:rsidRDefault="005F2F57">
            <w:pPr>
              <w:ind w:left="0"/>
              <w:textAlignment w:val="center"/>
              <w:rPr>
                <w:b/>
                <w:color w:val="FFFFFF"/>
              </w:rPr>
            </w:pPr>
            <w:r>
              <w:rPr>
                <w:rFonts w:eastAsia="SimSun"/>
                <w:b/>
                <w:color w:val="FFFFFF"/>
                <w:lang w:eastAsia="zh-CN" w:bidi="ar"/>
              </w:rPr>
              <w:t>USER_ID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B3ABEC3"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7B52EA2"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CCAD6FD" w14:textId="77777777" w:rsidR="001D3659" w:rsidRDefault="005F2F57">
            <w:pPr>
              <w:ind w:left="0"/>
              <w:textAlignment w:val="center"/>
              <w:rPr>
                <w:color w:val="000000"/>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3CA69575"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eastAsia="zh-CN" w:bidi="ar"/>
              </w:rPr>
              <w:t>user</w:t>
            </w:r>
            <w:r>
              <w:rPr>
                <w:rFonts w:eastAsia="SimSun"/>
                <w:color w:val="000000"/>
                <w:lang w:val="en-US" w:eastAsia="zh-CN" w:bidi="ar"/>
              </w:rPr>
              <w:t>(</w:t>
            </w:r>
            <w:proofErr w:type="gramEnd"/>
            <w:r>
              <w:rPr>
                <w:rFonts w:eastAsia="SimSun"/>
                <w:color w:val="000000"/>
                <w:lang w:val="en-US" w:eastAsia="zh-CN" w:bidi="ar"/>
              </w:rPr>
              <w:t>Atributo Id)</w:t>
            </w:r>
          </w:p>
        </w:tc>
      </w:tr>
      <w:tr w:rsidR="001D3659" w14:paraId="68E7393D"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3AF7B59C" w14:textId="77777777" w:rsidR="001D3659" w:rsidRDefault="005F2F57">
            <w:pPr>
              <w:ind w:left="0"/>
              <w:textAlignment w:val="center"/>
              <w:rPr>
                <w:rFonts w:eastAsia="SimSun"/>
                <w:b/>
                <w:color w:val="FFFFFF"/>
                <w:lang w:eastAsia="zh-CN" w:bidi="ar"/>
              </w:rPr>
            </w:pPr>
            <w:r>
              <w:rPr>
                <w:rFonts w:eastAsia="SimSun"/>
                <w:b/>
                <w:color w:val="FFFFFF"/>
                <w:lang w:eastAsia="zh-CN" w:bidi="ar"/>
              </w:rPr>
              <w:t>EMPRESA_ID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BFEFD75" w14:textId="77777777" w:rsidR="001D3659" w:rsidRDefault="005F2F57">
            <w:pPr>
              <w:ind w:left="0"/>
              <w:textAlignment w:val="center"/>
              <w:rPr>
                <w:rFonts w:eastAsia="SimSun"/>
                <w:color w:val="000000"/>
                <w:lang w:val="en-US" w:eastAsia="zh-CN" w:bidi="ar"/>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04E5EE7" w14:textId="77777777" w:rsidR="001D3659" w:rsidRDefault="005F2F57">
            <w:pPr>
              <w:ind w:left="0"/>
              <w:textAlignment w:val="center"/>
              <w:rPr>
                <w:rFonts w:eastAsia="SimSun"/>
                <w:color w:val="000000"/>
                <w:lang w:eastAsia="zh-CN" w:bidi="ar"/>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99B7EE3"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4D5FA26E"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 xml:space="preserve">Campo para FK com </w:t>
            </w:r>
            <w:proofErr w:type="gramStart"/>
            <w:r>
              <w:rPr>
                <w:rFonts w:eastAsia="SimSun"/>
                <w:color w:val="000000"/>
                <w:lang w:eastAsia="zh-CN" w:bidi="ar"/>
              </w:rPr>
              <w:t>empresa</w:t>
            </w:r>
            <w:r>
              <w:rPr>
                <w:rFonts w:eastAsia="SimSun"/>
                <w:color w:val="000000"/>
                <w:lang w:val="en-US" w:eastAsia="zh-CN" w:bidi="ar"/>
              </w:rPr>
              <w:t>(</w:t>
            </w:r>
            <w:proofErr w:type="gramEnd"/>
            <w:r>
              <w:rPr>
                <w:rFonts w:eastAsia="SimSun"/>
                <w:color w:val="000000"/>
                <w:lang w:val="en-US" w:eastAsia="zh-CN" w:bidi="ar"/>
              </w:rPr>
              <w:t>Atributo Id)</w:t>
            </w:r>
          </w:p>
        </w:tc>
      </w:tr>
      <w:tr w:rsidR="001D3659" w14:paraId="06F4D6BB" w14:textId="77777777">
        <w:trPr>
          <w:trHeight w:val="280"/>
        </w:trPr>
        <w:tc>
          <w:tcPr>
            <w:tcW w:w="1800" w:type="dxa"/>
            <w:tcBorders>
              <w:top w:val="single" w:sz="2" w:space="0" w:color="FFFFFF"/>
              <w:right w:val="single" w:sz="2" w:space="0" w:color="FFFFFF"/>
            </w:tcBorders>
            <w:shd w:val="clear" w:color="5B9BD5" w:fill="5B9BD5"/>
            <w:vAlign w:val="center"/>
          </w:tcPr>
          <w:p w14:paraId="098BCCDA" w14:textId="77777777" w:rsidR="001D3659" w:rsidRDefault="005F2F57">
            <w:pPr>
              <w:ind w:left="0"/>
              <w:textAlignment w:val="center"/>
              <w:rPr>
                <w:rFonts w:eastAsia="SimSun"/>
                <w:b/>
                <w:color w:val="FFFFFF"/>
                <w:lang w:eastAsia="zh-CN" w:bidi="ar"/>
              </w:rPr>
            </w:pPr>
            <w:r>
              <w:rPr>
                <w:rFonts w:eastAsia="SimSun"/>
                <w:b/>
                <w:color w:val="FFFFFF"/>
                <w:lang w:eastAsia="zh-CN" w:bidi="ar"/>
              </w:rPr>
              <w:t>URL_ROTA</w:t>
            </w:r>
          </w:p>
        </w:tc>
        <w:tc>
          <w:tcPr>
            <w:tcW w:w="1528" w:type="dxa"/>
            <w:gridSpan w:val="2"/>
            <w:tcBorders>
              <w:top w:val="single" w:sz="2" w:space="0" w:color="FFFFFF"/>
              <w:left w:val="single" w:sz="2" w:space="0" w:color="FFFFFF"/>
              <w:right w:val="single" w:sz="2" w:space="0" w:color="FFFFFF"/>
            </w:tcBorders>
            <w:shd w:val="clear" w:color="DDEBF7" w:fill="DDEBF7"/>
            <w:vAlign w:val="center"/>
          </w:tcPr>
          <w:p w14:paraId="533E8C0E" w14:textId="77777777" w:rsidR="001D3659" w:rsidRDefault="005F2F57">
            <w:pPr>
              <w:ind w:left="0"/>
              <w:textAlignment w:val="center"/>
              <w:rPr>
                <w:rFonts w:eastAsia="SimSun"/>
                <w:color w:val="000000"/>
                <w:lang w:eastAsia="zh-CN" w:bidi="ar"/>
              </w:rPr>
            </w:pPr>
            <w:r>
              <w:rPr>
                <w:rFonts w:eastAsia="SimSun"/>
                <w:color w:val="000000"/>
                <w:lang w:eastAsia="zh-CN" w:bidi="ar"/>
              </w:rPr>
              <w:t>MEDIUMTEXT</w:t>
            </w:r>
          </w:p>
        </w:tc>
        <w:tc>
          <w:tcPr>
            <w:tcW w:w="450" w:type="dxa"/>
            <w:tcBorders>
              <w:top w:val="single" w:sz="2" w:space="0" w:color="FFFFFF"/>
              <w:left w:val="single" w:sz="2" w:space="0" w:color="FFFFFF"/>
              <w:right w:val="single" w:sz="2" w:space="0" w:color="FFFFFF"/>
            </w:tcBorders>
            <w:shd w:val="clear" w:color="DDEBF7" w:fill="DDEBF7"/>
            <w:vAlign w:val="center"/>
          </w:tcPr>
          <w:p w14:paraId="218FCC28"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Não</w:t>
            </w:r>
          </w:p>
        </w:tc>
        <w:tc>
          <w:tcPr>
            <w:tcW w:w="490" w:type="dxa"/>
            <w:tcBorders>
              <w:top w:val="single" w:sz="2" w:space="0" w:color="FFFFFF"/>
              <w:left w:val="single" w:sz="2" w:space="0" w:color="FFFFFF"/>
              <w:right w:val="single" w:sz="2" w:space="0" w:color="FFFFFF"/>
            </w:tcBorders>
            <w:shd w:val="clear" w:color="DDEBF7" w:fill="DDEBF7"/>
            <w:vAlign w:val="center"/>
          </w:tcPr>
          <w:p w14:paraId="2497D08E"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Não</w:t>
            </w:r>
          </w:p>
        </w:tc>
        <w:tc>
          <w:tcPr>
            <w:tcW w:w="4480" w:type="dxa"/>
            <w:tcBorders>
              <w:top w:val="single" w:sz="2" w:space="0" w:color="FFFFFF"/>
              <w:left w:val="single" w:sz="2" w:space="0" w:color="FFFFFF"/>
              <w:bottom w:val="single" w:sz="2" w:space="0" w:color="FFFFFF"/>
            </w:tcBorders>
            <w:shd w:val="clear" w:color="DDEBF7" w:fill="DDEBF7"/>
            <w:vAlign w:val="center"/>
          </w:tcPr>
          <w:p w14:paraId="6F28B000" w14:textId="77777777" w:rsidR="001D3659" w:rsidRDefault="005F2F57">
            <w:pPr>
              <w:ind w:left="0"/>
              <w:textAlignment w:val="center"/>
              <w:rPr>
                <w:rFonts w:eastAsia="SimSun"/>
                <w:color w:val="000000"/>
                <w:lang w:eastAsia="zh-CN" w:bidi="ar"/>
              </w:rPr>
            </w:pPr>
            <w:r>
              <w:rPr>
                <w:rFonts w:eastAsia="SimSun"/>
                <w:color w:val="000000"/>
                <w:lang w:eastAsia="zh-CN" w:bidi="ar"/>
              </w:rPr>
              <w:t>Campo para armazenar a url do Maps</w:t>
            </w:r>
          </w:p>
        </w:tc>
      </w:tr>
    </w:tbl>
    <w:p w14:paraId="79DE789B" w14:textId="77777777" w:rsidR="001D3659" w:rsidRDefault="005F2F57" w:rsidP="001F44F6">
      <w:pPr>
        <w:autoSpaceDE w:val="0"/>
        <w:autoSpaceDN w:val="0"/>
        <w:adjustRightInd w:val="0"/>
        <w:spacing w:after="0" w:line="360" w:lineRule="auto"/>
        <w:ind w:left="289"/>
        <w:jc w:val="both"/>
        <w:rPr>
          <w:sz w:val="20"/>
        </w:rPr>
        <w:pPrChange w:id="543" w:author="JORGE TODOE MATSUSHIMA" w:date="2018-12-01T14:40:00Z">
          <w:pPr>
            <w:autoSpaceDE w:val="0"/>
            <w:autoSpaceDN w:val="0"/>
            <w:adjustRightInd w:val="0"/>
            <w:spacing w:line="360" w:lineRule="auto"/>
            <w:jc w:val="both"/>
          </w:pPr>
        </w:pPrChange>
      </w:pPr>
      <w:r>
        <w:rPr>
          <w:sz w:val="20"/>
        </w:rPr>
        <w:t>Fonte: O Autor (2018)</w:t>
      </w:r>
    </w:p>
    <w:p w14:paraId="4C6671B7" w14:textId="77777777" w:rsidR="001D3659" w:rsidRDefault="005F2F57">
      <w:pPr>
        <w:pStyle w:val="Legenda"/>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50</w:t>
      </w:r>
      <w:r>
        <w:rPr>
          <w:sz w:val="24"/>
          <w:szCs w:val="24"/>
        </w:rPr>
        <w:fldChar w:fldCharType="end"/>
      </w:r>
      <w:bookmarkStart w:id="544" w:name="_Toc10993"/>
      <w:r>
        <w:rPr>
          <w:sz w:val="24"/>
          <w:szCs w:val="24"/>
        </w:rPr>
        <w:t xml:space="preserve">. Dicionário de Dados: Tabela </w:t>
      </w:r>
      <w:r>
        <w:rPr>
          <w:sz w:val="24"/>
          <w:szCs w:val="24"/>
          <w:lang w:val="en-US"/>
        </w:rPr>
        <w:t>Rota_Endereco.</w:t>
      </w:r>
      <w:bookmarkEnd w:id="544"/>
    </w:p>
    <w:tbl>
      <w:tblPr>
        <w:tblW w:w="8748" w:type="dxa"/>
        <w:tblInd w:w="354" w:type="dxa"/>
        <w:tblLayout w:type="fixed"/>
        <w:tblCellMar>
          <w:top w:w="15" w:type="dxa"/>
          <w:left w:w="15" w:type="dxa"/>
          <w:bottom w:w="15" w:type="dxa"/>
          <w:right w:w="15" w:type="dxa"/>
        </w:tblCellMar>
        <w:tblLook w:val="04A0" w:firstRow="1" w:lastRow="0" w:firstColumn="1" w:lastColumn="0" w:noHBand="0" w:noVBand="1"/>
      </w:tblPr>
      <w:tblGrid>
        <w:gridCol w:w="1800"/>
        <w:gridCol w:w="130"/>
        <w:gridCol w:w="1398"/>
        <w:gridCol w:w="450"/>
        <w:gridCol w:w="490"/>
        <w:gridCol w:w="4480"/>
      </w:tblGrid>
      <w:tr w:rsidR="001D3659" w14:paraId="6139541B" w14:textId="77777777">
        <w:trPr>
          <w:trHeight w:val="300"/>
        </w:trPr>
        <w:tc>
          <w:tcPr>
            <w:tcW w:w="8748" w:type="dxa"/>
            <w:gridSpan w:val="6"/>
            <w:tcBorders>
              <w:bottom w:val="single" w:sz="18" w:space="0" w:color="FFFFFF"/>
              <w:right w:val="single" w:sz="2" w:space="0" w:color="FFFFFF"/>
            </w:tcBorders>
            <w:shd w:val="clear" w:color="5B9BD5" w:fill="5B9BD5"/>
            <w:vAlign w:val="center"/>
          </w:tcPr>
          <w:p w14:paraId="11255BA4" w14:textId="77777777" w:rsidR="001D3659" w:rsidRDefault="005F2F57">
            <w:pPr>
              <w:jc w:val="center"/>
              <w:textAlignment w:val="center"/>
              <w:rPr>
                <w:b/>
                <w:color w:val="FFFFFF"/>
              </w:rPr>
            </w:pPr>
            <w:proofErr w:type="gramStart"/>
            <w:r>
              <w:rPr>
                <w:rFonts w:eastAsia="SimSun"/>
                <w:b/>
                <w:color w:val="FFFFFF"/>
                <w:lang w:val="en-US" w:eastAsia="zh-CN" w:bidi="ar"/>
              </w:rPr>
              <w:t>Tabela:</w:t>
            </w:r>
            <w:r>
              <w:rPr>
                <w:rFonts w:eastAsia="SimSun"/>
                <w:b/>
                <w:color w:val="FFFFFF"/>
                <w:lang w:eastAsia="zh-CN" w:bidi="ar"/>
              </w:rPr>
              <w:t>rota</w:t>
            </w:r>
            <w:proofErr w:type="gramEnd"/>
            <w:r>
              <w:rPr>
                <w:rFonts w:eastAsia="SimSun"/>
                <w:b/>
                <w:color w:val="FFFFFF"/>
                <w:lang w:eastAsia="zh-CN" w:bidi="ar"/>
              </w:rPr>
              <w:t>_endereco</w:t>
            </w:r>
          </w:p>
        </w:tc>
      </w:tr>
      <w:tr w:rsidR="001D3659" w14:paraId="4750B4AD" w14:textId="77777777">
        <w:trPr>
          <w:trHeight w:val="320"/>
        </w:trPr>
        <w:tc>
          <w:tcPr>
            <w:tcW w:w="1930" w:type="dxa"/>
            <w:gridSpan w:val="2"/>
            <w:tcBorders>
              <w:top w:val="single" w:sz="18" w:space="0" w:color="FFFFFF"/>
              <w:bottom w:val="single" w:sz="2" w:space="0" w:color="FFFFFF"/>
              <w:right w:val="single" w:sz="2" w:space="0" w:color="FFFFFF"/>
            </w:tcBorders>
            <w:shd w:val="clear" w:color="5B9BD5" w:fill="5B9BD5"/>
            <w:vAlign w:val="center"/>
          </w:tcPr>
          <w:p w14:paraId="6F5C6C1E"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818"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47ACB2B5" w14:textId="77777777" w:rsidR="001D3659" w:rsidRDefault="005F2F57">
            <w:pPr>
              <w:ind w:left="0"/>
              <w:textAlignment w:val="center"/>
              <w:rPr>
                <w:color w:val="000000"/>
              </w:rPr>
            </w:pPr>
            <w:r>
              <w:rPr>
                <w:rFonts w:eastAsia="SimSun"/>
                <w:color w:val="000000"/>
                <w:lang w:val="en-US" w:eastAsia="zh-CN" w:bidi="ar"/>
              </w:rPr>
              <w:t xml:space="preserve">Tabela N pra N de </w:t>
            </w:r>
            <w:r>
              <w:rPr>
                <w:rFonts w:eastAsia="SimSun"/>
                <w:color w:val="000000"/>
                <w:lang w:eastAsia="zh-CN" w:bidi="ar"/>
              </w:rPr>
              <w:t xml:space="preserve">Rota </w:t>
            </w:r>
            <w:r>
              <w:rPr>
                <w:rFonts w:eastAsia="SimSun"/>
                <w:color w:val="000000"/>
                <w:lang w:val="en-US" w:eastAsia="zh-CN" w:bidi="ar"/>
              </w:rPr>
              <w:t xml:space="preserve">para </w:t>
            </w:r>
            <w:r>
              <w:rPr>
                <w:rFonts w:eastAsia="SimSun"/>
                <w:color w:val="000000"/>
                <w:lang w:eastAsia="zh-CN" w:bidi="ar"/>
              </w:rPr>
              <w:t>Endereço</w:t>
            </w:r>
          </w:p>
        </w:tc>
      </w:tr>
      <w:tr w:rsidR="001D3659" w14:paraId="1A0A864B" w14:textId="77777777">
        <w:trPr>
          <w:trHeight w:val="320"/>
        </w:trPr>
        <w:tc>
          <w:tcPr>
            <w:tcW w:w="8748" w:type="dxa"/>
            <w:gridSpan w:val="6"/>
            <w:tcBorders>
              <w:top w:val="single" w:sz="2" w:space="0" w:color="FFFFFF"/>
              <w:bottom w:val="single" w:sz="2" w:space="0" w:color="FFFFFF"/>
              <w:right w:val="single" w:sz="2" w:space="0" w:color="FFFFFF"/>
            </w:tcBorders>
            <w:shd w:val="clear" w:color="5B9BD5" w:fill="5B9BD5"/>
            <w:vAlign w:val="center"/>
          </w:tcPr>
          <w:p w14:paraId="7E303267"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14C4D3D5"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20CE9BE0" w14:textId="77777777" w:rsidR="001D3659" w:rsidRDefault="005F2F57">
            <w:pPr>
              <w:ind w:left="0"/>
              <w:textAlignment w:val="center"/>
              <w:rPr>
                <w:b/>
                <w:color w:val="FFFFFF"/>
              </w:rPr>
            </w:pPr>
            <w:r>
              <w:rPr>
                <w:rFonts w:eastAsia="SimSun"/>
                <w:b/>
                <w:color w:val="FFFFFF"/>
                <w:lang w:val="en-US" w:eastAsia="zh-CN" w:bidi="ar"/>
              </w:rPr>
              <w:t>Nome Do Campo</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313EB5CB" w14:textId="77777777" w:rsidR="001D3659" w:rsidRDefault="005F2F57">
            <w:pPr>
              <w:ind w:left="0"/>
              <w:textAlignment w:val="center"/>
              <w:rPr>
                <w:b/>
                <w:color w:val="000000"/>
              </w:rPr>
            </w:pPr>
            <w:r>
              <w:rPr>
                <w:rFonts w:eastAsia="SimSun"/>
                <w:b/>
                <w:color w:val="000000"/>
                <w:lang w:val="en-US" w:eastAsia="zh-CN" w:bidi="ar"/>
              </w:rPr>
              <w:t>Tipo do Campo</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DD10948" w14:textId="77777777" w:rsidR="001D3659" w:rsidRDefault="005F2F57">
            <w:pPr>
              <w:ind w:left="0"/>
              <w:textAlignment w:val="center"/>
              <w:rPr>
                <w:b/>
                <w:color w:val="000000"/>
              </w:rPr>
            </w:pPr>
            <w:r>
              <w:rPr>
                <w:rFonts w:eastAsia="SimSun"/>
                <w:b/>
                <w:color w:val="000000"/>
                <w:lang w:val="en-US" w:eastAsia="zh-CN" w:bidi="ar"/>
              </w:rPr>
              <w:t>PK</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75DF582" w14:textId="77777777" w:rsidR="001D3659" w:rsidRDefault="005F2F57">
            <w:pPr>
              <w:ind w:left="0"/>
              <w:textAlignment w:val="center"/>
              <w:rPr>
                <w:b/>
                <w:color w:val="000000"/>
              </w:rPr>
            </w:pPr>
            <w:r>
              <w:rPr>
                <w:rFonts w:eastAsia="SimSun"/>
                <w:b/>
                <w:color w:val="000000"/>
                <w:lang w:val="en-US" w:eastAsia="zh-CN" w:bidi="ar"/>
              </w:rPr>
              <w:t>FK</w:t>
            </w:r>
          </w:p>
        </w:tc>
        <w:tc>
          <w:tcPr>
            <w:tcW w:w="4480" w:type="dxa"/>
            <w:tcBorders>
              <w:top w:val="single" w:sz="2" w:space="0" w:color="FFFFFF"/>
              <w:left w:val="single" w:sz="2" w:space="0" w:color="FFFFFF"/>
              <w:bottom w:val="single" w:sz="2" w:space="0" w:color="FFFFFF"/>
            </w:tcBorders>
            <w:shd w:val="clear" w:color="DDEBF7" w:fill="DDEBF7"/>
            <w:vAlign w:val="center"/>
          </w:tcPr>
          <w:p w14:paraId="1AA05AB7"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72F25D08"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5DFF5271" w14:textId="77777777" w:rsidR="001D3659" w:rsidRDefault="005F2F57">
            <w:pPr>
              <w:ind w:left="0"/>
              <w:textAlignment w:val="center"/>
              <w:rPr>
                <w:b/>
                <w:color w:val="FFFFFF"/>
              </w:rPr>
            </w:pPr>
            <w:r>
              <w:rPr>
                <w:rFonts w:eastAsia="SimSun"/>
                <w:b/>
                <w:color w:val="FFFFFF"/>
                <w:lang w:val="en-US" w:eastAsia="zh-CN" w:bidi="ar"/>
              </w:rPr>
              <w:t>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270A9E81"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D6F9274" w14:textId="77777777" w:rsidR="001D3659" w:rsidRDefault="005F2F57">
            <w:pPr>
              <w:ind w:left="0"/>
              <w:textAlignment w:val="center"/>
              <w:rPr>
                <w:color w:val="000000"/>
              </w:rPr>
            </w:pPr>
            <w:r>
              <w:rPr>
                <w:rFonts w:eastAsia="SimSun"/>
                <w:color w:val="000000"/>
                <w:lang w:val="en-US" w:eastAsia="zh-CN" w:bidi="ar"/>
              </w:rPr>
              <w:t>Sim</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C5252F2" w14:textId="77777777" w:rsidR="001D3659" w:rsidRDefault="005F2F57">
            <w:pPr>
              <w:ind w:left="0"/>
              <w:textAlignment w:val="center"/>
              <w:rPr>
                <w:color w:val="000000"/>
              </w:rPr>
            </w:pPr>
            <w:r>
              <w:rPr>
                <w:rFonts w:eastAsia="SimSun"/>
                <w:color w:val="000000"/>
                <w:lang w:val="en-US" w:eastAsia="zh-CN" w:bidi="ar"/>
              </w:rPr>
              <w:t>Não</w:t>
            </w:r>
          </w:p>
        </w:tc>
        <w:tc>
          <w:tcPr>
            <w:tcW w:w="4480" w:type="dxa"/>
            <w:tcBorders>
              <w:top w:val="single" w:sz="2" w:space="0" w:color="FFFFFF"/>
              <w:left w:val="single" w:sz="2" w:space="0" w:color="FFFFFF"/>
              <w:bottom w:val="single" w:sz="2" w:space="0" w:color="FFFFFF"/>
            </w:tcBorders>
            <w:shd w:val="clear" w:color="DDEBF7" w:fill="DDEBF7"/>
            <w:vAlign w:val="center"/>
          </w:tcPr>
          <w:p w14:paraId="1D44C97C"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5F7FB1AC"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56E7E494" w14:textId="77777777" w:rsidR="001D3659" w:rsidRDefault="005F2F57">
            <w:pPr>
              <w:ind w:left="0"/>
              <w:textAlignment w:val="center"/>
              <w:rPr>
                <w:b/>
                <w:color w:val="FFFFFF"/>
              </w:rPr>
            </w:pPr>
            <w:r>
              <w:rPr>
                <w:rFonts w:eastAsia="SimSun"/>
                <w:b/>
                <w:color w:val="FFFFFF"/>
                <w:lang w:eastAsia="zh-CN" w:bidi="ar"/>
              </w:rPr>
              <w:t>ROTA</w:t>
            </w:r>
            <w:r>
              <w:rPr>
                <w:rFonts w:eastAsia="SimSun"/>
                <w:b/>
                <w:color w:val="FFFFFF"/>
                <w:lang w:val="en-US" w:eastAsia="zh-CN" w:bidi="ar"/>
              </w:rPr>
              <w:t>_ID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938F888"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9A32910"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36B125E" w14:textId="77777777" w:rsidR="001D3659" w:rsidRDefault="005F2F57">
            <w:pPr>
              <w:ind w:left="0"/>
              <w:textAlignment w:val="center"/>
              <w:rPr>
                <w:color w:val="000000"/>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7DAC8BE4"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eastAsia="zh-CN" w:bidi="ar"/>
              </w:rPr>
              <w:t>Rota</w:t>
            </w:r>
            <w:r>
              <w:rPr>
                <w:rFonts w:eastAsia="SimSun"/>
                <w:color w:val="000000"/>
                <w:lang w:val="en-US" w:eastAsia="zh-CN" w:bidi="ar"/>
              </w:rPr>
              <w:t>(</w:t>
            </w:r>
            <w:proofErr w:type="gramEnd"/>
            <w:r>
              <w:rPr>
                <w:rFonts w:eastAsia="SimSun"/>
                <w:color w:val="000000"/>
                <w:lang w:val="en-US" w:eastAsia="zh-CN" w:bidi="ar"/>
              </w:rPr>
              <w:t>Atributo Id)</w:t>
            </w:r>
          </w:p>
        </w:tc>
      </w:tr>
      <w:tr w:rsidR="001D3659" w14:paraId="4243F5B0" w14:textId="77777777">
        <w:trPr>
          <w:trHeight w:val="280"/>
        </w:trPr>
        <w:tc>
          <w:tcPr>
            <w:tcW w:w="1800" w:type="dxa"/>
            <w:tcBorders>
              <w:top w:val="single" w:sz="2" w:space="0" w:color="FFFFFF"/>
              <w:right w:val="single" w:sz="2" w:space="0" w:color="FFFFFF"/>
            </w:tcBorders>
            <w:shd w:val="clear" w:color="5B9BD5" w:fill="5B9BD5"/>
            <w:vAlign w:val="center"/>
          </w:tcPr>
          <w:p w14:paraId="40CFF976" w14:textId="77777777" w:rsidR="001D3659" w:rsidRDefault="005F2F57">
            <w:pPr>
              <w:ind w:left="0"/>
              <w:textAlignment w:val="center"/>
              <w:rPr>
                <w:b/>
                <w:color w:val="FFFFFF"/>
              </w:rPr>
            </w:pPr>
            <w:r>
              <w:rPr>
                <w:rFonts w:eastAsia="SimSun"/>
                <w:b/>
                <w:color w:val="FFFFFF"/>
                <w:lang w:eastAsia="zh-CN" w:bidi="ar"/>
              </w:rPr>
              <w:t>ENDERECO</w:t>
            </w:r>
            <w:r>
              <w:rPr>
                <w:rFonts w:eastAsia="SimSun"/>
                <w:b/>
                <w:color w:val="FFFFFF"/>
                <w:lang w:val="en-US" w:eastAsia="zh-CN" w:bidi="ar"/>
              </w:rPr>
              <w:t>_ID</w:t>
            </w:r>
          </w:p>
        </w:tc>
        <w:tc>
          <w:tcPr>
            <w:tcW w:w="1528" w:type="dxa"/>
            <w:gridSpan w:val="2"/>
            <w:tcBorders>
              <w:top w:val="single" w:sz="2" w:space="0" w:color="FFFFFF"/>
              <w:left w:val="single" w:sz="2" w:space="0" w:color="FFFFFF"/>
              <w:right w:val="single" w:sz="2" w:space="0" w:color="FFFFFF"/>
            </w:tcBorders>
            <w:shd w:val="clear" w:color="DDEBF7" w:fill="DDEBF7"/>
            <w:vAlign w:val="center"/>
          </w:tcPr>
          <w:p w14:paraId="05A205E1"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right w:val="single" w:sz="2" w:space="0" w:color="FFFFFF"/>
            </w:tcBorders>
            <w:shd w:val="clear" w:color="DDEBF7" w:fill="DDEBF7"/>
            <w:vAlign w:val="center"/>
          </w:tcPr>
          <w:p w14:paraId="33C82C55"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right w:val="single" w:sz="2" w:space="0" w:color="FFFFFF"/>
            </w:tcBorders>
            <w:shd w:val="clear" w:color="DDEBF7" w:fill="DDEBF7"/>
            <w:vAlign w:val="center"/>
          </w:tcPr>
          <w:p w14:paraId="21597712" w14:textId="77777777" w:rsidR="001D3659" w:rsidRDefault="005F2F57">
            <w:pPr>
              <w:ind w:left="0"/>
              <w:textAlignment w:val="center"/>
              <w:rPr>
                <w:color w:val="000000"/>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0039BE3E"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eastAsia="zh-CN" w:bidi="ar"/>
              </w:rPr>
              <w:t>Endereço</w:t>
            </w:r>
            <w:r>
              <w:rPr>
                <w:rFonts w:eastAsia="SimSun"/>
                <w:color w:val="000000"/>
                <w:lang w:val="en-US" w:eastAsia="zh-CN" w:bidi="ar"/>
              </w:rPr>
              <w:t>(</w:t>
            </w:r>
            <w:proofErr w:type="gramEnd"/>
            <w:r>
              <w:rPr>
                <w:rFonts w:eastAsia="SimSun"/>
                <w:color w:val="000000"/>
                <w:lang w:val="en-US" w:eastAsia="zh-CN" w:bidi="ar"/>
              </w:rPr>
              <w:t>Atributo Id)</w:t>
            </w:r>
          </w:p>
        </w:tc>
      </w:tr>
    </w:tbl>
    <w:p w14:paraId="44353E60" w14:textId="77777777" w:rsidR="001D3659" w:rsidRDefault="005F2F57" w:rsidP="001F44F6">
      <w:pPr>
        <w:autoSpaceDE w:val="0"/>
        <w:autoSpaceDN w:val="0"/>
        <w:adjustRightInd w:val="0"/>
        <w:spacing w:after="0" w:line="360" w:lineRule="auto"/>
        <w:ind w:left="289"/>
        <w:jc w:val="both"/>
        <w:rPr>
          <w:sz w:val="20"/>
        </w:rPr>
        <w:pPrChange w:id="545" w:author="JORGE TODOE MATSUSHIMA" w:date="2018-12-01T14:40:00Z">
          <w:pPr>
            <w:autoSpaceDE w:val="0"/>
            <w:autoSpaceDN w:val="0"/>
            <w:adjustRightInd w:val="0"/>
            <w:spacing w:line="360" w:lineRule="auto"/>
            <w:jc w:val="both"/>
          </w:pPr>
        </w:pPrChange>
      </w:pPr>
      <w:r>
        <w:rPr>
          <w:sz w:val="20"/>
        </w:rPr>
        <w:t>Fonte: O Autor (2018)</w:t>
      </w:r>
    </w:p>
    <w:p w14:paraId="49A6BE25" w14:textId="77777777" w:rsidR="001D3659" w:rsidRDefault="005F2F57">
      <w:pPr>
        <w:pStyle w:val="Legenda"/>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51</w:t>
      </w:r>
      <w:r>
        <w:rPr>
          <w:sz w:val="24"/>
          <w:szCs w:val="24"/>
        </w:rPr>
        <w:fldChar w:fldCharType="end"/>
      </w:r>
      <w:bookmarkStart w:id="546" w:name="_Toc27580"/>
      <w:r>
        <w:rPr>
          <w:sz w:val="24"/>
          <w:szCs w:val="24"/>
        </w:rPr>
        <w:t xml:space="preserve">. Dicionário de Dados: Tabela </w:t>
      </w:r>
      <w:r>
        <w:rPr>
          <w:sz w:val="24"/>
          <w:szCs w:val="24"/>
          <w:lang w:val="en-US"/>
        </w:rPr>
        <w:t>Responsavel Entrega Cep Rota.</w:t>
      </w:r>
      <w:bookmarkEnd w:id="546"/>
    </w:p>
    <w:tbl>
      <w:tblPr>
        <w:tblW w:w="8748" w:type="dxa"/>
        <w:tblInd w:w="354" w:type="dxa"/>
        <w:tblLayout w:type="fixed"/>
        <w:tblCellMar>
          <w:top w:w="15" w:type="dxa"/>
          <w:left w:w="15" w:type="dxa"/>
          <w:bottom w:w="15" w:type="dxa"/>
          <w:right w:w="15" w:type="dxa"/>
        </w:tblCellMar>
        <w:tblLook w:val="04A0" w:firstRow="1" w:lastRow="0" w:firstColumn="1" w:lastColumn="0" w:noHBand="0" w:noVBand="1"/>
      </w:tblPr>
      <w:tblGrid>
        <w:gridCol w:w="1800"/>
        <w:gridCol w:w="130"/>
        <w:gridCol w:w="1398"/>
        <w:gridCol w:w="450"/>
        <w:gridCol w:w="490"/>
        <w:gridCol w:w="4480"/>
      </w:tblGrid>
      <w:tr w:rsidR="001D3659" w14:paraId="5A464E3A" w14:textId="77777777">
        <w:trPr>
          <w:trHeight w:val="300"/>
        </w:trPr>
        <w:tc>
          <w:tcPr>
            <w:tcW w:w="8748" w:type="dxa"/>
            <w:gridSpan w:val="6"/>
            <w:tcBorders>
              <w:bottom w:val="single" w:sz="18" w:space="0" w:color="FFFFFF"/>
              <w:right w:val="single" w:sz="2" w:space="0" w:color="FFFFFF"/>
            </w:tcBorders>
            <w:shd w:val="clear" w:color="5B9BD5" w:fill="5B9BD5"/>
            <w:vAlign w:val="center"/>
          </w:tcPr>
          <w:p w14:paraId="1CD9600B" w14:textId="77777777" w:rsidR="001D3659" w:rsidRDefault="005F2F57">
            <w:pPr>
              <w:jc w:val="center"/>
              <w:textAlignment w:val="center"/>
              <w:rPr>
                <w:b/>
                <w:color w:val="FFFFFF"/>
              </w:rPr>
            </w:pPr>
            <w:proofErr w:type="gramStart"/>
            <w:r>
              <w:rPr>
                <w:rFonts w:eastAsia="SimSun"/>
                <w:b/>
                <w:color w:val="FFFFFF"/>
                <w:lang w:val="en-US" w:eastAsia="zh-CN" w:bidi="ar"/>
              </w:rPr>
              <w:t>Tabela:</w:t>
            </w:r>
            <w:r>
              <w:rPr>
                <w:rFonts w:eastAsia="SimSun"/>
                <w:b/>
                <w:color w:val="FFFFFF"/>
                <w:lang w:eastAsia="zh-CN" w:bidi="ar"/>
              </w:rPr>
              <w:t>responsvel</w:t>
            </w:r>
            <w:proofErr w:type="gramEnd"/>
            <w:r>
              <w:rPr>
                <w:rFonts w:eastAsia="SimSun"/>
                <w:b/>
                <w:color w:val="FFFFFF"/>
                <w:lang w:eastAsia="zh-CN" w:bidi="ar"/>
              </w:rPr>
              <w:t>_entrega_cep_rota</w:t>
            </w:r>
          </w:p>
        </w:tc>
      </w:tr>
      <w:tr w:rsidR="001D3659" w14:paraId="12C0AB22" w14:textId="77777777">
        <w:trPr>
          <w:trHeight w:val="320"/>
        </w:trPr>
        <w:tc>
          <w:tcPr>
            <w:tcW w:w="1930" w:type="dxa"/>
            <w:gridSpan w:val="2"/>
            <w:tcBorders>
              <w:top w:val="single" w:sz="18" w:space="0" w:color="FFFFFF"/>
              <w:bottom w:val="single" w:sz="2" w:space="0" w:color="FFFFFF"/>
              <w:right w:val="single" w:sz="2" w:space="0" w:color="FFFFFF"/>
            </w:tcBorders>
            <w:shd w:val="clear" w:color="5B9BD5" w:fill="5B9BD5"/>
            <w:vAlign w:val="center"/>
          </w:tcPr>
          <w:p w14:paraId="5633E4CE" w14:textId="77777777" w:rsidR="001D3659" w:rsidRDefault="005F2F57">
            <w:pPr>
              <w:ind w:left="0"/>
              <w:textAlignment w:val="center"/>
              <w:rPr>
                <w:b/>
                <w:color w:val="FFFFFF"/>
              </w:rPr>
            </w:pPr>
            <w:r>
              <w:rPr>
                <w:rFonts w:eastAsia="SimSun"/>
                <w:b/>
                <w:color w:val="FFFFFF"/>
                <w:lang w:val="en-US" w:eastAsia="zh-CN" w:bidi="ar"/>
              </w:rPr>
              <w:t>Descrição Da Tabela</w:t>
            </w:r>
          </w:p>
        </w:tc>
        <w:tc>
          <w:tcPr>
            <w:tcW w:w="6818" w:type="dxa"/>
            <w:gridSpan w:val="4"/>
            <w:tcBorders>
              <w:top w:val="single" w:sz="18" w:space="0" w:color="FFFFFF"/>
              <w:left w:val="single" w:sz="2" w:space="0" w:color="FFFFFF"/>
              <w:bottom w:val="single" w:sz="2" w:space="0" w:color="FFFFFF"/>
              <w:right w:val="single" w:sz="2" w:space="0" w:color="FFFFFF"/>
            </w:tcBorders>
            <w:shd w:val="clear" w:color="DDEBF7" w:fill="DDEBF7"/>
            <w:vAlign w:val="center"/>
          </w:tcPr>
          <w:p w14:paraId="1FDD9598" w14:textId="77777777" w:rsidR="001D3659" w:rsidRDefault="005F2F57">
            <w:pPr>
              <w:ind w:left="0"/>
              <w:textAlignment w:val="center"/>
              <w:rPr>
                <w:color w:val="000000"/>
              </w:rPr>
            </w:pPr>
            <w:r>
              <w:rPr>
                <w:rFonts w:eastAsia="SimSun"/>
                <w:color w:val="000000"/>
                <w:lang w:val="en-US" w:eastAsia="zh-CN" w:bidi="ar"/>
              </w:rPr>
              <w:t xml:space="preserve">Tabela </w:t>
            </w:r>
            <w:r>
              <w:rPr>
                <w:rFonts w:eastAsia="SimSun"/>
                <w:color w:val="000000"/>
                <w:lang w:eastAsia="zh-CN" w:bidi="ar"/>
              </w:rPr>
              <w:t xml:space="preserve">para armazenar os responsáveis por entregas em endereços que </w:t>
            </w:r>
            <w:proofErr w:type="gramStart"/>
            <w:r>
              <w:rPr>
                <w:rFonts w:eastAsia="SimSun"/>
                <w:color w:val="000000"/>
                <w:lang w:eastAsia="zh-CN" w:bidi="ar"/>
              </w:rPr>
              <w:t>a</w:t>
            </w:r>
            <w:proofErr w:type="gramEnd"/>
            <w:r>
              <w:rPr>
                <w:rFonts w:eastAsia="SimSun"/>
                <w:color w:val="000000"/>
                <w:lang w:eastAsia="zh-CN" w:bidi="ar"/>
              </w:rPr>
              <w:t xml:space="preserve"> empresa não entrega</w:t>
            </w:r>
          </w:p>
        </w:tc>
      </w:tr>
      <w:tr w:rsidR="001D3659" w14:paraId="22786B1C" w14:textId="77777777">
        <w:trPr>
          <w:trHeight w:val="320"/>
        </w:trPr>
        <w:tc>
          <w:tcPr>
            <w:tcW w:w="8748" w:type="dxa"/>
            <w:gridSpan w:val="6"/>
            <w:tcBorders>
              <w:top w:val="single" w:sz="2" w:space="0" w:color="FFFFFF"/>
              <w:bottom w:val="single" w:sz="2" w:space="0" w:color="FFFFFF"/>
              <w:right w:val="single" w:sz="2" w:space="0" w:color="FFFFFF"/>
            </w:tcBorders>
            <w:shd w:val="clear" w:color="5B9BD5" w:fill="5B9BD5"/>
            <w:vAlign w:val="center"/>
          </w:tcPr>
          <w:p w14:paraId="0471F2B3" w14:textId="77777777" w:rsidR="001D3659" w:rsidRDefault="005F2F57">
            <w:pPr>
              <w:ind w:left="0"/>
              <w:textAlignment w:val="center"/>
              <w:rPr>
                <w:b/>
                <w:color w:val="FFFFFF"/>
              </w:rPr>
            </w:pPr>
            <w:r>
              <w:rPr>
                <w:rFonts w:eastAsia="SimSun"/>
                <w:b/>
                <w:color w:val="FFFFFF"/>
                <w:lang w:val="en-US" w:eastAsia="zh-CN" w:bidi="ar"/>
              </w:rPr>
              <w:t>Campos</w:t>
            </w:r>
          </w:p>
        </w:tc>
      </w:tr>
      <w:tr w:rsidR="001D3659" w14:paraId="6E4312FE"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00B1DFDA" w14:textId="77777777" w:rsidR="001D3659" w:rsidRDefault="005F2F57">
            <w:pPr>
              <w:ind w:left="0"/>
              <w:textAlignment w:val="center"/>
              <w:rPr>
                <w:b/>
                <w:color w:val="FFFFFF"/>
              </w:rPr>
            </w:pPr>
            <w:r>
              <w:rPr>
                <w:rFonts w:eastAsia="SimSun"/>
                <w:b/>
                <w:color w:val="FFFFFF"/>
                <w:lang w:val="en-US" w:eastAsia="zh-CN" w:bidi="ar"/>
              </w:rPr>
              <w:t>Nome Do Campo</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2E55708" w14:textId="77777777" w:rsidR="001D3659" w:rsidRDefault="005F2F57">
            <w:pPr>
              <w:ind w:left="0"/>
              <w:textAlignment w:val="center"/>
              <w:rPr>
                <w:b/>
                <w:color w:val="000000"/>
              </w:rPr>
            </w:pPr>
            <w:r>
              <w:rPr>
                <w:rFonts w:eastAsia="SimSun"/>
                <w:b/>
                <w:color w:val="000000"/>
                <w:lang w:val="en-US" w:eastAsia="zh-CN" w:bidi="ar"/>
              </w:rPr>
              <w:t>Tipo do Campo</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348A785" w14:textId="77777777" w:rsidR="001D3659" w:rsidRDefault="005F2F57">
            <w:pPr>
              <w:ind w:left="0"/>
              <w:textAlignment w:val="center"/>
              <w:rPr>
                <w:b/>
                <w:color w:val="000000"/>
              </w:rPr>
            </w:pPr>
            <w:r>
              <w:rPr>
                <w:rFonts w:eastAsia="SimSun"/>
                <w:b/>
                <w:color w:val="000000"/>
                <w:lang w:val="en-US" w:eastAsia="zh-CN" w:bidi="ar"/>
              </w:rPr>
              <w:t>PK</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54F87E9" w14:textId="77777777" w:rsidR="001D3659" w:rsidRDefault="005F2F57">
            <w:pPr>
              <w:ind w:left="0"/>
              <w:textAlignment w:val="center"/>
              <w:rPr>
                <w:b/>
                <w:color w:val="000000"/>
              </w:rPr>
            </w:pPr>
            <w:r>
              <w:rPr>
                <w:rFonts w:eastAsia="SimSun"/>
                <w:b/>
                <w:color w:val="000000"/>
                <w:lang w:val="en-US" w:eastAsia="zh-CN" w:bidi="ar"/>
              </w:rPr>
              <w:t>FK</w:t>
            </w:r>
          </w:p>
        </w:tc>
        <w:tc>
          <w:tcPr>
            <w:tcW w:w="4480" w:type="dxa"/>
            <w:tcBorders>
              <w:top w:val="single" w:sz="2" w:space="0" w:color="FFFFFF"/>
              <w:left w:val="single" w:sz="2" w:space="0" w:color="FFFFFF"/>
              <w:bottom w:val="single" w:sz="2" w:space="0" w:color="FFFFFF"/>
            </w:tcBorders>
            <w:shd w:val="clear" w:color="DDEBF7" w:fill="DDEBF7"/>
            <w:vAlign w:val="center"/>
          </w:tcPr>
          <w:p w14:paraId="171DD362" w14:textId="77777777" w:rsidR="001D3659" w:rsidRDefault="005F2F57">
            <w:pPr>
              <w:ind w:left="0"/>
              <w:textAlignment w:val="center"/>
              <w:rPr>
                <w:b/>
                <w:color w:val="000000"/>
              </w:rPr>
            </w:pPr>
            <w:r>
              <w:rPr>
                <w:rFonts w:eastAsia="SimSun"/>
                <w:b/>
                <w:color w:val="000000"/>
                <w:lang w:val="en-US" w:eastAsia="zh-CN" w:bidi="ar"/>
              </w:rPr>
              <w:t>Comentário</w:t>
            </w:r>
          </w:p>
        </w:tc>
      </w:tr>
      <w:tr w:rsidR="001D3659" w14:paraId="52396DF3"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1E3C838D" w14:textId="77777777" w:rsidR="001D3659" w:rsidRDefault="005F2F57">
            <w:pPr>
              <w:ind w:left="0"/>
              <w:textAlignment w:val="center"/>
              <w:rPr>
                <w:b/>
                <w:color w:val="FFFFFF"/>
              </w:rPr>
            </w:pPr>
            <w:r>
              <w:rPr>
                <w:rFonts w:eastAsia="SimSun"/>
                <w:b/>
                <w:color w:val="FFFFFF"/>
                <w:lang w:val="en-US" w:eastAsia="zh-CN" w:bidi="ar"/>
              </w:rPr>
              <w:t>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28F73A5"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245435FE" w14:textId="77777777" w:rsidR="001D3659" w:rsidRDefault="005F2F57">
            <w:pPr>
              <w:ind w:left="0"/>
              <w:textAlignment w:val="center"/>
              <w:rPr>
                <w:color w:val="000000"/>
              </w:rPr>
            </w:pPr>
            <w:r>
              <w:rPr>
                <w:rFonts w:eastAsia="SimSun"/>
                <w:color w:val="000000"/>
                <w:lang w:val="en-US" w:eastAsia="zh-CN" w:bidi="ar"/>
              </w:rPr>
              <w:t>Sim</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DA81BD4" w14:textId="77777777" w:rsidR="001D3659" w:rsidRDefault="005F2F57">
            <w:pPr>
              <w:ind w:left="0"/>
              <w:textAlignment w:val="center"/>
              <w:rPr>
                <w:color w:val="000000"/>
              </w:rPr>
            </w:pPr>
            <w:r>
              <w:rPr>
                <w:rFonts w:eastAsia="SimSun"/>
                <w:color w:val="000000"/>
                <w:lang w:val="en-US" w:eastAsia="zh-CN" w:bidi="ar"/>
              </w:rPr>
              <w:t>Não</w:t>
            </w:r>
          </w:p>
        </w:tc>
        <w:tc>
          <w:tcPr>
            <w:tcW w:w="4480" w:type="dxa"/>
            <w:tcBorders>
              <w:top w:val="single" w:sz="2" w:space="0" w:color="FFFFFF"/>
              <w:left w:val="single" w:sz="2" w:space="0" w:color="FFFFFF"/>
              <w:bottom w:val="single" w:sz="2" w:space="0" w:color="FFFFFF"/>
            </w:tcBorders>
            <w:shd w:val="clear" w:color="DDEBF7" w:fill="DDEBF7"/>
            <w:vAlign w:val="center"/>
          </w:tcPr>
          <w:p w14:paraId="45406397" w14:textId="77777777" w:rsidR="001D3659" w:rsidRDefault="005F2F57">
            <w:pPr>
              <w:ind w:left="0"/>
              <w:textAlignment w:val="center"/>
              <w:rPr>
                <w:color w:val="000000"/>
              </w:rPr>
            </w:pPr>
            <w:r>
              <w:rPr>
                <w:rFonts w:eastAsia="SimSun"/>
                <w:color w:val="000000"/>
                <w:lang w:val="en-US" w:eastAsia="zh-CN" w:bidi="ar"/>
              </w:rPr>
              <w:t>Campo identificador para</w:t>
            </w:r>
          </w:p>
        </w:tc>
      </w:tr>
      <w:tr w:rsidR="001D3659" w14:paraId="587AC368"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003BD1CE" w14:textId="77777777" w:rsidR="001D3659" w:rsidRDefault="005F2F57">
            <w:pPr>
              <w:ind w:left="0"/>
              <w:textAlignment w:val="center"/>
              <w:rPr>
                <w:b/>
                <w:color w:val="FFFFFF"/>
              </w:rPr>
            </w:pPr>
            <w:r>
              <w:rPr>
                <w:rFonts w:eastAsia="SimSun"/>
                <w:b/>
                <w:color w:val="FFFFFF"/>
                <w:lang w:eastAsia="zh-CN" w:bidi="ar"/>
              </w:rPr>
              <w:t>CEP_ID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11EC8D1A" w14:textId="77777777" w:rsidR="001D3659" w:rsidRDefault="005F2F57">
            <w:pPr>
              <w:ind w:left="0"/>
              <w:textAlignment w:val="center"/>
              <w:rPr>
                <w:color w:val="000000"/>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AEDD9F1" w14:textId="77777777" w:rsidR="001D3659" w:rsidRDefault="005F2F57">
            <w:pPr>
              <w:ind w:left="0"/>
              <w:textAlignment w:val="center"/>
              <w:rPr>
                <w:color w:val="000000"/>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1CEBCEF" w14:textId="77777777" w:rsidR="001D3659" w:rsidRDefault="005F2F57">
            <w:pPr>
              <w:ind w:left="0"/>
              <w:textAlignment w:val="center"/>
              <w:rPr>
                <w:color w:val="000000"/>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03330CB2" w14:textId="77777777" w:rsidR="001D3659" w:rsidRDefault="005F2F57">
            <w:pPr>
              <w:ind w:left="0"/>
              <w:textAlignment w:val="center"/>
              <w:rPr>
                <w:color w:val="000000"/>
              </w:rPr>
            </w:pPr>
            <w:r>
              <w:rPr>
                <w:rFonts w:eastAsia="SimSun"/>
                <w:color w:val="000000"/>
                <w:lang w:val="en-US" w:eastAsia="zh-CN" w:bidi="ar"/>
              </w:rPr>
              <w:t xml:space="preserve">Campo para FK com </w:t>
            </w:r>
            <w:proofErr w:type="gramStart"/>
            <w:r>
              <w:rPr>
                <w:rFonts w:eastAsia="SimSun"/>
                <w:color w:val="000000"/>
                <w:lang w:eastAsia="zh-CN" w:bidi="ar"/>
              </w:rPr>
              <w:t>CEP</w:t>
            </w:r>
            <w:r>
              <w:rPr>
                <w:rFonts w:eastAsia="SimSun"/>
                <w:color w:val="000000"/>
                <w:lang w:val="en-US" w:eastAsia="zh-CN" w:bidi="ar"/>
              </w:rPr>
              <w:t>(</w:t>
            </w:r>
            <w:proofErr w:type="gramEnd"/>
            <w:r>
              <w:rPr>
                <w:rFonts w:eastAsia="SimSun"/>
                <w:color w:val="000000"/>
                <w:lang w:val="en-US" w:eastAsia="zh-CN" w:bidi="ar"/>
              </w:rPr>
              <w:t>Atributo Id)</w:t>
            </w:r>
          </w:p>
        </w:tc>
      </w:tr>
      <w:tr w:rsidR="001D3659" w14:paraId="106C0D4E" w14:textId="77777777">
        <w:trPr>
          <w:trHeight w:val="280"/>
        </w:trPr>
        <w:tc>
          <w:tcPr>
            <w:tcW w:w="1800" w:type="dxa"/>
            <w:tcBorders>
              <w:top w:val="single" w:sz="2" w:space="0" w:color="FFFFFF"/>
              <w:bottom w:val="single" w:sz="2" w:space="0" w:color="FFFFFF"/>
              <w:right w:val="single" w:sz="2" w:space="0" w:color="FFFFFF"/>
            </w:tcBorders>
            <w:shd w:val="clear" w:color="5B9BD5" w:fill="5B9BD5"/>
            <w:vAlign w:val="center"/>
          </w:tcPr>
          <w:p w14:paraId="78A75634" w14:textId="77777777" w:rsidR="001D3659" w:rsidRDefault="005F2F57">
            <w:pPr>
              <w:ind w:left="0"/>
              <w:textAlignment w:val="center"/>
              <w:rPr>
                <w:rFonts w:eastAsia="SimSun"/>
                <w:b/>
                <w:color w:val="FFFFFF"/>
                <w:lang w:eastAsia="zh-CN" w:bidi="ar"/>
              </w:rPr>
            </w:pPr>
            <w:r>
              <w:rPr>
                <w:rFonts w:eastAsia="SimSun"/>
                <w:b/>
                <w:color w:val="FFFFFF"/>
                <w:lang w:eastAsia="zh-CN" w:bidi="ar"/>
              </w:rPr>
              <w:lastRenderedPageBreak/>
              <w:t>EMPRESA_ID</w:t>
            </w:r>
          </w:p>
        </w:tc>
        <w:tc>
          <w:tcPr>
            <w:tcW w:w="1528" w:type="dxa"/>
            <w:gridSpan w:val="2"/>
            <w:tcBorders>
              <w:top w:val="single" w:sz="2" w:space="0" w:color="FFFFFF"/>
              <w:left w:val="single" w:sz="2" w:space="0" w:color="FFFFFF"/>
              <w:bottom w:val="single" w:sz="2" w:space="0" w:color="FFFFFF"/>
              <w:right w:val="single" w:sz="2" w:space="0" w:color="FFFFFF"/>
            </w:tcBorders>
            <w:shd w:val="clear" w:color="DDEBF7" w:fill="DDEBF7"/>
            <w:vAlign w:val="center"/>
          </w:tcPr>
          <w:p w14:paraId="46A30F89" w14:textId="77777777" w:rsidR="001D3659" w:rsidRDefault="005F2F57">
            <w:pPr>
              <w:ind w:left="0"/>
              <w:textAlignment w:val="center"/>
              <w:rPr>
                <w:rFonts w:eastAsia="SimSun"/>
                <w:color w:val="000000"/>
                <w:lang w:val="en-US" w:eastAsia="zh-CN" w:bidi="ar"/>
              </w:rPr>
            </w:pPr>
            <w:proofErr w:type="gramStart"/>
            <w:r>
              <w:rPr>
                <w:rFonts w:eastAsia="SimSun"/>
                <w:color w:val="000000"/>
                <w:lang w:val="en-US" w:eastAsia="zh-CN" w:bidi="ar"/>
              </w:rPr>
              <w:t>INT(</w:t>
            </w:r>
            <w:proofErr w:type="gramEnd"/>
            <w:r>
              <w:rPr>
                <w:rFonts w:eastAsia="SimSun"/>
                <w:color w:val="000000"/>
                <w:lang w:val="en-US" w:eastAsia="zh-CN" w:bidi="ar"/>
              </w:rPr>
              <w:t>11)</w:t>
            </w:r>
          </w:p>
        </w:tc>
        <w:tc>
          <w:tcPr>
            <w:tcW w:w="45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897E457" w14:textId="77777777" w:rsidR="001D3659" w:rsidRDefault="005F2F57">
            <w:pPr>
              <w:ind w:left="0"/>
              <w:textAlignment w:val="center"/>
              <w:rPr>
                <w:rFonts w:eastAsia="SimSun"/>
                <w:color w:val="000000"/>
                <w:lang w:eastAsia="zh-CN" w:bidi="ar"/>
              </w:rPr>
            </w:pPr>
            <w:r>
              <w:rPr>
                <w:rFonts w:eastAsia="SimSun"/>
                <w:color w:val="000000"/>
                <w:lang w:val="en-US" w:eastAsia="zh-CN" w:bidi="ar"/>
              </w:rPr>
              <w:t>Não</w:t>
            </w:r>
          </w:p>
        </w:tc>
        <w:tc>
          <w:tcPr>
            <w:tcW w:w="490"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61FDB2F"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3F288466"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 xml:space="preserve">Campo para FK com </w:t>
            </w:r>
            <w:proofErr w:type="gramStart"/>
            <w:r>
              <w:rPr>
                <w:rFonts w:eastAsia="SimSun"/>
                <w:color w:val="000000"/>
                <w:lang w:eastAsia="zh-CN" w:bidi="ar"/>
              </w:rPr>
              <w:t>empresa</w:t>
            </w:r>
            <w:r>
              <w:rPr>
                <w:rFonts w:eastAsia="SimSun"/>
                <w:color w:val="000000"/>
                <w:lang w:val="en-US" w:eastAsia="zh-CN" w:bidi="ar"/>
              </w:rPr>
              <w:t>(</w:t>
            </w:r>
            <w:proofErr w:type="gramEnd"/>
            <w:r>
              <w:rPr>
                <w:rFonts w:eastAsia="SimSun"/>
                <w:color w:val="000000"/>
                <w:lang w:val="en-US" w:eastAsia="zh-CN" w:bidi="ar"/>
              </w:rPr>
              <w:t>Atributo Id)</w:t>
            </w:r>
          </w:p>
        </w:tc>
      </w:tr>
      <w:tr w:rsidR="001D3659" w14:paraId="6F9440FC" w14:textId="77777777">
        <w:trPr>
          <w:trHeight w:val="280"/>
        </w:trPr>
        <w:tc>
          <w:tcPr>
            <w:tcW w:w="1800" w:type="dxa"/>
            <w:tcBorders>
              <w:top w:val="single" w:sz="2" w:space="0" w:color="FFFFFF"/>
              <w:right w:val="single" w:sz="2" w:space="0" w:color="FFFFFF"/>
            </w:tcBorders>
            <w:shd w:val="clear" w:color="5B9BD5" w:fill="5B9BD5"/>
            <w:vAlign w:val="center"/>
          </w:tcPr>
          <w:p w14:paraId="1C47316B" w14:textId="77777777" w:rsidR="001D3659" w:rsidRDefault="005F2F57">
            <w:pPr>
              <w:ind w:left="0"/>
              <w:textAlignment w:val="center"/>
              <w:rPr>
                <w:rFonts w:eastAsia="SimSun"/>
                <w:b/>
                <w:color w:val="FFFFFF"/>
                <w:lang w:eastAsia="zh-CN" w:bidi="ar"/>
              </w:rPr>
            </w:pPr>
            <w:r>
              <w:rPr>
                <w:rFonts w:eastAsia="SimSun"/>
                <w:b/>
                <w:color w:val="FFFFFF"/>
                <w:lang w:eastAsia="zh-CN" w:bidi="ar"/>
              </w:rPr>
              <w:t>ROTA_ID</w:t>
            </w:r>
          </w:p>
        </w:tc>
        <w:tc>
          <w:tcPr>
            <w:tcW w:w="1528" w:type="dxa"/>
            <w:gridSpan w:val="2"/>
            <w:tcBorders>
              <w:top w:val="single" w:sz="2" w:space="0" w:color="FFFFFF"/>
              <w:left w:val="single" w:sz="2" w:space="0" w:color="FFFFFF"/>
              <w:right w:val="single" w:sz="2" w:space="0" w:color="FFFFFF"/>
            </w:tcBorders>
            <w:shd w:val="clear" w:color="DDEBF7" w:fill="DDEBF7"/>
            <w:vAlign w:val="center"/>
          </w:tcPr>
          <w:p w14:paraId="723FA5AB" w14:textId="77777777" w:rsidR="001D3659" w:rsidRDefault="005F2F57">
            <w:pPr>
              <w:ind w:left="0"/>
              <w:textAlignment w:val="center"/>
              <w:rPr>
                <w:rFonts w:eastAsia="SimSun"/>
                <w:color w:val="000000"/>
                <w:lang w:eastAsia="zh-CN" w:bidi="ar"/>
              </w:rPr>
            </w:pPr>
            <w:r>
              <w:rPr>
                <w:rFonts w:eastAsia="SimSun"/>
                <w:color w:val="000000"/>
                <w:lang w:eastAsia="zh-CN" w:bidi="ar"/>
              </w:rPr>
              <w:t>MEDIUMTEXT</w:t>
            </w:r>
          </w:p>
        </w:tc>
        <w:tc>
          <w:tcPr>
            <w:tcW w:w="450" w:type="dxa"/>
            <w:tcBorders>
              <w:top w:val="single" w:sz="2" w:space="0" w:color="FFFFFF"/>
              <w:left w:val="single" w:sz="2" w:space="0" w:color="FFFFFF"/>
              <w:right w:val="single" w:sz="2" w:space="0" w:color="FFFFFF"/>
            </w:tcBorders>
            <w:shd w:val="clear" w:color="DDEBF7" w:fill="DDEBF7"/>
            <w:vAlign w:val="center"/>
          </w:tcPr>
          <w:p w14:paraId="0EC37C1F"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Não</w:t>
            </w:r>
          </w:p>
        </w:tc>
        <w:tc>
          <w:tcPr>
            <w:tcW w:w="490" w:type="dxa"/>
            <w:tcBorders>
              <w:top w:val="single" w:sz="2" w:space="0" w:color="FFFFFF"/>
              <w:left w:val="single" w:sz="2" w:space="0" w:color="FFFFFF"/>
              <w:right w:val="single" w:sz="2" w:space="0" w:color="FFFFFF"/>
            </w:tcBorders>
            <w:shd w:val="clear" w:color="DDEBF7" w:fill="DDEBF7"/>
            <w:vAlign w:val="center"/>
          </w:tcPr>
          <w:p w14:paraId="7C7D736C" w14:textId="77777777" w:rsidR="001D3659" w:rsidRDefault="005F2F57">
            <w:pPr>
              <w:ind w:left="0"/>
              <w:textAlignment w:val="center"/>
              <w:rPr>
                <w:rFonts w:eastAsia="SimSun"/>
                <w:color w:val="000000"/>
                <w:lang w:val="en-US" w:eastAsia="zh-CN" w:bidi="ar"/>
              </w:rPr>
            </w:pPr>
            <w:r>
              <w:rPr>
                <w:rFonts w:eastAsia="SimSun"/>
                <w:color w:val="000000"/>
                <w:lang w:val="en-US" w:eastAsia="zh-CN" w:bidi="ar"/>
              </w:rPr>
              <w:t>Sim</w:t>
            </w:r>
          </w:p>
        </w:tc>
        <w:tc>
          <w:tcPr>
            <w:tcW w:w="4480" w:type="dxa"/>
            <w:tcBorders>
              <w:top w:val="single" w:sz="2" w:space="0" w:color="FFFFFF"/>
              <w:left w:val="single" w:sz="2" w:space="0" w:color="FFFFFF"/>
              <w:bottom w:val="single" w:sz="2" w:space="0" w:color="FFFFFF"/>
            </w:tcBorders>
            <w:shd w:val="clear" w:color="DDEBF7" w:fill="DDEBF7"/>
            <w:vAlign w:val="center"/>
          </w:tcPr>
          <w:p w14:paraId="73C1DEFB" w14:textId="77777777" w:rsidR="001D3659" w:rsidRDefault="005F2F57">
            <w:pPr>
              <w:ind w:left="0"/>
              <w:textAlignment w:val="center"/>
              <w:rPr>
                <w:rFonts w:eastAsia="SimSun"/>
                <w:color w:val="000000"/>
                <w:lang w:eastAsia="zh-CN" w:bidi="ar"/>
              </w:rPr>
            </w:pPr>
            <w:r>
              <w:rPr>
                <w:rFonts w:eastAsia="SimSun"/>
                <w:color w:val="000000"/>
                <w:lang w:val="en-US" w:eastAsia="zh-CN" w:bidi="ar"/>
              </w:rPr>
              <w:t xml:space="preserve">Campo para FK com </w:t>
            </w:r>
            <w:proofErr w:type="gramStart"/>
            <w:r>
              <w:rPr>
                <w:rFonts w:eastAsia="SimSun"/>
                <w:color w:val="000000"/>
                <w:lang w:eastAsia="zh-CN" w:bidi="ar"/>
              </w:rPr>
              <w:t>rota</w:t>
            </w:r>
            <w:r>
              <w:rPr>
                <w:rFonts w:eastAsia="SimSun"/>
                <w:color w:val="000000"/>
                <w:lang w:val="en-US" w:eastAsia="zh-CN" w:bidi="ar"/>
              </w:rPr>
              <w:t>(</w:t>
            </w:r>
            <w:proofErr w:type="gramEnd"/>
            <w:r>
              <w:rPr>
                <w:rFonts w:eastAsia="SimSun"/>
                <w:color w:val="000000"/>
                <w:lang w:val="en-US" w:eastAsia="zh-CN" w:bidi="ar"/>
              </w:rPr>
              <w:t>Atributo Id)</w:t>
            </w:r>
          </w:p>
        </w:tc>
      </w:tr>
    </w:tbl>
    <w:p w14:paraId="258E02DA" w14:textId="77777777" w:rsidR="001D3659" w:rsidRDefault="005F2F57" w:rsidP="001F44F6">
      <w:pPr>
        <w:autoSpaceDE w:val="0"/>
        <w:autoSpaceDN w:val="0"/>
        <w:adjustRightInd w:val="0"/>
        <w:spacing w:after="0" w:line="360" w:lineRule="auto"/>
        <w:ind w:left="289"/>
        <w:jc w:val="both"/>
        <w:rPr>
          <w:sz w:val="20"/>
        </w:rPr>
        <w:pPrChange w:id="547" w:author="JORGE TODOE MATSUSHIMA" w:date="2018-12-01T14:40:00Z">
          <w:pPr>
            <w:autoSpaceDE w:val="0"/>
            <w:autoSpaceDN w:val="0"/>
            <w:adjustRightInd w:val="0"/>
            <w:spacing w:line="360" w:lineRule="auto"/>
            <w:jc w:val="both"/>
          </w:pPr>
        </w:pPrChange>
      </w:pPr>
      <w:r>
        <w:rPr>
          <w:sz w:val="20"/>
        </w:rPr>
        <w:t>Fonte: O Autor (2018)</w:t>
      </w:r>
    </w:p>
    <w:p w14:paraId="5410300C" w14:textId="77777777" w:rsidR="001D3659" w:rsidRDefault="001D3659" w:rsidP="001E062F">
      <w:pPr>
        <w:autoSpaceDE w:val="0"/>
        <w:autoSpaceDN w:val="0"/>
        <w:adjustRightInd w:val="0"/>
        <w:spacing w:after="0" w:line="360" w:lineRule="auto"/>
        <w:ind w:left="289" w:firstLine="697"/>
        <w:jc w:val="both"/>
        <w:rPr>
          <w:sz w:val="20"/>
        </w:rPr>
        <w:pPrChange w:id="548" w:author="JORGE TODOE MATSUSHIMA" w:date="2018-12-01T14:52:00Z">
          <w:pPr>
            <w:autoSpaceDE w:val="0"/>
            <w:autoSpaceDN w:val="0"/>
            <w:adjustRightInd w:val="0"/>
            <w:spacing w:line="360" w:lineRule="auto"/>
            <w:jc w:val="both"/>
          </w:pPr>
        </w:pPrChange>
      </w:pPr>
    </w:p>
    <w:p w14:paraId="7889D638" w14:textId="77777777" w:rsidR="001D3659" w:rsidRDefault="005F2F57" w:rsidP="00D927B9">
      <w:pPr>
        <w:pStyle w:val="Ttulo2"/>
        <w:numPr>
          <w:ilvl w:val="2"/>
          <w:numId w:val="3"/>
        </w:numPr>
        <w:tabs>
          <w:tab w:val="left" w:pos="0"/>
        </w:tabs>
        <w:adjustRightInd w:val="0"/>
        <w:spacing w:line="360" w:lineRule="auto"/>
        <w:ind w:left="289"/>
      </w:pPr>
      <w:bookmarkStart w:id="549" w:name="_Toc21445"/>
      <w:r>
        <w:t>Liquibase</w:t>
      </w:r>
      <w:bookmarkEnd w:id="549"/>
    </w:p>
    <w:p w14:paraId="5AEC223F" w14:textId="77777777" w:rsidR="001D3659" w:rsidRDefault="005F2F57" w:rsidP="0075009A">
      <w:pPr>
        <w:autoSpaceDE w:val="0"/>
        <w:autoSpaceDN w:val="0"/>
        <w:adjustRightInd w:val="0"/>
        <w:spacing w:after="0" w:line="360" w:lineRule="auto"/>
        <w:ind w:left="289" w:firstLine="697"/>
        <w:jc w:val="both"/>
        <w:pPrChange w:id="550" w:author="JORGE TODOE MATSUSHIMA" w:date="2018-12-01T11:39:00Z">
          <w:pPr>
            <w:autoSpaceDE w:val="0"/>
            <w:autoSpaceDN w:val="0"/>
            <w:adjustRightInd w:val="0"/>
            <w:spacing w:line="360" w:lineRule="auto"/>
            <w:ind w:firstLine="697"/>
            <w:jc w:val="both"/>
          </w:pPr>
        </w:pPrChange>
      </w:pPr>
      <w:r>
        <w:t>A Biblioteca</w:t>
      </w:r>
      <w:del w:id="551" w:author="JORGE TODOE MATSUSHIMA" w:date="2018-12-01T14:52:00Z">
        <w:r w:rsidDel="001E062F">
          <w:delText xml:space="preserve"> </w:delText>
        </w:r>
      </w:del>
      <w:r>
        <w:t xml:space="preserve"> Liquibase é capaz de executar tanto as instruções DDL como DML. A criação do Banco de Dados do Projeto foi toda realizada através do Liquibase utilizando arquivos XML e SQL. </w:t>
      </w:r>
    </w:p>
    <w:p w14:paraId="2FEAA720" w14:textId="7DEEF0F5" w:rsidR="001D3659" w:rsidRDefault="005F2F57" w:rsidP="0075009A">
      <w:pPr>
        <w:autoSpaceDE w:val="0"/>
        <w:autoSpaceDN w:val="0"/>
        <w:adjustRightInd w:val="0"/>
        <w:spacing w:after="0" w:line="360" w:lineRule="auto"/>
        <w:ind w:left="289" w:firstLine="697"/>
        <w:jc w:val="both"/>
        <w:pPrChange w:id="552" w:author="JORGE TODOE MATSUSHIMA" w:date="2018-12-01T11:39:00Z">
          <w:pPr>
            <w:autoSpaceDE w:val="0"/>
            <w:autoSpaceDN w:val="0"/>
            <w:adjustRightInd w:val="0"/>
            <w:spacing w:line="360" w:lineRule="auto"/>
            <w:ind w:firstLine="697"/>
            <w:jc w:val="both"/>
          </w:pPr>
        </w:pPrChange>
      </w:pPr>
      <w:r>
        <w:t xml:space="preserve">Para poder utilizar a Biblioteca, é necessário primeiramente adicionar sua dependência ao arquivo POM.xml. Realizada a adição da dependência é necessário especificar ao SpringBoot a localização do arquivo principal do Liquibase, dentro do arquivo </w:t>
      </w:r>
      <w:proofErr w:type="gramStart"/>
      <w:r w:rsidRPr="001E062F">
        <w:t>application.properties</w:t>
      </w:r>
      <w:proofErr w:type="gramEnd"/>
      <w:r>
        <w:t xml:space="preserve"> utilizando a propriedade ‘</w:t>
      </w:r>
      <w:r>
        <w:rPr>
          <w:rFonts w:ascii="Consolas" w:eastAsia="Consolas" w:hAnsi="Consolas"/>
          <w:color w:val="000000"/>
          <w:sz w:val="20"/>
          <w:highlight w:val="white"/>
        </w:rPr>
        <w:t>spring.liquibase.change-log’</w:t>
      </w:r>
      <w:r>
        <w:t xml:space="preserve">  conforme apresentado na Figura 35.</w:t>
      </w:r>
    </w:p>
    <w:p w14:paraId="7D4BC9B8"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35</w:t>
      </w:r>
      <w:r>
        <w:rPr>
          <w:sz w:val="24"/>
          <w:szCs w:val="24"/>
        </w:rPr>
        <w:fldChar w:fldCharType="end"/>
      </w:r>
      <w:bookmarkStart w:id="553" w:name="_Toc11669"/>
      <w:r>
        <w:rPr>
          <w:sz w:val="24"/>
          <w:szCs w:val="24"/>
        </w:rPr>
        <w:t xml:space="preserve">. Propriedade do Liquibase em </w:t>
      </w:r>
      <w:proofErr w:type="gramStart"/>
      <w:r>
        <w:rPr>
          <w:sz w:val="24"/>
          <w:szCs w:val="24"/>
        </w:rPr>
        <w:t>application.properties</w:t>
      </w:r>
      <w:proofErr w:type="gramEnd"/>
      <w:r>
        <w:rPr>
          <w:sz w:val="24"/>
          <w:szCs w:val="24"/>
          <w:lang w:val="en-US"/>
        </w:rPr>
        <w:t>.</w:t>
      </w:r>
      <w:bookmarkEnd w:id="553"/>
    </w:p>
    <w:p w14:paraId="5F868C5C" w14:textId="77777777" w:rsidR="001D3659" w:rsidRDefault="005F2F57" w:rsidP="001E062F">
      <w:pPr>
        <w:autoSpaceDE w:val="0"/>
        <w:autoSpaceDN w:val="0"/>
        <w:adjustRightInd w:val="0"/>
        <w:spacing w:after="0" w:line="360" w:lineRule="auto"/>
        <w:ind w:leftChars="50" w:left="120"/>
        <w:jc w:val="center"/>
        <w:pPrChange w:id="554" w:author="JORGE TODOE MATSUSHIMA" w:date="2018-12-01T14:54:00Z">
          <w:pPr>
            <w:autoSpaceDE w:val="0"/>
            <w:autoSpaceDN w:val="0"/>
            <w:adjustRightInd w:val="0"/>
            <w:spacing w:line="360" w:lineRule="auto"/>
            <w:ind w:leftChars="50" w:left="120"/>
            <w:jc w:val="center"/>
          </w:pPr>
        </w:pPrChange>
      </w:pPr>
      <w:r>
        <w:rPr>
          <w:noProof/>
        </w:rPr>
        <w:drawing>
          <wp:inline distT="0" distB="0" distL="114300" distR="114300" wp14:anchorId="132AABE3" wp14:editId="6710E686">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6"/>
                    <a:stretch>
                      <a:fillRect/>
                    </a:stretch>
                  </pic:blipFill>
                  <pic:spPr>
                    <a:xfrm>
                      <a:off x="0" y="0"/>
                      <a:ext cx="3778885" cy="1135380"/>
                    </a:xfrm>
                    <a:prstGeom prst="rect">
                      <a:avLst/>
                    </a:prstGeom>
                    <a:noFill/>
                    <a:ln w="9525">
                      <a:solidFill>
                        <a:schemeClr val="tx1"/>
                      </a:solidFill>
                    </a:ln>
                  </pic:spPr>
                </pic:pic>
              </a:graphicData>
            </a:graphic>
          </wp:inline>
        </w:drawing>
      </w:r>
    </w:p>
    <w:p w14:paraId="47C38135" w14:textId="77777777" w:rsidR="001D3659" w:rsidRDefault="005F2F57" w:rsidP="001E062F">
      <w:pPr>
        <w:autoSpaceDE w:val="0"/>
        <w:autoSpaceDN w:val="0"/>
        <w:adjustRightInd w:val="0"/>
        <w:spacing w:after="0" w:line="360" w:lineRule="auto"/>
        <w:ind w:left="289"/>
        <w:jc w:val="both"/>
        <w:rPr>
          <w:sz w:val="20"/>
        </w:rPr>
        <w:pPrChange w:id="555" w:author="JORGE TODOE MATSUSHIMA" w:date="2018-12-01T14:53:00Z">
          <w:pPr>
            <w:autoSpaceDE w:val="0"/>
            <w:autoSpaceDN w:val="0"/>
            <w:adjustRightInd w:val="0"/>
            <w:spacing w:line="360" w:lineRule="auto"/>
            <w:jc w:val="both"/>
          </w:pPr>
        </w:pPrChange>
      </w:pPr>
      <w:r>
        <w:rPr>
          <w:sz w:val="20"/>
        </w:rPr>
        <w:t>Fonte: O Autor (2018)</w:t>
      </w:r>
    </w:p>
    <w:p w14:paraId="3240BBA6" w14:textId="77777777" w:rsidR="001D3659" w:rsidRDefault="005F2F57" w:rsidP="0075009A">
      <w:pPr>
        <w:autoSpaceDE w:val="0"/>
        <w:autoSpaceDN w:val="0"/>
        <w:adjustRightInd w:val="0"/>
        <w:spacing w:after="0" w:line="360" w:lineRule="auto"/>
        <w:ind w:left="289" w:firstLine="697"/>
        <w:jc w:val="both"/>
        <w:pPrChange w:id="556" w:author="JORGE TODOE MATSUSHIMA" w:date="2018-12-01T11:39:00Z">
          <w:pPr>
            <w:autoSpaceDE w:val="0"/>
            <w:autoSpaceDN w:val="0"/>
            <w:adjustRightInd w:val="0"/>
            <w:spacing w:line="360" w:lineRule="auto"/>
            <w:ind w:firstLine="697"/>
            <w:jc w:val="both"/>
          </w:pPr>
        </w:pPrChange>
      </w:pPr>
      <w: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14:paraId="786BB0A2"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36</w:t>
      </w:r>
      <w:r>
        <w:rPr>
          <w:sz w:val="24"/>
          <w:szCs w:val="24"/>
        </w:rPr>
        <w:fldChar w:fldCharType="end"/>
      </w:r>
      <w:bookmarkStart w:id="557" w:name="_Toc23880"/>
      <w:r>
        <w:rPr>
          <w:sz w:val="24"/>
          <w:szCs w:val="24"/>
        </w:rPr>
        <w:t>. Fragmento do Arquivo liquibase-changelog.xml</w:t>
      </w:r>
      <w:r>
        <w:rPr>
          <w:sz w:val="24"/>
          <w:szCs w:val="24"/>
          <w:lang w:val="en-US"/>
        </w:rPr>
        <w:t>.</w:t>
      </w:r>
      <w:bookmarkEnd w:id="557"/>
    </w:p>
    <w:p w14:paraId="5664352E" w14:textId="77777777" w:rsidR="001D3659" w:rsidRDefault="005F2F57" w:rsidP="001E062F">
      <w:pPr>
        <w:autoSpaceDE w:val="0"/>
        <w:autoSpaceDN w:val="0"/>
        <w:adjustRightInd w:val="0"/>
        <w:spacing w:after="0" w:line="360" w:lineRule="auto"/>
        <w:ind w:leftChars="50" w:left="120"/>
        <w:jc w:val="center"/>
        <w:pPrChange w:id="558" w:author="JORGE TODOE MATSUSHIMA" w:date="2018-12-01T14:54:00Z">
          <w:pPr>
            <w:autoSpaceDE w:val="0"/>
            <w:autoSpaceDN w:val="0"/>
            <w:adjustRightInd w:val="0"/>
            <w:spacing w:line="360" w:lineRule="auto"/>
            <w:ind w:leftChars="50" w:left="120"/>
            <w:jc w:val="center"/>
          </w:pPr>
        </w:pPrChange>
      </w:pPr>
      <w:r>
        <w:rPr>
          <w:noProof/>
        </w:rPr>
        <w:lastRenderedPageBreak/>
        <w:drawing>
          <wp:inline distT="0" distB="0" distL="114300" distR="114300" wp14:anchorId="0E689254" wp14:editId="5CC2465A">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57"/>
                    <a:stretch>
                      <a:fillRect/>
                    </a:stretch>
                  </pic:blipFill>
                  <pic:spPr>
                    <a:xfrm>
                      <a:off x="0" y="0"/>
                      <a:ext cx="5601970" cy="2178685"/>
                    </a:xfrm>
                    <a:prstGeom prst="rect">
                      <a:avLst/>
                    </a:prstGeom>
                    <a:noFill/>
                    <a:ln w="9525">
                      <a:solidFill>
                        <a:schemeClr val="tx1"/>
                      </a:solidFill>
                    </a:ln>
                  </pic:spPr>
                </pic:pic>
              </a:graphicData>
            </a:graphic>
          </wp:inline>
        </w:drawing>
      </w:r>
    </w:p>
    <w:p w14:paraId="5D590924" w14:textId="77777777" w:rsidR="001D3659" w:rsidRDefault="005F2F57" w:rsidP="001F44F6">
      <w:pPr>
        <w:autoSpaceDE w:val="0"/>
        <w:autoSpaceDN w:val="0"/>
        <w:adjustRightInd w:val="0"/>
        <w:spacing w:after="0" w:line="360" w:lineRule="auto"/>
        <w:ind w:left="289"/>
        <w:jc w:val="both"/>
        <w:rPr>
          <w:sz w:val="20"/>
        </w:rPr>
        <w:pPrChange w:id="559" w:author="JORGE TODOE MATSUSHIMA" w:date="2018-12-01T14:40:00Z">
          <w:pPr>
            <w:autoSpaceDE w:val="0"/>
            <w:autoSpaceDN w:val="0"/>
            <w:adjustRightInd w:val="0"/>
            <w:spacing w:line="360" w:lineRule="auto"/>
            <w:jc w:val="both"/>
          </w:pPr>
        </w:pPrChange>
      </w:pPr>
      <w:r>
        <w:rPr>
          <w:sz w:val="20"/>
        </w:rPr>
        <w:t>Fonte: O Autor (2018)</w:t>
      </w:r>
    </w:p>
    <w:p w14:paraId="3BC08557" w14:textId="77777777" w:rsidR="001D3659" w:rsidRDefault="001D3659" w:rsidP="0075009A">
      <w:pPr>
        <w:autoSpaceDE w:val="0"/>
        <w:autoSpaceDN w:val="0"/>
        <w:adjustRightInd w:val="0"/>
        <w:spacing w:after="0" w:line="360" w:lineRule="auto"/>
        <w:ind w:left="289" w:firstLine="697"/>
        <w:jc w:val="both"/>
        <w:rPr>
          <w:sz w:val="20"/>
        </w:rPr>
        <w:pPrChange w:id="560" w:author="JORGE TODOE MATSUSHIMA" w:date="2018-12-01T11:39:00Z">
          <w:pPr>
            <w:autoSpaceDE w:val="0"/>
            <w:autoSpaceDN w:val="0"/>
            <w:adjustRightInd w:val="0"/>
            <w:spacing w:line="360" w:lineRule="auto"/>
            <w:jc w:val="both"/>
          </w:pPr>
        </w:pPrChange>
      </w:pPr>
    </w:p>
    <w:p w14:paraId="63C83D95" w14:textId="77777777" w:rsidR="001D3659" w:rsidRDefault="005F2F57" w:rsidP="0075009A">
      <w:pPr>
        <w:autoSpaceDE w:val="0"/>
        <w:autoSpaceDN w:val="0"/>
        <w:adjustRightInd w:val="0"/>
        <w:spacing w:after="0" w:line="360" w:lineRule="auto"/>
        <w:ind w:left="289" w:firstLine="697"/>
        <w:jc w:val="both"/>
        <w:pPrChange w:id="561" w:author="JORGE TODOE MATSUSHIMA" w:date="2018-12-01T11:39:00Z">
          <w:pPr>
            <w:autoSpaceDE w:val="0"/>
            <w:autoSpaceDN w:val="0"/>
            <w:adjustRightInd w:val="0"/>
            <w:spacing w:line="360" w:lineRule="auto"/>
            <w:ind w:firstLine="697"/>
            <w:jc w:val="both"/>
          </w:pPr>
        </w:pPrChange>
      </w:pPr>
      <w:r>
        <w:t>A Figura 37 apresenta o arquivo ‘01-create-estado.xml’ onde é realizada a criação da Tabela Estado utilizando o formato XML.</w:t>
      </w:r>
    </w:p>
    <w:p w14:paraId="13EF7B50" w14:textId="77777777" w:rsidR="001D3659" w:rsidRDefault="005F2F57">
      <w:pPr>
        <w:autoSpaceDE w:val="0"/>
        <w:autoSpaceDN w:val="0"/>
        <w:adjustRightInd w:val="0"/>
        <w:spacing w:line="360" w:lineRule="auto"/>
        <w:ind w:firstLine="697"/>
        <w:jc w:val="both"/>
      </w:pPr>
      <w:r>
        <w:br w:type="page"/>
      </w:r>
    </w:p>
    <w:p w14:paraId="655A5B0A" w14:textId="77777777" w:rsidR="001D3659" w:rsidRDefault="005F2F57" w:rsidP="00BB5132">
      <w:pPr>
        <w:pStyle w:val="Legenda"/>
        <w:spacing w:line="240" w:lineRule="auto"/>
        <w:ind w:left="289"/>
        <w:jc w:val="center"/>
        <w:rPr>
          <w:sz w:val="24"/>
          <w:szCs w:val="24"/>
          <w:lang w:val="en-US"/>
        </w:rPr>
        <w:pPrChange w:id="562" w:author="JORGE TODOE MATSUSHIMA" w:date="2018-12-01T15:05:00Z">
          <w:pPr>
            <w:pStyle w:val="Legenda"/>
            <w:jc w:val="center"/>
          </w:pPr>
        </w:pPrChange>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37</w:t>
      </w:r>
      <w:r>
        <w:rPr>
          <w:sz w:val="24"/>
          <w:szCs w:val="24"/>
        </w:rPr>
        <w:fldChar w:fldCharType="end"/>
      </w:r>
      <w:bookmarkStart w:id="563" w:name="_Toc6100"/>
      <w:r>
        <w:rPr>
          <w:sz w:val="24"/>
          <w:szCs w:val="24"/>
        </w:rPr>
        <w:t>. Fragmento do Arquivo liquibase-changelog.xml</w:t>
      </w:r>
      <w:r>
        <w:rPr>
          <w:sz w:val="24"/>
          <w:szCs w:val="24"/>
          <w:lang w:val="en-US"/>
        </w:rPr>
        <w:t>.</w:t>
      </w:r>
      <w:bookmarkEnd w:id="563"/>
    </w:p>
    <w:p w14:paraId="56638A90" w14:textId="77777777" w:rsidR="001D3659" w:rsidRDefault="005F2F57" w:rsidP="00BB5132">
      <w:pPr>
        <w:autoSpaceDE w:val="0"/>
        <w:autoSpaceDN w:val="0"/>
        <w:adjustRightInd w:val="0"/>
        <w:spacing w:after="0" w:line="360" w:lineRule="auto"/>
        <w:ind w:leftChars="50" w:left="120"/>
        <w:jc w:val="center"/>
        <w:pPrChange w:id="564" w:author="JORGE TODOE MATSUSHIMA" w:date="2018-12-01T15:05:00Z">
          <w:pPr>
            <w:autoSpaceDE w:val="0"/>
            <w:autoSpaceDN w:val="0"/>
            <w:adjustRightInd w:val="0"/>
            <w:spacing w:line="360" w:lineRule="auto"/>
            <w:ind w:leftChars="50" w:left="120"/>
            <w:jc w:val="center"/>
          </w:pPr>
        </w:pPrChange>
      </w:pPr>
      <w:r>
        <w:rPr>
          <w:noProof/>
        </w:rPr>
        <w:drawing>
          <wp:inline distT="0" distB="0" distL="114300" distR="114300" wp14:anchorId="2411E07C" wp14:editId="5CDDBD34">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8"/>
                    <a:stretch>
                      <a:fillRect/>
                    </a:stretch>
                  </pic:blipFill>
                  <pic:spPr>
                    <a:xfrm>
                      <a:off x="0" y="0"/>
                      <a:ext cx="4022725" cy="4015105"/>
                    </a:xfrm>
                    <a:prstGeom prst="rect">
                      <a:avLst/>
                    </a:prstGeom>
                    <a:noFill/>
                    <a:ln w="9525">
                      <a:solidFill>
                        <a:schemeClr val="tx1"/>
                      </a:solidFill>
                    </a:ln>
                  </pic:spPr>
                </pic:pic>
              </a:graphicData>
            </a:graphic>
          </wp:inline>
        </w:drawing>
      </w:r>
    </w:p>
    <w:p w14:paraId="43C7A0C9" w14:textId="77777777" w:rsidR="001D3659" w:rsidRDefault="005F2F57" w:rsidP="001F44F6">
      <w:pPr>
        <w:autoSpaceDE w:val="0"/>
        <w:autoSpaceDN w:val="0"/>
        <w:adjustRightInd w:val="0"/>
        <w:spacing w:after="0" w:line="360" w:lineRule="auto"/>
        <w:ind w:left="289"/>
        <w:jc w:val="both"/>
        <w:rPr>
          <w:sz w:val="20"/>
        </w:rPr>
        <w:pPrChange w:id="565" w:author="JORGE TODOE MATSUSHIMA" w:date="2018-12-01T14:40:00Z">
          <w:pPr>
            <w:autoSpaceDE w:val="0"/>
            <w:autoSpaceDN w:val="0"/>
            <w:adjustRightInd w:val="0"/>
            <w:spacing w:line="360" w:lineRule="auto"/>
            <w:jc w:val="both"/>
          </w:pPr>
        </w:pPrChange>
      </w:pPr>
      <w:r>
        <w:rPr>
          <w:sz w:val="20"/>
        </w:rPr>
        <w:t>Fonte: O Autor (2018)</w:t>
      </w:r>
    </w:p>
    <w:p w14:paraId="5C701D21" w14:textId="77777777" w:rsidR="001D3659" w:rsidRDefault="005F2F57" w:rsidP="0075009A">
      <w:pPr>
        <w:autoSpaceDE w:val="0"/>
        <w:autoSpaceDN w:val="0"/>
        <w:adjustRightInd w:val="0"/>
        <w:spacing w:after="0" w:line="360" w:lineRule="auto"/>
        <w:ind w:left="289" w:firstLine="697"/>
        <w:jc w:val="both"/>
        <w:pPrChange w:id="566" w:author="JORGE TODOE MATSUSHIMA" w:date="2018-12-01T11:39:00Z">
          <w:pPr>
            <w:autoSpaceDE w:val="0"/>
            <w:autoSpaceDN w:val="0"/>
            <w:adjustRightInd w:val="0"/>
            <w:spacing w:line="360" w:lineRule="auto"/>
            <w:ind w:firstLine="697"/>
            <w:jc w:val="both"/>
          </w:pPr>
        </w:pPrChange>
      </w:pPr>
      <w:r>
        <w:t xml:space="preserve">Para todo arquivo a ser executado pelo Liquibase deve ser informado o Id do ChangeSet o autor. Todas as tags </w:t>
      </w:r>
      <w:proofErr w:type="gramStart"/>
      <w:r>
        <w:t>à</w:t>
      </w:r>
      <w:proofErr w:type="gramEnd"/>
      <w:r>
        <w:t xml:space="preserve"> serem utilizadas podem ser encontradas no Site Oficial do Liquibase.</w:t>
      </w:r>
    </w:p>
    <w:p w14:paraId="541A5A39" w14:textId="77777777" w:rsidR="001D3659" w:rsidRDefault="005F2F57" w:rsidP="0075009A">
      <w:pPr>
        <w:autoSpaceDE w:val="0"/>
        <w:autoSpaceDN w:val="0"/>
        <w:adjustRightInd w:val="0"/>
        <w:spacing w:after="0" w:line="360" w:lineRule="auto"/>
        <w:ind w:left="289" w:firstLine="697"/>
        <w:jc w:val="both"/>
        <w:pPrChange w:id="567" w:author="JORGE TODOE MATSUSHIMA" w:date="2018-12-01T11:39:00Z">
          <w:pPr>
            <w:autoSpaceDE w:val="0"/>
            <w:autoSpaceDN w:val="0"/>
            <w:adjustRightInd w:val="0"/>
            <w:spacing w:line="360" w:lineRule="auto"/>
            <w:ind w:firstLine="697"/>
            <w:jc w:val="both"/>
          </w:pPr>
        </w:pPrChange>
      </w:pPr>
      <w: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14:paraId="12041161" w14:textId="77777777" w:rsidR="001D3659" w:rsidRDefault="005F2F57">
      <w:pPr>
        <w:autoSpaceDE w:val="0"/>
        <w:autoSpaceDN w:val="0"/>
        <w:adjustRightInd w:val="0"/>
        <w:spacing w:line="360" w:lineRule="auto"/>
        <w:ind w:firstLine="697"/>
        <w:jc w:val="both"/>
      </w:pPr>
      <w:r>
        <w:br w:type="page"/>
      </w:r>
    </w:p>
    <w:p w14:paraId="411B7374" w14:textId="77777777" w:rsidR="001D3659" w:rsidRDefault="005F2F57" w:rsidP="00D927B9">
      <w:pPr>
        <w:pStyle w:val="Ttulo2"/>
        <w:numPr>
          <w:ilvl w:val="1"/>
          <w:numId w:val="3"/>
        </w:numPr>
        <w:adjustRightInd w:val="0"/>
        <w:spacing w:line="360" w:lineRule="auto"/>
        <w:ind w:left="289" w:firstLine="0"/>
      </w:pPr>
      <w:bookmarkStart w:id="568" w:name="_Toc31324"/>
      <w:r>
        <w:lastRenderedPageBreak/>
        <w:t>Segurança</w:t>
      </w:r>
      <w:bookmarkEnd w:id="568"/>
    </w:p>
    <w:p w14:paraId="55291257" w14:textId="77777777" w:rsidR="001D3659" w:rsidRDefault="005F2F57" w:rsidP="0075009A">
      <w:pPr>
        <w:autoSpaceDE w:val="0"/>
        <w:autoSpaceDN w:val="0"/>
        <w:adjustRightInd w:val="0"/>
        <w:spacing w:after="0" w:line="360" w:lineRule="auto"/>
        <w:ind w:left="289" w:firstLine="697"/>
        <w:jc w:val="both"/>
        <w:pPrChange w:id="569" w:author="JORGE TODOE MATSUSHIMA" w:date="2018-12-01T11:40:00Z">
          <w:pPr>
            <w:autoSpaceDE w:val="0"/>
            <w:autoSpaceDN w:val="0"/>
            <w:adjustRightInd w:val="0"/>
            <w:spacing w:line="360" w:lineRule="auto"/>
            <w:ind w:firstLine="697"/>
            <w:jc w:val="both"/>
          </w:pPr>
        </w:pPrChange>
      </w:pPr>
      <w:r>
        <w:t xml:space="preserve">A Segurança do Projeto ficará sob responsabilidade do módulo de segurança do Spring, unido à utilização de Token JWT. </w:t>
      </w:r>
    </w:p>
    <w:p w14:paraId="23B16E58" w14:textId="77777777" w:rsidR="001D3659" w:rsidRDefault="005F2F57" w:rsidP="0075009A">
      <w:pPr>
        <w:autoSpaceDE w:val="0"/>
        <w:autoSpaceDN w:val="0"/>
        <w:adjustRightInd w:val="0"/>
        <w:spacing w:after="0" w:line="360" w:lineRule="auto"/>
        <w:ind w:left="289" w:firstLine="697"/>
        <w:jc w:val="both"/>
        <w:pPrChange w:id="570" w:author="JORGE TODOE MATSUSHIMA" w:date="2018-12-01T11:40:00Z">
          <w:pPr>
            <w:autoSpaceDE w:val="0"/>
            <w:autoSpaceDN w:val="0"/>
            <w:adjustRightInd w:val="0"/>
            <w:spacing w:line="360" w:lineRule="auto"/>
            <w:ind w:firstLine="697"/>
            <w:jc w:val="both"/>
          </w:pPr>
        </w:pPrChange>
      </w:pPr>
      <w: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14:paraId="68E2FE88"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38</w:t>
      </w:r>
      <w:r>
        <w:rPr>
          <w:sz w:val="24"/>
          <w:szCs w:val="24"/>
        </w:rPr>
        <w:fldChar w:fldCharType="end"/>
      </w:r>
      <w:bookmarkStart w:id="571" w:name="_Toc4703"/>
      <w:r>
        <w:rPr>
          <w:sz w:val="24"/>
          <w:szCs w:val="24"/>
        </w:rPr>
        <w:t>. Classe UserPrincipal e Alguns Métodos</w:t>
      </w:r>
      <w:r>
        <w:rPr>
          <w:sz w:val="24"/>
          <w:szCs w:val="24"/>
          <w:lang w:val="en-US"/>
        </w:rPr>
        <w:t>.</w:t>
      </w:r>
      <w:bookmarkEnd w:id="571"/>
    </w:p>
    <w:p w14:paraId="674B9C11" w14:textId="77777777" w:rsidR="001D3659" w:rsidRDefault="005F2F57" w:rsidP="001E062F">
      <w:pPr>
        <w:autoSpaceDE w:val="0"/>
        <w:autoSpaceDN w:val="0"/>
        <w:adjustRightInd w:val="0"/>
        <w:spacing w:after="0" w:line="360" w:lineRule="auto"/>
        <w:ind w:leftChars="50" w:left="120"/>
        <w:jc w:val="center"/>
        <w:pPrChange w:id="572" w:author="JORGE TODOE MATSUSHIMA" w:date="2018-12-01T14:54:00Z">
          <w:pPr>
            <w:autoSpaceDE w:val="0"/>
            <w:autoSpaceDN w:val="0"/>
            <w:adjustRightInd w:val="0"/>
            <w:spacing w:line="360" w:lineRule="auto"/>
            <w:ind w:leftChars="50" w:left="120"/>
            <w:jc w:val="center"/>
          </w:pPr>
        </w:pPrChange>
      </w:pPr>
      <w:r>
        <w:rPr>
          <w:noProof/>
        </w:rPr>
        <w:drawing>
          <wp:inline distT="0" distB="0" distL="114300" distR="114300" wp14:anchorId="41B04AA8" wp14:editId="232CF5E9">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9"/>
                    <a:stretch>
                      <a:fillRect/>
                    </a:stretch>
                  </pic:blipFill>
                  <pic:spPr>
                    <a:xfrm>
                      <a:off x="0" y="0"/>
                      <a:ext cx="4255135" cy="3826510"/>
                    </a:xfrm>
                    <a:prstGeom prst="rect">
                      <a:avLst/>
                    </a:prstGeom>
                    <a:noFill/>
                    <a:ln w="9525">
                      <a:solidFill>
                        <a:schemeClr val="tx1"/>
                      </a:solidFill>
                    </a:ln>
                  </pic:spPr>
                </pic:pic>
              </a:graphicData>
            </a:graphic>
          </wp:inline>
        </w:drawing>
      </w:r>
    </w:p>
    <w:p w14:paraId="5AAF3142" w14:textId="77777777" w:rsidR="001D3659" w:rsidRDefault="005F2F57" w:rsidP="001F44F6">
      <w:pPr>
        <w:autoSpaceDE w:val="0"/>
        <w:autoSpaceDN w:val="0"/>
        <w:adjustRightInd w:val="0"/>
        <w:spacing w:after="0" w:line="360" w:lineRule="auto"/>
        <w:ind w:left="289"/>
        <w:jc w:val="both"/>
        <w:rPr>
          <w:sz w:val="20"/>
        </w:rPr>
        <w:pPrChange w:id="573" w:author="JORGE TODOE MATSUSHIMA" w:date="2018-12-01T14:40:00Z">
          <w:pPr>
            <w:autoSpaceDE w:val="0"/>
            <w:autoSpaceDN w:val="0"/>
            <w:adjustRightInd w:val="0"/>
            <w:spacing w:line="360" w:lineRule="auto"/>
            <w:jc w:val="both"/>
          </w:pPr>
        </w:pPrChange>
      </w:pPr>
      <w:r>
        <w:rPr>
          <w:sz w:val="20"/>
        </w:rPr>
        <w:t>Fonte: O Autor (2018)</w:t>
      </w:r>
    </w:p>
    <w:p w14:paraId="0E019F33" w14:textId="77777777" w:rsidR="001D3659" w:rsidRDefault="001D3659" w:rsidP="0075009A">
      <w:pPr>
        <w:autoSpaceDE w:val="0"/>
        <w:autoSpaceDN w:val="0"/>
        <w:adjustRightInd w:val="0"/>
        <w:spacing w:after="0" w:line="360" w:lineRule="auto"/>
        <w:ind w:left="289" w:firstLine="697"/>
        <w:jc w:val="both"/>
        <w:pPrChange w:id="574" w:author="JORGE TODOE MATSUSHIMA" w:date="2018-12-01T11:40:00Z">
          <w:pPr>
            <w:autoSpaceDE w:val="0"/>
            <w:autoSpaceDN w:val="0"/>
            <w:adjustRightInd w:val="0"/>
            <w:spacing w:line="360" w:lineRule="auto"/>
            <w:jc w:val="both"/>
          </w:pPr>
        </w:pPrChange>
      </w:pPr>
    </w:p>
    <w:p w14:paraId="6F45226B" w14:textId="77777777" w:rsidR="001D3659" w:rsidRDefault="005F2F57">
      <w:pPr>
        <w:autoSpaceDE w:val="0"/>
        <w:autoSpaceDN w:val="0"/>
        <w:adjustRightInd w:val="0"/>
        <w:spacing w:line="360" w:lineRule="auto"/>
        <w:ind w:firstLine="697"/>
        <w:jc w:val="both"/>
      </w:pPr>
      <w: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14:paraId="4A465A3B" w14:textId="77777777" w:rsidR="001D3659" w:rsidRDefault="005F2F57">
      <w:pPr>
        <w:autoSpaceDE w:val="0"/>
        <w:autoSpaceDN w:val="0"/>
        <w:adjustRightInd w:val="0"/>
        <w:spacing w:line="360" w:lineRule="auto"/>
        <w:ind w:firstLine="697"/>
        <w:jc w:val="both"/>
      </w:pPr>
      <w:r>
        <w:br w:type="page"/>
      </w:r>
    </w:p>
    <w:p w14:paraId="080070EA"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39</w:t>
      </w:r>
      <w:r>
        <w:rPr>
          <w:sz w:val="24"/>
          <w:szCs w:val="24"/>
        </w:rPr>
        <w:fldChar w:fldCharType="end"/>
      </w:r>
      <w:bookmarkStart w:id="575" w:name="_Toc17027"/>
      <w:r>
        <w:rPr>
          <w:sz w:val="24"/>
          <w:szCs w:val="24"/>
        </w:rPr>
        <w:t>. Método Generate Token de JWTTokenProvider</w:t>
      </w:r>
      <w:r>
        <w:rPr>
          <w:sz w:val="24"/>
          <w:szCs w:val="24"/>
          <w:lang w:val="en-US"/>
        </w:rPr>
        <w:t>.</w:t>
      </w:r>
      <w:bookmarkEnd w:id="575"/>
    </w:p>
    <w:p w14:paraId="13F86E91" w14:textId="77777777" w:rsidR="001D3659" w:rsidRDefault="005F2F57" w:rsidP="001E062F">
      <w:pPr>
        <w:autoSpaceDE w:val="0"/>
        <w:autoSpaceDN w:val="0"/>
        <w:adjustRightInd w:val="0"/>
        <w:spacing w:after="0" w:line="360" w:lineRule="auto"/>
        <w:ind w:left="289"/>
        <w:jc w:val="both"/>
        <w:rPr>
          <w:sz w:val="20"/>
        </w:rPr>
        <w:pPrChange w:id="576" w:author="JORGE TODOE MATSUSHIMA" w:date="2018-12-01T14:54:00Z">
          <w:pPr>
            <w:autoSpaceDE w:val="0"/>
            <w:autoSpaceDN w:val="0"/>
            <w:adjustRightInd w:val="0"/>
            <w:spacing w:line="360" w:lineRule="auto"/>
            <w:jc w:val="both"/>
          </w:pPr>
        </w:pPrChange>
      </w:pPr>
      <w:r>
        <w:rPr>
          <w:noProof/>
        </w:rPr>
        <w:drawing>
          <wp:inline distT="0" distB="0" distL="114300" distR="114300" wp14:anchorId="0EE2AE2F" wp14:editId="2940FFF1">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0"/>
                    <a:stretch>
                      <a:fillRect/>
                    </a:stretch>
                  </pic:blipFill>
                  <pic:spPr>
                    <a:xfrm>
                      <a:off x="0" y="0"/>
                      <a:ext cx="5213985" cy="2219960"/>
                    </a:xfrm>
                    <a:prstGeom prst="rect">
                      <a:avLst/>
                    </a:prstGeom>
                    <a:noFill/>
                    <a:ln w="9525">
                      <a:solidFill>
                        <a:schemeClr val="tx1"/>
                      </a:solidFill>
                    </a:ln>
                  </pic:spPr>
                </pic:pic>
              </a:graphicData>
            </a:graphic>
          </wp:inline>
        </w:drawing>
      </w:r>
      <w:r>
        <w:br/>
      </w:r>
      <w:r>
        <w:rPr>
          <w:sz w:val="20"/>
        </w:rPr>
        <w:t>Fonte: O autor</w:t>
      </w:r>
    </w:p>
    <w:p w14:paraId="3CB674F0" w14:textId="77777777" w:rsidR="001D3659" w:rsidRDefault="005F2F57" w:rsidP="0075009A">
      <w:pPr>
        <w:autoSpaceDE w:val="0"/>
        <w:autoSpaceDN w:val="0"/>
        <w:adjustRightInd w:val="0"/>
        <w:spacing w:after="0" w:line="360" w:lineRule="auto"/>
        <w:ind w:left="289" w:firstLine="697"/>
        <w:jc w:val="both"/>
        <w:pPrChange w:id="577" w:author="JORGE TODOE MATSUSHIMA" w:date="2018-12-01T11:40:00Z">
          <w:pPr>
            <w:autoSpaceDE w:val="0"/>
            <w:autoSpaceDN w:val="0"/>
            <w:adjustRightInd w:val="0"/>
            <w:spacing w:line="360" w:lineRule="auto"/>
            <w:ind w:firstLine="697"/>
            <w:jc w:val="both"/>
          </w:pPr>
        </w:pPrChange>
      </w:pPr>
      <w:r>
        <w:t xml:space="preserve">A </w:t>
      </w:r>
      <w:del w:id="578" w:author="JORGE TODOE MATSUSHIMA" w:date="2018-12-01T15:05:00Z">
        <w:r w:rsidDel="00BB5132">
          <w:delText xml:space="preserve"> </w:delText>
        </w:r>
      </w:del>
      <w:r>
        <w:t>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14:paraId="3EB0E0DF" w14:textId="77777777" w:rsidR="001D3659" w:rsidRDefault="005F2F57" w:rsidP="0075009A">
      <w:pPr>
        <w:autoSpaceDE w:val="0"/>
        <w:autoSpaceDN w:val="0"/>
        <w:adjustRightInd w:val="0"/>
        <w:spacing w:after="0" w:line="360" w:lineRule="auto"/>
        <w:ind w:left="289" w:firstLine="697"/>
        <w:jc w:val="both"/>
        <w:pPrChange w:id="579" w:author="JORGE TODOE MATSUSHIMA" w:date="2018-12-01T11:40:00Z">
          <w:pPr>
            <w:autoSpaceDE w:val="0"/>
            <w:autoSpaceDN w:val="0"/>
            <w:adjustRightInd w:val="0"/>
            <w:spacing w:line="360" w:lineRule="auto"/>
            <w:ind w:firstLine="697"/>
            <w:jc w:val="both"/>
          </w:pPr>
        </w:pPrChange>
      </w:pPr>
      <w: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14:paraId="22AFA20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40</w:t>
      </w:r>
      <w:r>
        <w:rPr>
          <w:sz w:val="24"/>
          <w:szCs w:val="24"/>
        </w:rPr>
        <w:fldChar w:fldCharType="end"/>
      </w:r>
      <w:bookmarkStart w:id="580" w:name="_Toc15217"/>
      <w:r>
        <w:rPr>
          <w:sz w:val="24"/>
          <w:szCs w:val="24"/>
        </w:rPr>
        <w:t>. Classe JWTAuthenticationEntryPoint</w:t>
      </w:r>
      <w:r>
        <w:rPr>
          <w:sz w:val="24"/>
          <w:szCs w:val="24"/>
          <w:lang w:val="en-US"/>
        </w:rPr>
        <w:t>.</w:t>
      </w:r>
      <w:bookmarkEnd w:id="580"/>
    </w:p>
    <w:p w14:paraId="46E6D5C8" w14:textId="77777777" w:rsidR="001D3659" w:rsidRDefault="005F2F57" w:rsidP="001E062F">
      <w:pPr>
        <w:autoSpaceDE w:val="0"/>
        <w:autoSpaceDN w:val="0"/>
        <w:adjustRightInd w:val="0"/>
        <w:spacing w:after="0" w:line="360" w:lineRule="auto"/>
        <w:ind w:leftChars="50" w:left="120"/>
        <w:jc w:val="center"/>
        <w:pPrChange w:id="581" w:author="JORGE TODOE MATSUSHIMA" w:date="2018-12-01T14:54:00Z">
          <w:pPr>
            <w:autoSpaceDE w:val="0"/>
            <w:autoSpaceDN w:val="0"/>
            <w:adjustRightInd w:val="0"/>
            <w:spacing w:line="360" w:lineRule="auto"/>
            <w:ind w:leftChars="50" w:left="120"/>
            <w:jc w:val="center"/>
          </w:pPr>
        </w:pPrChange>
      </w:pPr>
      <w:r>
        <w:rPr>
          <w:noProof/>
        </w:rPr>
        <w:drawing>
          <wp:inline distT="0" distB="0" distL="114300" distR="114300" wp14:anchorId="3DA7833D" wp14:editId="5E6287F6">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61"/>
                    <a:stretch>
                      <a:fillRect/>
                    </a:stretch>
                  </pic:blipFill>
                  <pic:spPr>
                    <a:xfrm>
                      <a:off x="0" y="0"/>
                      <a:ext cx="4949190" cy="2018030"/>
                    </a:xfrm>
                    <a:prstGeom prst="rect">
                      <a:avLst/>
                    </a:prstGeom>
                    <a:ln>
                      <a:solidFill>
                        <a:schemeClr val="tx1"/>
                      </a:solidFill>
                    </a:ln>
                  </pic:spPr>
                </pic:pic>
              </a:graphicData>
            </a:graphic>
          </wp:inline>
        </w:drawing>
      </w:r>
    </w:p>
    <w:p w14:paraId="20A43632" w14:textId="77777777" w:rsidR="001D3659" w:rsidRDefault="005F2F57" w:rsidP="001F44F6">
      <w:pPr>
        <w:autoSpaceDE w:val="0"/>
        <w:autoSpaceDN w:val="0"/>
        <w:adjustRightInd w:val="0"/>
        <w:spacing w:after="0" w:line="360" w:lineRule="auto"/>
        <w:ind w:left="289"/>
        <w:jc w:val="both"/>
        <w:rPr>
          <w:sz w:val="20"/>
        </w:rPr>
        <w:pPrChange w:id="582" w:author="JORGE TODOE MATSUSHIMA" w:date="2018-12-01T14:40:00Z">
          <w:pPr>
            <w:autoSpaceDE w:val="0"/>
            <w:autoSpaceDN w:val="0"/>
            <w:adjustRightInd w:val="0"/>
            <w:spacing w:line="360" w:lineRule="auto"/>
            <w:jc w:val="both"/>
          </w:pPr>
        </w:pPrChange>
      </w:pPr>
      <w:r>
        <w:rPr>
          <w:sz w:val="20"/>
        </w:rPr>
        <w:t>Fonte: O Autor (2018)</w:t>
      </w:r>
    </w:p>
    <w:p w14:paraId="56BFDC27" w14:textId="77777777" w:rsidR="001D3659" w:rsidRDefault="005F2F57" w:rsidP="0075009A">
      <w:pPr>
        <w:autoSpaceDE w:val="0"/>
        <w:autoSpaceDN w:val="0"/>
        <w:adjustRightInd w:val="0"/>
        <w:spacing w:after="0" w:line="360" w:lineRule="auto"/>
        <w:ind w:left="289" w:firstLine="697"/>
        <w:jc w:val="both"/>
        <w:pPrChange w:id="583" w:author="JORGE TODOE MATSUSHIMA" w:date="2018-12-01T11:40:00Z">
          <w:pPr>
            <w:autoSpaceDE w:val="0"/>
            <w:autoSpaceDN w:val="0"/>
            <w:adjustRightInd w:val="0"/>
            <w:spacing w:line="360" w:lineRule="auto"/>
            <w:ind w:firstLine="697"/>
            <w:jc w:val="both"/>
          </w:pPr>
        </w:pPrChange>
      </w:pPr>
      <w:r>
        <w:lastRenderedPageBreak/>
        <w:t>A última Classe que serve como Base para o Spring Security é JWTAuthenticationFilter que tem as seguintes funções:</w:t>
      </w:r>
    </w:p>
    <w:p w14:paraId="196DA2A8" w14:textId="77777777" w:rsidR="001D3659" w:rsidRDefault="005F2F57" w:rsidP="00BB5132">
      <w:pPr>
        <w:numPr>
          <w:ilvl w:val="0"/>
          <w:numId w:val="12"/>
        </w:numPr>
        <w:autoSpaceDE w:val="0"/>
        <w:autoSpaceDN w:val="0"/>
        <w:adjustRightInd w:val="0"/>
        <w:spacing w:after="0" w:line="360" w:lineRule="auto"/>
        <w:ind w:left="1684"/>
        <w:jc w:val="both"/>
        <w:pPrChange w:id="584" w:author="JORGE TODOE MATSUSHIMA" w:date="2018-12-01T15:06:00Z">
          <w:pPr>
            <w:numPr>
              <w:numId w:val="12"/>
            </w:numPr>
            <w:tabs>
              <w:tab w:val="left" w:pos="425"/>
            </w:tabs>
            <w:autoSpaceDE w:val="0"/>
            <w:autoSpaceDN w:val="0"/>
            <w:adjustRightInd w:val="0"/>
            <w:spacing w:line="360" w:lineRule="auto"/>
            <w:ind w:left="1685" w:hanging="425"/>
            <w:jc w:val="both"/>
          </w:pPr>
        </w:pPrChange>
      </w:pPr>
      <w:r>
        <w:t xml:space="preserve">Ler o Token do </w:t>
      </w:r>
      <w:del w:id="585" w:author="JORGE TODOE MATSUSHIMA" w:date="2018-12-01T15:05:00Z">
        <w:r w:rsidDel="00BB5132">
          <w:delText xml:space="preserve"> </w:delText>
        </w:r>
      </w:del>
      <w:r>
        <w:t>Cabeçalho Authorization das Requisições</w:t>
      </w:r>
    </w:p>
    <w:p w14:paraId="1E05BC62" w14:textId="77777777" w:rsidR="001D3659" w:rsidRDefault="005F2F57" w:rsidP="00BB5132">
      <w:pPr>
        <w:numPr>
          <w:ilvl w:val="0"/>
          <w:numId w:val="12"/>
        </w:numPr>
        <w:autoSpaceDE w:val="0"/>
        <w:autoSpaceDN w:val="0"/>
        <w:adjustRightInd w:val="0"/>
        <w:spacing w:after="0" w:line="360" w:lineRule="auto"/>
        <w:ind w:left="1684"/>
        <w:jc w:val="both"/>
        <w:pPrChange w:id="586" w:author="JORGE TODOE MATSUSHIMA" w:date="2018-12-01T15:06:00Z">
          <w:pPr>
            <w:numPr>
              <w:numId w:val="12"/>
            </w:numPr>
            <w:tabs>
              <w:tab w:val="left" w:pos="425"/>
            </w:tabs>
            <w:autoSpaceDE w:val="0"/>
            <w:autoSpaceDN w:val="0"/>
            <w:adjustRightInd w:val="0"/>
            <w:spacing w:line="360" w:lineRule="auto"/>
            <w:ind w:left="1685" w:hanging="425"/>
            <w:jc w:val="both"/>
          </w:pPr>
        </w:pPrChange>
      </w:pPr>
      <w:r>
        <w:t>Validar o Token</w:t>
      </w:r>
    </w:p>
    <w:p w14:paraId="5D18BBAA" w14:textId="77777777" w:rsidR="001D3659" w:rsidRDefault="005F2F57" w:rsidP="00BB5132">
      <w:pPr>
        <w:numPr>
          <w:ilvl w:val="0"/>
          <w:numId w:val="12"/>
        </w:numPr>
        <w:autoSpaceDE w:val="0"/>
        <w:autoSpaceDN w:val="0"/>
        <w:adjustRightInd w:val="0"/>
        <w:spacing w:after="0" w:line="360" w:lineRule="auto"/>
        <w:ind w:left="1684"/>
        <w:jc w:val="both"/>
        <w:pPrChange w:id="587" w:author="JORGE TODOE MATSUSHIMA" w:date="2018-12-01T15:06:00Z">
          <w:pPr>
            <w:numPr>
              <w:numId w:val="12"/>
            </w:numPr>
            <w:tabs>
              <w:tab w:val="left" w:pos="425"/>
            </w:tabs>
            <w:autoSpaceDE w:val="0"/>
            <w:autoSpaceDN w:val="0"/>
            <w:adjustRightInd w:val="0"/>
            <w:spacing w:line="360" w:lineRule="auto"/>
            <w:ind w:left="1685" w:hanging="425"/>
            <w:jc w:val="both"/>
          </w:pPr>
        </w:pPrChange>
      </w:pPr>
      <w:r>
        <w:t>Carregar os detalhes do Usuário associados ao Token</w:t>
      </w:r>
    </w:p>
    <w:p w14:paraId="18E44E37" w14:textId="77777777" w:rsidR="001D3659" w:rsidRDefault="005F2F57" w:rsidP="00BB5132">
      <w:pPr>
        <w:numPr>
          <w:ilvl w:val="0"/>
          <w:numId w:val="12"/>
        </w:numPr>
        <w:autoSpaceDE w:val="0"/>
        <w:autoSpaceDN w:val="0"/>
        <w:adjustRightInd w:val="0"/>
        <w:spacing w:after="0" w:line="360" w:lineRule="auto"/>
        <w:ind w:left="1684"/>
        <w:jc w:val="both"/>
        <w:pPrChange w:id="588" w:author="JORGE TODOE MATSUSHIMA" w:date="2018-12-01T15:06:00Z">
          <w:pPr>
            <w:numPr>
              <w:numId w:val="12"/>
            </w:numPr>
            <w:tabs>
              <w:tab w:val="left" w:pos="425"/>
            </w:tabs>
            <w:autoSpaceDE w:val="0"/>
            <w:autoSpaceDN w:val="0"/>
            <w:adjustRightInd w:val="0"/>
            <w:spacing w:line="360" w:lineRule="auto"/>
            <w:ind w:left="1685" w:hanging="425"/>
            <w:jc w:val="both"/>
          </w:pPr>
        </w:pPrChange>
      </w:pPr>
      <w:r>
        <w:t>Inserir os Detalhes do Usuário dentro do Contexto de Segurança do Spring, para que o Spring possa fazer as checagens de segurança.</w:t>
      </w:r>
    </w:p>
    <w:p w14:paraId="09994536" w14:textId="77777777" w:rsidR="001D3659" w:rsidRDefault="005F2F57" w:rsidP="0075009A">
      <w:pPr>
        <w:autoSpaceDE w:val="0"/>
        <w:autoSpaceDN w:val="0"/>
        <w:adjustRightInd w:val="0"/>
        <w:spacing w:after="0" w:line="360" w:lineRule="auto"/>
        <w:ind w:left="289" w:firstLine="697"/>
        <w:jc w:val="both"/>
        <w:pPrChange w:id="589" w:author="JORGE TODOE MATSUSHIMA" w:date="2018-12-01T11:40:00Z">
          <w:pPr>
            <w:autoSpaceDE w:val="0"/>
            <w:autoSpaceDN w:val="0"/>
            <w:adjustRightInd w:val="0"/>
            <w:spacing w:line="360" w:lineRule="auto"/>
            <w:ind w:firstLine="697"/>
            <w:jc w:val="both"/>
          </w:pPr>
        </w:pPrChange>
      </w:pPr>
      <w:r>
        <w:t>A seguir, na Figura 41 é apresentado o método principal da Classe de JWTAuthenticationFilter. Método esse responsável por executar as funções mencionadas anteriormente.</w:t>
      </w:r>
    </w:p>
    <w:p w14:paraId="5800E90E"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41</w:t>
      </w:r>
      <w:r>
        <w:rPr>
          <w:sz w:val="24"/>
          <w:szCs w:val="24"/>
        </w:rPr>
        <w:fldChar w:fldCharType="end"/>
      </w:r>
      <w:bookmarkStart w:id="590" w:name="_Toc16733"/>
      <w:r>
        <w:rPr>
          <w:sz w:val="24"/>
          <w:szCs w:val="24"/>
        </w:rPr>
        <w:t>. Método FilterInternal de JWTAuthenticationFilter</w:t>
      </w:r>
      <w:r>
        <w:rPr>
          <w:sz w:val="24"/>
          <w:szCs w:val="24"/>
          <w:lang w:val="en-US"/>
        </w:rPr>
        <w:t>.</w:t>
      </w:r>
      <w:bookmarkEnd w:id="590"/>
    </w:p>
    <w:p w14:paraId="35F9A005" w14:textId="77777777" w:rsidR="001D3659" w:rsidRDefault="005F2F57" w:rsidP="001E062F">
      <w:pPr>
        <w:autoSpaceDE w:val="0"/>
        <w:autoSpaceDN w:val="0"/>
        <w:adjustRightInd w:val="0"/>
        <w:spacing w:after="0" w:line="360" w:lineRule="auto"/>
        <w:ind w:leftChars="50" w:left="120"/>
        <w:jc w:val="center"/>
        <w:pPrChange w:id="591" w:author="JORGE TODOE MATSUSHIMA" w:date="2018-12-01T14:54:00Z">
          <w:pPr>
            <w:autoSpaceDE w:val="0"/>
            <w:autoSpaceDN w:val="0"/>
            <w:adjustRightInd w:val="0"/>
            <w:spacing w:line="360" w:lineRule="auto"/>
            <w:ind w:leftChars="50" w:left="120"/>
            <w:jc w:val="center"/>
          </w:pPr>
        </w:pPrChange>
      </w:pPr>
      <w:r>
        <w:rPr>
          <w:noProof/>
        </w:rPr>
        <w:drawing>
          <wp:inline distT="0" distB="0" distL="114300" distR="114300" wp14:anchorId="0506C92E" wp14:editId="706090E5">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62"/>
                    <a:stretch>
                      <a:fillRect/>
                    </a:stretch>
                  </pic:blipFill>
                  <pic:spPr>
                    <a:xfrm>
                      <a:off x="0" y="0"/>
                      <a:ext cx="5462905" cy="3075940"/>
                    </a:xfrm>
                    <a:prstGeom prst="rect">
                      <a:avLst/>
                    </a:prstGeom>
                    <a:ln>
                      <a:solidFill>
                        <a:schemeClr val="tx1"/>
                      </a:solidFill>
                    </a:ln>
                  </pic:spPr>
                </pic:pic>
              </a:graphicData>
            </a:graphic>
          </wp:inline>
        </w:drawing>
      </w:r>
    </w:p>
    <w:p w14:paraId="447CA2CD" w14:textId="77777777" w:rsidR="001D3659" w:rsidRDefault="005F2F57" w:rsidP="001F44F6">
      <w:pPr>
        <w:autoSpaceDE w:val="0"/>
        <w:autoSpaceDN w:val="0"/>
        <w:adjustRightInd w:val="0"/>
        <w:spacing w:after="0" w:line="360" w:lineRule="auto"/>
        <w:ind w:left="289"/>
        <w:jc w:val="both"/>
        <w:rPr>
          <w:sz w:val="20"/>
        </w:rPr>
        <w:pPrChange w:id="592" w:author="JORGE TODOE MATSUSHIMA" w:date="2018-12-01T14:40:00Z">
          <w:pPr>
            <w:autoSpaceDE w:val="0"/>
            <w:autoSpaceDN w:val="0"/>
            <w:adjustRightInd w:val="0"/>
            <w:spacing w:line="360" w:lineRule="auto"/>
            <w:jc w:val="both"/>
          </w:pPr>
        </w:pPrChange>
      </w:pPr>
      <w:r>
        <w:rPr>
          <w:sz w:val="20"/>
        </w:rPr>
        <w:t>Fonte: O Autor (2018)</w:t>
      </w:r>
    </w:p>
    <w:p w14:paraId="7C7E7B25" w14:textId="77777777" w:rsidR="001D3659" w:rsidRDefault="005F2F57" w:rsidP="0075009A">
      <w:pPr>
        <w:autoSpaceDE w:val="0"/>
        <w:autoSpaceDN w:val="0"/>
        <w:adjustRightInd w:val="0"/>
        <w:spacing w:after="0" w:line="360" w:lineRule="auto"/>
        <w:ind w:left="289" w:firstLine="697"/>
        <w:jc w:val="both"/>
        <w:pPrChange w:id="593" w:author="JORGE TODOE MATSUSHIMA" w:date="2018-12-01T11:40:00Z">
          <w:pPr>
            <w:autoSpaceDE w:val="0"/>
            <w:autoSpaceDN w:val="0"/>
            <w:adjustRightInd w:val="0"/>
            <w:spacing w:line="360" w:lineRule="auto"/>
            <w:ind w:firstLine="697"/>
            <w:jc w:val="both"/>
          </w:pPr>
        </w:pPrChange>
      </w:pPr>
      <w:r>
        <w:t>Além das Classes mencionada anteriormente. Existes a necessidade do desenvolvimento de uma Classe com as configurações de Segurança. Essa Classe deverá estender a Classe ‘WebSecurityConfigurerAdapter’ como o mostrado na Figura 42</w:t>
      </w:r>
      <w:del w:id="594" w:author="JORGE TODOE MATSUSHIMA" w:date="2018-12-01T15:06:00Z">
        <w:r w:rsidDel="00BB5132">
          <w:delText xml:space="preserve"> </w:delText>
        </w:r>
      </w:del>
      <w:r>
        <w:t xml:space="preserve">. </w:t>
      </w:r>
    </w:p>
    <w:p w14:paraId="1B47312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42</w:t>
      </w:r>
      <w:r>
        <w:rPr>
          <w:sz w:val="24"/>
          <w:szCs w:val="24"/>
        </w:rPr>
        <w:fldChar w:fldCharType="end"/>
      </w:r>
      <w:bookmarkStart w:id="595" w:name="_Toc11568"/>
      <w:r>
        <w:rPr>
          <w:sz w:val="24"/>
          <w:szCs w:val="24"/>
        </w:rPr>
        <w:t>. Diagrama exemplificando Implementação de Segurança</w:t>
      </w:r>
      <w:r>
        <w:rPr>
          <w:sz w:val="24"/>
          <w:szCs w:val="24"/>
          <w:lang w:val="en-US"/>
        </w:rPr>
        <w:t>.</w:t>
      </w:r>
      <w:bookmarkEnd w:id="595"/>
    </w:p>
    <w:p w14:paraId="15348E0A" w14:textId="77777777" w:rsidR="001D3659" w:rsidRDefault="005F2F57" w:rsidP="001E062F">
      <w:pPr>
        <w:autoSpaceDE w:val="0"/>
        <w:autoSpaceDN w:val="0"/>
        <w:adjustRightInd w:val="0"/>
        <w:spacing w:after="0" w:line="360" w:lineRule="auto"/>
        <w:ind w:leftChars="50" w:left="120"/>
        <w:jc w:val="center"/>
        <w:pPrChange w:id="596" w:author="JORGE TODOE MATSUSHIMA" w:date="2018-12-01T14:54:00Z">
          <w:pPr>
            <w:autoSpaceDE w:val="0"/>
            <w:autoSpaceDN w:val="0"/>
            <w:adjustRightInd w:val="0"/>
            <w:spacing w:line="360" w:lineRule="auto"/>
            <w:ind w:leftChars="50" w:left="120"/>
            <w:jc w:val="center"/>
          </w:pPr>
        </w:pPrChange>
      </w:pPr>
      <w:r>
        <w:rPr>
          <w:noProof/>
        </w:rPr>
        <w:drawing>
          <wp:inline distT="0" distB="0" distL="114300" distR="114300" wp14:anchorId="43A3A152" wp14:editId="777091A4">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63"/>
                    <a:stretch>
                      <a:fillRect/>
                    </a:stretch>
                  </pic:blipFill>
                  <pic:spPr>
                    <a:xfrm>
                      <a:off x="0" y="0"/>
                      <a:ext cx="5176520" cy="915670"/>
                    </a:xfrm>
                    <a:prstGeom prst="rect">
                      <a:avLst/>
                    </a:prstGeom>
                    <a:ln>
                      <a:solidFill>
                        <a:schemeClr val="tx1"/>
                      </a:solidFill>
                    </a:ln>
                  </pic:spPr>
                </pic:pic>
              </a:graphicData>
            </a:graphic>
          </wp:inline>
        </w:drawing>
      </w:r>
    </w:p>
    <w:p w14:paraId="1C39E150" w14:textId="77777777" w:rsidR="001D3659" w:rsidRDefault="005F2F57" w:rsidP="001F44F6">
      <w:pPr>
        <w:autoSpaceDE w:val="0"/>
        <w:autoSpaceDN w:val="0"/>
        <w:adjustRightInd w:val="0"/>
        <w:spacing w:after="0" w:line="360" w:lineRule="auto"/>
        <w:ind w:left="289"/>
        <w:jc w:val="both"/>
        <w:rPr>
          <w:sz w:val="20"/>
        </w:rPr>
        <w:pPrChange w:id="597" w:author="JORGE TODOE MATSUSHIMA" w:date="2018-12-01T14:40:00Z">
          <w:pPr>
            <w:autoSpaceDE w:val="0"/>
            <w:autoSpaceDN w:val="0"/>
            <w:adjustRightInd w:val="0"/>
            <w:spacing w:line="360" w:lineRule="auto"/>
            <w:jc w:val="both"/>
          </w:pPr>
        </w:pPrChange>
      </w:pPr>
      <w:r>
        <w:rPr>
          <w:sz w:val="20"/>
        </w:rPr>
        <w:lastRenderedPageBreak/>
        <w:t>Fonte: O Autor (2018)</w:t>
      </w:r>
    </w:p>
    <w:p w14:paraId="73857F12" w14:textId="77777777" w:rsidR="001D3659" w:rsidRDefault="005F2F57" w:rsidP="0075009A">
      <w:pPr>
        <w:autoSpaceDE w:val="0"/>
        <w:autoSpaceDN w:val="0"/>
        <w:adjustRightInd w:val="0"/>
        <w:spacing w:after="0" w:line="360" w:lineRule="auto"/>
        <w:ind w:left="289" w:firstLine="697"/>
        <w:jc w:val="both"/>
        <w:pPrChange w:id="598" w:author="JORGE TODOE MATSUSHIMA" w:date="2018-12-01T11:40:00Z">
          <w:pPr>
            <w:autoSpaceDE w:val="0"/>
            <w:autoSpaceDN w:val="0"/>
            <w:adjustRightInd w:val="0"/>
            <w:spacing w:line="360" w:lineRule="auto"/>
            <w:ind w:firstLine="697"/>
            <w:jc w:val="both"/>
          </w:pPr>
        </w:pPrChange>
      </w:pPr>
      <w: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14:paraId="6368BA8A" w14:textId="29C9AF07" w:rsidR="001D3659" w:rsidRDefault="005F2F57" w:rsidP="0075009A">
      <w:pPr>
        <w:autoSpaceDE w:val="0"/>
        <w:autoSpaceDN w:val="0"/>
        <w:adjustRightInd w:val="0"/>
        <w:spacing w:after="0" w:line="360" w:lineRule="auto"/>
        <w:ind w:left="289" w:firstLine="697"/>
        <w:jc w:val="both"/>
        <w:pPrChange w:id="599" w:author="JORGE TODOE MATSUSHIMA" w:date="2018-12-01T11:41:00Z">
          <w:pPr>
            <w:autoSpaceDE w:val="0"/>
            <w:autoSpaceDN w:val="0"/>
            <w:adjustRightInd w:val="0"/>
            <w:spacing w:line="360" w:lineRule="auto"/>
            <w:ind w:firstLine="697"/>
            <w:jc w:val="both"/>
          </w:pPr>
        </w:pPrChange>
      </w:pPr>
      <w:r>
        <w:t>É nesta mesma classe onde são efetuadas as parametrizações para liberação de CORS</w:t>
      </w:r>
      <w:ins w:id="600" w:author="JORGE TODOE MATSUSHIMA" w:date="2018-12-01T15:06:00Z">
        <w:r w:rsidR="00BB5132">
          <w:t xml:space="preserve"> </w:t>
        </w:r>
      </w:ins>
      <w:r>
        <w:t>(Cross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14:paraId="43C93AA4"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43</w:t>
      </w:r>
      <w:r>
        <w:rPr>
          <w:sz w:val="24"/>
          <w:szCs w:val="24"/>
        </w:rPr>
        <w:fldChar w:fldCharType="end"/>
      </w:r>
      <w:bookmarkStart w:id="601" w:name="_Toc19145"/>
      <w:r>
        <w:rPr>
          <w:sz w:val="24"/>
          <w:szCs w:val="24"/>
        </w:rPr>
        <w:t>. Bean para Configuração de Cors</w:t>
      </w:r>
      <w:r>
        <w:rPr>
          <w:sz w:val="24"/>
          <w:szCs w:val="24"/>
          <w:lang w:val="en-US"/>
        </w:rPr>
        <w:t>.</w:t>
      </w:r>
      <w:bookmarkEnd w:id="601"/>
    </w:p>
    <w:p w14:paraId="19DB7EBF" w14:textId="77777777" w:rsidR="001D3659" w:rsidRDefault="005F2F57" w:rsidP="001E062F">
      <w:pPr>
        <w:autoSpaceDE w:val="0"/>
        <w:autoSpaceDN w:val="0"/>
        <w:adjustRightInd w:val="0"/>
        <w:spacing w:after="0" w:line="360" w:lineRule="auto"/>
        <w:ind w:leftChars="50" w:left="120"/>
        <w:jc w:val="center"/>
        <w:pPrChange w:id="602" w:author="JORGE TODOE MATSUSHIMA" w:date="2018-12-01T14:55:00Z">
          <w:pPr>
            <w:autoSpaceDE w:val="0"/>
            <w:autoSpaceDN w:val="0"/>
            <w:adjustRightInd w:val="0"/>
            <w:spacing w:line="360" w:lineRule="auto"/>
            <w:ind w:leftChars="50" w:left="120"/>
            <w:jc w:val="center"/>
          </w:pPr>
        </w:pPrChange>
      </w:pPr>
      <w:r>
        <w:rPr>
          <w:noProof/>
        </w:rPr>
        <w:drawing>
          <wp:inline distT="0" distB="0" distL="114300" distR="114300" wp14:anchorId="34902C07" wp14:editId="19F5CE4E">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64"/>
                    <a:stretch>
                      <a:fillRect/>
                    </a:stretch>
                  </pic:blipFill>
                  <pic:spPr>
                    <a:xfrm>
                      <a:off x="0" y="0"/>
                      <a:ext cx="5617210" cy="2163445"/>
                    </a:xfrm>
                    <a:prstGeom prst="rect">
                      <a:avLst/>
                    </a:prstGeom>
                    <a:ln>
                      <a:solidFill>
                        <a:schemeClr val="tx1"/>
                      </a:solidFill>
                    </a:ln>
                  </pic:spPr>
                </pic:pic>
              </a:graphicData>
            </a:graphic>
          </wp:inline>
        </w:drawing>
      </w:r>
    </w:p>
    <w:p w14:paraId="149A1EB6" w14:textId="77777777" w:rsidR="001D3659" w:rsidRDefault="005F2F57" w:rsidP="001F44F6">
      <w:pPr>
        <w:autoSpaceDE w:val="0"/>
        <w:autoSpaceDN w:val="0"/>
        <w:adjustRightInd w:val="0"/>
        <w:spacing w:after="0" w:line="360" w:lineRule="auto"/>
        <w:ind w:left="289"/>
        <w:jc w:val="both"/>
        <w:rPr>
          <w:sz w:val="20"/>
        </w:rPr>
        <w:pPrChange w:id="603" w:author="JORGE TODOE MATSUSHIMA" w:date="2018-12-01T14:40:00Z">
          <w:pPr>
            <w:autoSpaceDE w:val="0"/>
            <w:autoSpaceDN w:val="0"/>
            <w:adjustRightInd w:val="0"/>
            <w:spacing w:line="360" w:lineRule="auto"/>
            <w:jc w:val="both"/>
          </w:pPr>
        </w:pPrChange>
      </w:pPr>
      <w:r>
        <w:rPr>
          <w:sz w:val="20"/>
        </w:rPr>
        <w:t>Fonte: O Autor (2018)</w:t>
      </w:r>
    </w:p>
    <w:p w14:paraId="7798DDDE" w14:textId="54B22240" w:rsidR="001D3659" w:rsidRDefault="005F2F57" w:rsidP="0075009A">
      <w:pPr>
        <w:autoSpaceDE w:val="0"/>
        <w:autoSpaceDN w:val="0"/>
        <w:adjustRightInd w:val="0"/>
        <w:spacing w:after="0" w:line="360" w:lineRule="auto"/>
        <w:ind w:left="289" w:firstLine="697"/>
        <w:jc w:val="both"/>
        <w:pPrChange w:id="604" w:author="JORGE TODOE MATSUSHIMA" w:date="2018-12-01T11:41:00Z">
          <w:pPr>
            <w:autoSpaceDE w:val="0"/>
            <w:autoSpaceDN w:val="0"/>
            <w:adjustRightInd w:val="0"/>
            <w:spacing w:line="360" w:lineRule="auto"/>
            <w:ind w:firstLine="697"/>
            <w:jc w:val="both"/>
          </w:pPr>
        </w:pPrChange>
      </w:pPr>
      <w:r>
        <w:t xml:space="preserve">O método principal da Classe SecurityConfig é o método configure mostrado na Figura 44. Além desse método indicar que haverá parametrização de CORS no Software, ele também é responsável por realizar a liberação de rotas Http que não precisam de proteção por </w:t>
      </w:r>
      <w:del w:id="605" w:author="JORGE TODOE MATSUSHIMA" w:date="2018-12-01T15:06:00Z">
        <w:r w:rsidDel="00BB5132">
          <w:delText>autenticação,por</w:delText>
        </w:r>
      </w:del>
      <w:ins w:id="606" w:author="JORGE TODOE MATSUSHIMA" w:date="2018-12-01T15:06:00Z">
        <w:r w:rsidR="00BB5132">
          <w:t>autenticação, por</w:t>
        </w:r>
      </w:ins>
      <w:r>
        <w:t xml:space="preserve"> exemplo a rota para cadastro de novo usuário.</w:t>
      </w:r>
    </w:p>
    <w:p w14:paraId="3E847EDE" w14:textId="77777777" w:rsidR="001D3659" w:rsidRDefault="005F2F57">
      <w:pPr>
        <w:autoSpaceDE w:val="0"/>
        <w:autoSpaceDN w:val="0"/>
        <w:adjustRightInd w:val="0"/>
        <w:spacing w:line="360" w:lineRule="auto"/>
        <w:ind w:firstLine="697"/>
        <w:jc w:val="both"/>
      </w:pPr>
      <w:r>
        <w:br w:type="page"/>
      </w:r>
    </w:p>
    <w:p w14:paraId="7C03CFCE"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44</w:t>
      </w:r>
      <w:r>
        <w:rPr>
          <w:sz w:val="24"/>
          <w:szCs w:val="24"/>
        </w:rPr>
        <w:fldChar w:fldCharType="end"/>
      </w:r>
      <w:bookmarkStart w:id="607" w:name="_Toc28253"/>
      <w:r>
        <w:rPr>
          <w:sz w:val="24"/>
          <w:szCs w:val="24"/>
        </w:rPr>
        <w:t>. Método Configure da Classe SecurityConfig</w:t>
      </w:r>
      <w:r>
        <w:rPr>
          <w:sz w:val="24"/>
          <w:szCs w:val="24"/>
          <w:lang w:val="en-US"/>
        </w:rPr>
        <w:t>.</w:t>
      </w:r>
      <w:bookmarkEnd w:id="607"/>
    </w:p>
    <w:p w14:paraId="394804C7" w14:textId="77777777" w:rsidR="001D3659" w:rsidRDefault="005F2F57" w:rsidP="001E062F">
      <w:pPr>
        <w:autoSpaceDE w:val="0"/>
        <w:autoSpaceDN w:val="0"/>
        <w:adjustRightInd w:val="0"/>
        <w:spacing w:after="0" w:line="360" w:lineRule="auto"/>
        <w:ind w:left="289"/>
        <w:jc w:val="both"/>
        <w:pPrChange w:id="608" w:author="JORGE TODOE MATSUSHIMA" w:date="2018-12-01T14:55:00Z">
          <w:pPr>
            <w:autoSpaceDE w:val="0"/>
            <w:autoSpaceDN w:val="0"/>
            <w:adjustRightInd w:val="0"/>
            <w:spacing w:line="360" w:lineRule="auto"/>
            <w:jc w:val="both"/>
          </w:pPr>
        </w:pPrChange>
      </w:pPr>
      <w:r>
        <w:rPr>
          <w:noProof/>
        </w:rPr>
        <w:drawing>
          <wp:inline distT="0" distB="0" distL="114300" distR="114300" wp14:anchorId="05F83DF0" wp14:editId="1F6CCB2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65"/>
                    <a:stretch>
                      <a:fillRect/>
                    </a:stretch>
                  </pic:blipFill>
                  <pic:spPr>
                    <a:xfrm>
                      <a:off x="0" y="0"/>
                      <a:ext cx="5467985" cy="2795905"/>
                    </a:xfrm>
                    <a:prstGeom prst="rect">
                      <a:avLst/>
                    </a:prstGeom>
                    <a:noFill/>
                    <a:ln w="9525">
                      <a:solidFill>
                        <a:schemeClr val="tx1"/>
                      </a:solidFill>
                    </a:ln>
                  </pic:spPr>
                </pic:pic>
              </a:graphicData>
            </a:graphic>
          </wp:inline>
        </w:drawing>
      </w:r>
      <w:r>
        <w:br/>
      </w:r>
      <w:r>
        <w:rPr>
          <w:sz w:val="20"/>
        </w:rPr>
        <w:t>Fonte: O Autor (2018)</w:t>
      </w:r>
    </w:p>
    <w:p w14:paraId="1AEC1259" w14:textId="77777777" w:rsidR="001D3659" w:rsidRDefault="005F2F57">
      <w:pPr>
        <w:pStyle w:val="Ttulo2"/>
        <w:numPr>
          <w:ilvl w:val="2"/>
          <w:numId w:val="3"/>
        </w:numPr>
        <w:tabs>
          <w:tab w:val="left" w:pos="0"/>
        </w:tabs>
        <w:adjustRightInd w:val="0"/>
        <w:spacing w:line="360" w:lineRule="auto"/>
        <w:ind w:left="289"/>
      </w:pPr>
      <w:bookmarkStart w:id="609" w:name="_Toc16982"/>
      <w:r>
        <w:t>Visão Geral - Segurança</w:t>
      </w:r>
      <w:bookmarkEnd w:id="609"/>
    </w:p>
    <w:p w14:paraId="6D88A1D1" w14:textId="77777777" w:rsidR="001D3659" w:rsidRDefault="005F2F57" w:rsidP="0075009A">
      <w:pPr>
        <w:autoSpaceDE w:val="0"/>
        <w:autoSpaceDN w:val="0"/>
        <w:adjustRightInd w:val="0"/>
        <w:spacing w:after="0" w:line="360" w:lineRule="auto"/>
        <w:ind w:left="289" w:firstLine="697"/>
        <w:jc w:val="both"/>
        <w:pPrChange w:id="610" w:author="JORGE TODOE MATSUSHIMA" w:date="2018-12-01T11:41:00Z">
          <w:pPr>
            <w:autoSpaceDE w:val="0"/>
            <w:autoSpaceDN w:val="0"/>
            <w:adjustRightInd w:val="0"/>
            <w:spacing w:line="360" w:lineRule="auto"/>
            <w:ind w:firstLine="697"/>
            <w:jc w:val="both"/>
          </w:pPr>
        </w:pPrChange>
      </w:pPr>
      <w:r>
        <w:t>A Figura 45 ilustra de maneira básica, uma visão geral sobre o funcionamento do modulo de segurança dentro da aplicação.</w:t>
      </w:r>
    </w:p>
    <w:p w14:paraId="2DB4C5B0"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45</w:t>
      </w:r>
      <w:r>
        <w:rPr>
          <w:sz w:val="24"/>
          <w:szCs w:val="24"/>
        </w:rPr>
        <w:fldChar w:fldCharType="end"/>
      </w:r>
      <w:bookmarkStart w:id="611" w:name="_Toc8623"/>
      <w:r>
        <w:rPr>
          <w:sz w:val="24"/>
          <w:szCs w:val="24"/>
        </w:rPr>
        <w:t>. Diagrama exemplificando Implementação de Segurança</w:t>
      </w:r>
      <w:r>
        <w:rPr>
          <w:sz w:val="24"/>
          <w:szCs w:val="24"/>
          <w:lang w:val="en-US"/>
        </w:rPr>
        <w:t>.</w:t>
      </w:r>
      <w:bookmarkEnd w:id="611"/>
    </w:p>
    <w:p w14:paraId="0B10C709" w14:textId="77777777" w:rsidR="001D3659" w:rsidRDefault="005F2F57" w:rsidP="001E062F">
      <w:pPr>
        <w:autoSpaceDE w:val="0"/>
        <w:autoSpaceDN w:val="0"/>
        <w:adjustRightInd w:val="0"/>
        <w:spacing w:after="0" w:line="360" w:lineRule="auto"/>
        <w:ind w:leftChars="50" w:left="120"/>
        <w:jc w:val="center"/>
        <w:pPrChange w:id="612" w:author="JORGE TODOE MATSUSHIMA" w:date="2018-12-01T14:55:00Z">
          <w:pPr>
            <w:autoSpaceDE w:val="0"/>
            <w:autoSpaceDN w:val="0"/>
            <w:adjustRightInd w:val="0"/>
            <w:spacing w:line="360" w:lineRule="auto"/>
            <w:ind w:leftChars="50" w:left="120"/>
            <w:jc w:val="center"/>
          </w:pPr>
        </w:pPrChange>
      </w:pPr>
      <w:r>
        <w:rPr>
          <w:noProof/>
        </w:rPr>
        <w:drawing>
          <wp:inline distT="0" distB="0" distL="114300" distR="114300" wp14:anchorId="2BB9412D" wp14:editId="7D0617D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66"/>
                    <a:stretch>
                      <a:fillRect/>
                    </a:stretch>
                  </pic:blipFill>
                  <pic:spPr>
                    <a:xfrm>
                      <a:off x="0" y="0"/>
                      <a:ext cx="5740400" cy="2947035"/>
                    </a:xfrm>
                    <a:prstGeom prst="rect">
                      <a:avLst/>
                    </a:prstGeom>
                    <a:ln>
                      <a:solidFill>
                        <a:schemeClr val="tx1"/>
                      </a:solidFill>
                    </a:ln>
                  </pic:spPr>
                </pic:pic>
              </a:graphicData>
            </a:graphic>
          </wp:inline>
        </w:drawing>
      </w:r>
    </w:p>
    <w:p w14:paraId="1DB04C6F" w14:textId="77777777" w:rsidR="001D3659" w:rsidRDefault="005F2F57" w:rsidP="001F44F6">
      <w:pPr>
        <w:autoSpaceDE w:val="0"/>
        <w:autoSpaceDN w:val="0"/>
        <w:adjustRightInd w:val="0"/>
        <w:spacing w:after="0" w:line="360" w:lineRule="auto"/>
        <w:ind w:left="289"/>
        <w:jc w:val="both"/>
        <w:rPr>
          <w:sz w:val="20"/>
        </w:rPr>
        <w:pPrChange w:id="613" w:author="JORGE TODOE MATSUSHIMA" w:date="2018-12-01T14:40:00Z">
          <w:pPr>
            <w:autoSpaceDE w:val="0"/>
            <w:autoSpaceDN w:val="0"/>
            <w:adjustRightInd w:val="0"/>
            <w:spacing w:line="360" w:lineRule="auto"/>
            <w:jc w:val="both"/>
          </w:pPr>
        </w:pPrChange>
      </w:pPr>
      <w:r>
        <w:rPr>
          <w:sz w:val="20"/>
        </w:rPr>
        <w:t>Fonte: O Autor (2018)</w:t>
      </w:r>
    </w:p>
    <w:p w14:paraId="0F70FF97" w14:textId="77777777" w:rsidR="001D3659" w:rsidRDefault="005F2F57" w:rsidP="0075009A">
      <w:pPr>
        <w:autoSpaceDE w:val="0"/>
        <w:autoSpaceDN w:val="0"/>
        <w:adjustRightInd w:val="0"/>
        <w:spacing w:after="0" w:line="360" w:lineRule="auto"/>
        <w:ind w:left="289" w:firstLine="697"/>
        <w:jc w:val="both"/>
        <w:pPrChange w:id="614" w:author="JORGE TODOE MATSUSHIMA" w:date="2018-12-01T11:41:00Z">
          <w:pPr>
            <w:autoSpaceDE w:val="0"/>
            <w:autoSpaceDN w:val="0"/>
            <w:adjustRightInd w:val="0"/>
            <w:spacing w:line="360" w:lineRule="auto"/>
            <w:ind w:firstLine="697"/>
            <w:jc w:val="both"/>
          </w:pPr>
        </w:pPrChange>
      </w:pPr>
      <w:r>
        <w:t xml:space="preserve">Todas as requisições realizadas, que estejam parametrizadas com liberação na classe SecurityConfig, são recebidas diretamente pelos Controlladores e repassadas as </w:t>
      </w:r>
      <w:r>
        <w:lastRenderedPageBreak/>
        <w:t xml:space="preserve">Classes de serviço. Um exemplo é o método de Login, ele precisa ser liberado, pois um usuário que ainda não efetuou Login, ainda não possui o Token de Autenticação e ainda também não se encontra no contexto de Segurança. </w:t>
      </w:r>
    </w:p>
    <w:p w14:paraId="7D09FF58" w14:textId="77777777" w:rsidR="001D3659" w:rsidRDefault="005F2F57" w:rsidP="0075009A">
      <w:pPr>
        <w:autoSpaceDE w:val="0"/>
        <w:autoSpaceDN w:val="0"/>
        <w:adjustRightInd w:val="0"/>
        <w:spacing w:after="0" w:line="360" w:lineRule="auto"/>
        <w:ind w:left="289" w:firstLine="697"/>
        <w:jc w:val="both"/>
        <w:pPrChange w:id="615" w:author="JORGE TODOE MATSUSHIMA" w:date="2018-12-01T11:41:00Z">
          <w:pPr>
            <w:autoSpaceDE w:val="0"/>
            <w:autoSpaceDN w:val="0"/>
            <w:adjustRightInd w:val="0"/>
            <w:spacing w:line="360" w:lineRule="auto"/>
            <w:ind w:firstLine="697"/>
            <w:jc w:val="both"/>
          </w:pPr>
        </w:pPrChange>
      </w:pPr>
      <w: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14:paraId="0395DBB8" w14:textId="77777777" w:rsidR="001D3659" w:rsidRDefault="005F2F57" w:rsidP="0075009A">
      <w:pPr>
        <w:autoSpaceDE w:val="0"/>
        <w:autoSpaceDN w:val="0"/>
        <w:adjustRightInd w:val="0"/>
        <w:spacing w:after="0" w:line="360" w:lineRule="auto"/>
        <w:ind w:left="289" w:firstLine="697"/>
        <w:jc w:val="both"/>
        <w:pPrChange w:id="616" w:author="JORGE TODOE MATSUSHIMA" w:date="2018-12-01T11:41:00Z">
          <w:pPr>
            <w:autoSpaceDE w:val="0"/>
            <w:autoSpaceDN w:val="0"/>
            <w:adjustRightInd w:val="0"/>
            <w:spacing w:line="360" w:lineRule="auto"/>
            <w:ind w:firstLine="697"/>
            <w:jc w:val="both"/>
          </w:pPr>
        </w:pPrChange>
      </w:pPr>
      <w:r>
        <w:t xml:space="preserve">Nos demais casos de métodos que possuem rotas protegidas todas as requisições irão sofrer o mesmo processo. </w:t>
      </w:r>
    </w:p>
    <w:p w14:paraId="271AC1FD" w14:textId="77777777" w:rsidR="001D3659" w:rsidRDefault="005F2F57" w:rsidP="0075009A">
      <w:pPr>
        <w:autoSpaceDE w:val="0"/>
        <w:autoSpaceDN w:val="0"/>
        <w:adjustRightInd w:val="0"/>
        <w:spacing w:after="0" w:line="360" w:lineRule="auto"/>
        <w:ind w:left="289" w:firstLine="697"/>
        <w:jc w:val="both"/>
        <w:pPrChange w:id="617" w:author="JORGE TODOE MATSUSHIMA" w:date="2018-12-01T11:41:00Z">
          <w:pPr>
            <w:autoSpaceDE w:val="0"/>
            <w:autoSpaceDN w:val="0"/>
            <w:adjustRightInd w:val="0"/>
            <w:spacing w:line="360" w:lineRule="auto"/>
            <w:ind w:firstLine="697"/>
            <w:jc w:val="both"/>
          </w:pPr>
        </w:pPrChange>
      </w:pPr>
      <w:r>
        <w:t>Elas antes de acessar o método das Classes Controladoras serão filtradas pelo JWTAuthenticationFilter</w:t>
      </w:r>
      <w:del w:id="618" w:author="JORGE TODOE MATSUSHIMA" w:date="2018-12-01T15:06:00Z">
        <w:r w:rsidDel="00BB5132">
          <w:delText xml:space="preserve"> </w:delText>
        </w:r>
      </w:del>
      <w:r>
        <w:t xml:space="preserve">, essa classe lerá o cabeçalho </w:t>
      </w:r>
      <w:r>
        <w:rPr>
          <w:i/>
          <w:iCs/>
        </w:rPr>
        <w:t xml:space="preserve">Authorization </w:t>
      </w:r>
      <w: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14:paraId="4890DDD4" w14:textId="77777777" w:rsidR="001D3659" w:rsidRDefault="005F2F57" w:rsidP="0075009A">
      <w:pPr>
        <w:autoSpaceDE w:val="0"/>
        <w:autoSpaceDN w:val="0"/>
        <w:adjustRightInd w:val="0"/>
        <w:spacing w:after="0" w:line="360" w:lineRule="auto"/>
        <w:ind w:left="289" w:firstLine="697"/>
        <w:jc w:val="both"/>
        <w:pPrChange w:id="619" w:author="JORGE TODOE MATSUSHIMA" w:date="2018-12-01T11:42:00Z">
          <w:pPr>
            <w:autoSpaceDE w:val="0"/>
            <w:autoSpaceDN w:val="0"/>
            <w:adjustRightInd w:val="0"/>
            <w:spacing w:line="360" w:lineRule="auto"/>
            <w:ind w:firstLine="697"/>
            <w:jc w:val="both"/>
          </w:pPr>
        </w:pPrChange>
      </w:pPr>
      <w:r>
        <w:t xml:space="preserve">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w:t>
      </w:r>
      <w:proofErr w:type="gramStart"/>
      <w:r>
        <w:t>46 .</w:t>
      </w:r>
      <w:proofErr w:type="gramEnd"/>
      <w:r>
        <w:t xml:space="preserve"> Na Figura, é apresentado o método para alteração do cadastro de uma pessoa, mas para acessar essa rota precisa ter a autorização ‘ROLE_UPDATE_PESSOA’.</w:t>
      </w:r>
    </w:p>
    <w:p w14:paraId="789ADC76"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46</w:t>
      </w:r>
      <w:r>
        <w:rPr>
          <w:sz w:val="24"/>
          <w:szCs w:val="24"/>
        </w:rPr>
        <w:fldChar w:fldCharType="end"/>
      </w:r>
      <w:bookmarkStart w:id="620" w:name="_Toc4156"/>
      <w:r>
        <w:rPr>
          <w:sz w:val="24"/>
          <w:szCs w:val="24"/>
        </w:rPr>
        <w:t>. Utilização da Anotação @PreAuthorize</w:t>
      </w:r>
      <w:r>
        <w:rPr>
          <w:sz w:val="24"/>
          <w:szCs w:val="24"/>
          <w:lang w:val="en-US"/>
        </w:rPr>
        <w:t>.</w:t>
      </w:r>
      <w:bookmarkEnd w:id="620"/>
    </w:p>
    <w:p w14:paraId="6808A1E3" w14:textId="77777777" w:rsidR="001D3659" w:rsidRDefault="005F2F57" w:rsidP="001E062F">
      <w:pPr>
        <w:autoSpaceDE w:val="0"/>
        <w:autoSpaceDN w:val="0"/>
        <w:adjustRightInd w:val="0"/>
        <w:spacing w:after="0" w:line="360" w:lineRule="auto"/>
        <w:ind w:leftChars="50" w:left="120"/>
        <w:jc w:val="center"/>
        <w:pPrChange w:id="621" w:author="JORGE TODOE MATSUSHIMA" w:date="2018-12-01T14:55:00Z">
          <w:pPr>
            <w:autoSpaceDE w:val="0"/>
            <w:autoSpaceDN w:val="0"/>
            <w:adjustRightInd w:val="0"/>
            <w:spacing w:line="360" w:lineRule="auto"/>
            <w:ind w:leftChars="50" w:left="120"/>
            <w:jc w:val="center"/>
          </w:pPr>
        </w:pPrChange>
      </w:pPr>
      <w:r>
        <w:rPr>
          <w:noProof/>
        </w:rPr>
        <w:drawing>
          <wp:inline distT="0" distB="0" distL="114300" distR="114300" wp14:anchorId="6DCC76CD" wp14:editId="57F69A92">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67"/>
                    <a:stretch>
                      <a:fillRect/>
                    </a:stretch>
                  </pic:blipFill>
                  <pic:spPr>
                    <a:xfrm>
                      <a:off x="0" y="0"/>
                      <a:ext cx="4189095" cy="1144905"/>
                    </a:xfrm>
                    <a:prstGeom prst="rect">
                      <a:avLst/>
                    </a:prstGeom>
                    <a:noFill/>
                    <a:ln w="9525">
                      <a:solidFill>
                        <a:schemeClr val="tx1"/>
                      </a:solidFill>
                    </a:ln>
                  </pic:spPr>
                </pic:pic>
              </a:graphicData>
            </a:graphic>
          </wp:inline>
        </w:drawing>
      </w:r>
    </w:p>
    <w:p w14:paraId="2E376798" w14:textId="77777777" w:rsidR="001D3659" w:rsidRDefault="005F2F57" w:rsidP="001F44F6">
      <w:pPr>
        <w:autoSpaceDE w:val="0"/>
        <w:autoSpaceDN w:val="0"/>
        <w:adjustRightInd w:val="0"/>
        <w:spacing w:after="0" w:line="360" w:lineRule="auto"/>
        <w:ind w:left="289"/>
        <w:jc w:val="both"/>
        <w:rPr>
          <w:sz w:val="20"/>
        </w:rPr>
        <w:pPrChange w:id="622" w:author="JORGE TODOE MATSUSHIMA" w:date="2018-12-01T14:40:00Z">
          <w:pPr>
            <w:autoSpaceDE w:val="0"/>
            <w:autoSpaceDN w:val="0"/>
            <w:adjustRightInd w:val="0"/>
            <w:spacing w:line="360" w:lineRule="auto"/>
            <w:jc w:val="both"/>
          </w:pPr>
        </w:pPrChange>
      </w:pPr>
      <w:r>
        <w:rPr>
          <w:sz w:val="20"/>
        </w:rPr>
        <w:t>Fonte: O Autor (2018)</w:t>
      </w:r>
    </w:p>
    <w:p w14:paraId="1E8DFBCD" w14:textId="77777777" w:rsidR="001D3659" w:rsidRDefault="005F2F57">
      <w:pPr>
        <w:autoSpaceDE w:val="0"/>
        <w:autoSpaceDN w:val="0"/>
        <w:adjustRightInd w:val="0"/>
        <w:spacing w:line="360" w:lineRule="auto"/>
        <w:jc w:val="both"/>
      </w:pPr>
      <w:r>
        <w:br w:type="page"/>
      </w:r>
    </w:p>
    <w:p w14:paraId="4801A92F" w14:textId="77777777" w:rsidR="001D3659" w:rsidRDefault="005F2F57">
      <w:pPr>
        <w:pStyle w:val="Ttulo2"/>
        <w:numPr>
          <w:ilvl w:val="1"/>
          <w:numId w:val="3"/>
        </w:numPr>
        <w:adjustRightInd w:val="0"/>
        <w:spacing w:line="360" w:lineRule="auto"/>
        <w:ind w:left="289" w:firstLine="0"/>
      </w:pPr>
      <w:bookmarkStart w:id="623" w:name="_Toc21466"/>
      <w:r>
        <w:lastRenderedPageBreak/>
        <w:t>Visão geral do Sistema</w:t>
      </w:r>
      <w:bookmarkEnd w:id="623"/>
    </w:p>
    <w:p w14:paraId="02C45562" w14:textId="77777777" w:rsidR="001D3659" w:rsidRDefault="005F2F57" w:rsidP="0075009A">
      <w:pPr>
        <w:autoSpaceDE w:val="0"/>
        <w:autoSpaceDN w:val="0"/>
        <w:adjustRightInd w:val="0"/>
        <w:spacing w:after="0" w:line="360" w:lineRule="auto"/>
        <w:ind w:left="289" w:firstLine="697"/>
        <w:jc w:val="both"/>
        <w:pPrChange w:id="624" w:author="JORGE TODOE MATSUSHIMA" w:date="2018-12-01T11:42:00Z">
          <w:pPr>
            <w:autoSpaceDE w:val="0"/>
            <w:autoSpaceDN w:val="0"/>
            <w:adjustRightInd w:val="0"/>
            <w:spacing w:line="360" w:lineRule="auto"/>
            <w:ind w:firstLine="697"/>
            <w:jc w:val="both"/>
          </w:pPr>
        </w:pPrChange>
      </w:pPr>
      <w:r>
        <w:t>No presente subcapítulo serão apresentadas algumas funcionalidades do Software desenvolvido.</w:t>
      </w:r>
    </w:p>
    <w:p w14:paraId="410C33E5" w14:textId="77777777" w:rsidR="001D3659" w:rsidRDefault="005F2F57" w:rsidP="0075009A">
      <w:pPr>
        <w:autoSpaceDE w:val="0"/>
        <w:autoSpaceDN w:val="0"/>
        <w:adjustRightInd w:val="0"/>
        <w:spacing w:after="0" w:line="360" w:lineRule="auto"/>
        <w:ind w:left="289" w:firstLine="697"/>
        <w:jc w:val="both"/>
        <w:pPrChange w:id="625" w:author="JORGE TODOE MATSUSHIMA" w:date="2018-12-01T11:42:00Z">
          <w:pPr>
            <w:autoSpaceDE w:val="0"/>
            <w:autoSpaceDN w:val="0"/>
            <w:adjustRightInd w:val="0"/>
            <w:spacing w:line="360" w:lineRule="auto"/>
            <w:ind w:firstLine="697"/>
            <w:jc w:val="both"/>
          </w:pPr>
        </w:pPrChange>
      </w:pPr>
      <w:commentRangeStart w:id="626"/>
      <w:r>
        <w:t xml:space="preserve">A primeira funcionalidade a ser apresentada é a tela de </w:t>
      </w:r>
      <w:proofErr w:type="gramStart"/>
      <w:r>
        <w:t>Login ,Figura</w:t>
      </w:r>
      <w:proofErr w:type="gramEnd"/>
      <w:r>
        <w:t xml:space="preserve"> 47, na tela é mostrado o Logo do Software, e os campos de login e senha para acesso. Um dos botões tem a funcionalidade de transmitir os dados para a tentativa de login, e o outro direciona o usuário à pagina de página de cadastro.</w:t>
      </w:r>
      <w:commentRangeEnd w:id="626"/>
      <w:r w:rsidR="00BB5132">
        <w:rPr>
          <w:rStyle w:val="Refdecomentrio"/>
        </w:rPr>
        <w:commentReference w:id="626"/>
      </w:r>
    </w:p>
    <w:p w14:paraId="0C2FA0E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47</w:t>
      </w:r>
      <w:r>
        <w:rPr>
          <w:sz w:val="24"/>
          <w:szCs w:val="24"/>
        </w:rPr>
        <w:fldChar w:fldCharType="end"/>
      </w:r>
      <w:bookmarkStart w:id="627" w:name="_Toc20875"/>
      <w:r>
        <w:rPr>
          <w:sz w:val="24"/>
          <w:szCs w:val="24"/>
        </w:rPr>
        <w:t>. Tela de Login</w:t>
      </w:r>
      <w:r>
        <w:rPr>
          <w:sz w:val="24"/>
          <w:szCs w:val="24"/>
          <w:lang w:val="en-US"/>
        </w:rPr>
        <w:t>.</w:t>
      </w:r>
      <w:bookmarkEnd w:id="627"/>
    </w:p>
    <w:p w14:paraId="1A3B8333" w14:textId="77777777" w:rsidR="001D3659" w:rsidRDefault="005F2F57" w:rsidP="001E062F">
      <w:pPr>
        <w:autoSpaceDE w:val="0"/>
        <w:autoSpaceDN w:val="0"/>
        <w:adjustRightInd w:val="0"/>
        <w:spacing w:after="0" w:line="360" w:lineRule="auto"/>
        <w:ind w:leftChars="50" w:left="120"/>
        <w:jc w:val="center"/>
        <w:pPrChange w:id="628" w:author="JORGE TODOE MATSUSHIMA" w:date="2018-12-01T14:55:00Z">
          <w:pPr>
            <w:autoSpaceDE w:val="0"/>
            <w:autoSpaceDN w:val="0"/>
            <w:adjustRightInd w:val="0"/>
            <w:spacing w:line="360" w:lineRule="auto"/>
            <w:ind w:leftChars="50" w:left="120"/>
            <w:jc w:val="center"/>
          </w:pPr>
        </w:pPrChange>
      </w:pPr>
      <w:r>
        <w:rPr>
          <w:noProof/>
        </w:rPr>
        <w:drawing>
          <wp:inline distT="0" distB="0" distL="114300" distR="114300" wp14:anchorId="2A94B5DF" wp14:editId="2611F5E5">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8"/>
                    <a:stretch>
                      <a:fillRect/>
                    </a:stretch>
                  </pic:blipFill>
                  <pic:spPr>
                    <a:xfrm>
                      <a:off x="0" y="0"/>
                      <a:ext cx="5549265" cy="3125470"/>
                    </a:xfrm>
                    <a:prstGeom prst="rect">
                      <a:avLst/>
                    </a:prstGeom>
                    <a:ln>
                      <a:solidFill>
                        <a:schemeClr val="tx1"/>
                      </a:solidFill>
                    </a:ln>
                  </pic:spPr>
                </pic:pic>
              </a:graphicData>
            </a:graphic>
          </wp:inline>
        </w:drawing>
      </w:r>
    </w:p>
    <w:p w14:paraId="7824FC7D" w14:textId="77777777" w:rsidR="001D3659" w:rsidRPr="0075009A" w:rsidRDefault="005F2F57" w:rsidP="001F44F6">
      <w:pPr>
        <w:autoSpaceDE w:val="0"/>
        <w:autoSpaceDN w:val="0"/>
        <w:adjustRightInd w:val="0"/>
        <w:spacing w:after="0" w:line="360" w:lineRule="auto"/>
        <w:ind w:left="289"/>
        <w:jc w:val="both"/>
        <w:rPr>
          <w:rPrChange w:id="629" w:author="JORGE TODOE MATSUSHIMA" w:date="2018-12-01T11:42:00Z">
            <w:rPr>
              <w:sz w:val="20"/>
            </w:rPr>
          </w:rPrChange>
        </w:rPr>
        <w:pPrChange w:id="630" w:author="JORGE TODOE MATSUSHIMA" w:date="2018-12-01T14:40:00Z">
          <w:pPr>
            <w:autoSpaceDE w:val="0"/>
            <w:autoSpaceDN w:val="0"/>
            <w:adjustRightInd w:val="0"/>
            <w:spacing w:line="360" w:lineRule="auto"/>
            <w:jc w:val="both"/>
          </w:pPr>
        </w:pPrChange>
      </w:pPr>
      <w:r>
        <w:rPr>
          <w:sz w:val="20"/>
        </w:rPr>
        <w:t xml:space="preserve">Fonte: </w:t>
      </w:r>
      <w:r w:rsidRPr="0075009A">
        <w:rPr>
          <w:rPrChange w:id="631" w:author="JORGE TODOE MATSUSHIMA" w:date="2018-12-01T11:42:00Z">
            <w:rPr>
              <w:sz w:val="20"/>
            </w:rPr>
          </w:rPrChange>
        </w:rPr>
        <w:t>O Autor (2018)</w:t>
      </w:r>
    </w:p>
    <w:p w14:paraId="3DF733C2" w14:textId="58D4766A" w:rsidR="001D3659" w:rsidRDefault="005F2F57" w:rsidP="0075009A">
      <w:pPr>
        <w:autoSpaceDE w:val="0"/>
        <w:autoSpaceDN w:val="0"/>
        <w:adjustRightInd w:val="0"/>
        <w:spacing w:after="0" w:line="360" w:lineRule="auto"/>
        <w:ind w:left="289" w:firstLine="697"/>
        <w:jc w:val="both"/>
        <w:pPrChange w:id="632" w:author="JORGE TODOE MATSUSHIMA" w:date="2018-12-01T11:42:00Z">
          <w:pPr>
            <w:autoSpaceDE w:val="0"/>
            <w:autoSpaceDN w:val="0"/>
            <w:adjustRightInd w:val="0"/>
            <w:spacing w:line="360" w:lineRule="auto"/>
            <w:ind w:firstLine="697"/>
            <w:jc w:val="both"/>
          </w:pPr>
        </w:pPrChange>
      </w:pPr>
      <w:r>
        <w:t>Ao clicar no botão de cadastro, será apresentada a Pagina par inserção das informações básicas de cadastro, Figura 48, dependendo do tipo de pessoa escolhido</w:t>
      </w:r>
      <w:ins w:id="633" w:author="JORGE TODOE MATSUSHIMA" w:date="2018-12-01T15:07:00Z">
        <w:r w:rsidR="00BB5132">
          <w:t xml:space="preserve"> </w:t>
        </w:r>
      </w:ins>
      <w:r>
        <w:t xml:space="preserve">(Pessoa Física ou Pessoa Jurídica). Caso seja escolhido Pessoa Física, terá que ser informado CPF, nome, Data de Nascimento e Sexo, caso a Pessoa informada seja Jurídica terá que ser informado CNPJ e razão Social. </w:t>
      </w:r>
      <w:del w:id="634" w:author="JORGE TODOE MATSUSHIMA" w:date="2018-12-01T15:07:00Z">
        <w:r w:rsidDel="00BB5132">
          <w:delText xml:space="preserve">Os </w:delText>
        </w:r>
      </w:del>
      <w:r>
        <w:rPr>
          <w:i/>
          <w:iCs/>
        </w:rPr>
        <w:t xml:space="preserve">Cards </w:t>
      </w:r>
      <w:r>
        <w:t>de endereço e Usuário tem que ser cadastrados obrigatoriamente.</w:t>
      </w:r>
      <w:r>
        <w:br w:type="page"/>
      </w:r>
    </w:p>
    <w:p w14:paraId="4F896621"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48</w:t>
      </w:r>
      <w:r>
        <w:rPr>
          <w:sz w:val="24"/>
          <w:szCs w:val="24"/>
        </w:rPr>
        <w:fldChar w:fldCharType="end"/>
      </w:r>
      <w:bookmarkStart w:id="635" w:name="_Toc27461"/>
      <w:r>
        <w:rPr>
          <w:sz w:val="24"/>
          <w:szCs w:val="24"/>
        </w:rPr>
        <w:t>. Tela de Cadastro</w:t>
      </w:r>
      <w:r>
        <w:rPr>
          <w:sz w:val="24"/>
          <w:szCs w:val="24"/>
          <w:lang w:val="en-US"/>
        </w:rPr>
        <w:t>.</w:t>
      </w:r>
      <w:bookmarkEnd w:id="635"/>
    </w:p>
    <w:p w14:paraId="651FD2DB" w14:textId="77777777" w:rsidR="001D3659" w:rsidRDefault="005F2F57" w:rsidP="001E062F">
      <w:pPr>
        <w:autoSpaceDE w:val="0"/>
        <w:autoSpaceDN w:val="0"/>
        <w:adjustRightInd w:val="0"/>
        <w:spacing w:after="0" w:line="360" w:lineRule="auto"/>
        <w:ind w:leftChars="50" w:left="120"/>
        <w:jc w:val="center"/>
        <w:pPrChange w:id="636"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1A13096B" wp14:editId="675CFC53">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9"/>
                    <a:stretch>
                      <a:fillRect/>
                    </a:stretch>
                  </pic:blipFill>
                  <pic:spPr>
                    <a:xfrm>
                      <a:off x="0" y="0"/>
                      <a:ext cx="2887980" cy="3802380"/>
                    </a:xfrm>
                    <a:prstGeom prst="rect">
                      <a:avLst/>
                    </a:prstGeom>
                    <a:ln>
                      <a:solidFill>
                        <a:schemeClr val="tx1"/>
                      </a:solidFill>
                    </a:ln>
                  </pic:spPr>
                </pic:pic>
              </a:graphicData>
            </a:graphic>
          </wp:inline>
        </w:drawing>
      </w:r>
    </w:p>
    <w:p w14:paraId="10E917B8" w14:textId="77777777" w:rsidR="001D3659" w:rsidRDefault="005F2F57" w:rsidP="001F44F6">
      <w:pPr>
        <w:autoSpaceDE w:val="0"/>
        <w:autoSpaceDN w:val="0"/>
        <w:adjustRightInd w:val="0"/>
        <w:spacing w:after="0" w:line="360" w:lineRule="auto"/>
        <w:ind w:left="289"/>
        <w:jc w:val="both"/>
        <w:rPr>
          <w:sz w:val="20"/>
        </w:rPr>
        <w:pPrChange w:id="637" w:author="JORGE TODOE MATSUSHIMA" w:date="2018-12-01T14:40:00Z">
          <w:pPr>
            <w:autoSpaceDE w:val="0"/>
            <w:autoSpaceDN w:val="0"/>
            <w:adjustRightInd w:val="0"/>
            <w:spacing w:line="360" w:lineRule="auto"/>
            <w:jc w:val="both"/>
          </w:pPr>
        </w:pPrChange>
      </w:pPr>
      <w:r>
        <w:rPr>
          <w:sz w:val="20"/>
        </w:rPr>
        <w:t>Fonte: O Autor (2018)</w:t>
      </w:r>
    </w:p>
    <w:p w14:paraId="593FA07E" w14:textId="77777777" w:rsidR="001D3659" w:rsidRDefault="005F2F57" w:rsidP="0075009A">
      <w:pPr>
        <w:autoSpaceDE w:val="0"/>
        <w:autoSpaceDN w:val="0"/>
        <w:adjustRightInd w:val="0"/>
        <w:spacing w:after="0" w:line="360" w:lineRule="auto"/>
        <w:ind w:left="289" w:firstLine="697"/>
        <w:jc w:val="both"/>
        <w:pPrChange w:id="638" w:author="JORGE TODOE MATSUSHIMA" w:date="2018-12-01T11:42:00Z">
          <w:pPr>
            <w:autoSpaceDE w:val="0"/>
            <w:autoSpaceDN w:val="0"/>
            <w:adjustRightInd w:val="0"/>
            <w:spacing w:line="360" w:lineRule="auto"/>
            <w:ind w:firstLine="697"/>
            <w:jc w:val="both"/>
          </w:pPr>
        </w:pPrChange>
      </w:pPr>
      <w:r>
        <w:t>No menu Principal, localizado à esquerda, são apresentadas todas as Páginas principais, conforme mostrado na Figura 49.</w:t>
      </w:r>
    </w:p>
    <w:p w14:paraId="78FCF9E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49</w:t>
      </w:r>
      <w:r>
        <w:rPr>
          <w:sz w:val="24"/>
          <w:szCs w:val="24"/>
        </w:rPr>
        <w:fldChar w:fldCharType="end"/>
      </w:r>
      <w:bookmarkStart w:id="639" w:name="_Toc28864"/>
      <w:r>
        <w:rPr>
          <w:sz w:val="24"/>
          <w:szCs w:val="24"/>
        </w:rPr>
        <w:t>. Menu Principal</w:t>
      </w:r>
      <w:r>
        <w:rPr>
          <w:sz w:val="24"/>
          <w:szCs w:val="24"/>
          <w:lang w:val="en-US"/>
        </w:rPr>
        <w:t>.</w:t>
      </w:r>
      <w:bookmarkEnd w:id="639"/>
    </w:p>
    <w:p w14:paraId="1C0B3376" w14:textId="77777777" w:rsidR="001D3659" w:rsidRDefault="005F2F57" w:rsidP="001E062F">
      <w:pPr>
        <w:autoSpaceDE w:val="0"/>
        <w:autoSpaceDN w:val="0"/>
        <w:adjustRightInd w:val="0"/>
        <w:spacing w:after="0" w:line="360" w:lineRule="auto"/>
        <w:ind w:leftChars="50" w:left="120"/>
        <w:jc w:val="center"/>
        <w:pPrChange w:id="640"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7548EDAA" wp14:editId="61DCA0B0">
            <wp:extent cx="1360805" cy="3376930"/>
            <wp:effectExtent l="19050" t="19050" r="0" b="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70"/>
                    <a:stretch>
                      <a:fillRect/>
                    </a:stretch>
                  </pic:blipFill>
                  <pic:spPr>
                    <a:xfrm>
                      <a:off x="0" y="0"/>
                      <a:ext cx="1360805" cy="3376930"/>
                    </a:xfrm>
                    <a:prstGeom prst="rect">
                      <a:avLst/>
                    </a:prstGeom>
                    <a:ln>
                      <a:solidFill>
                        <a:schemeClr val="tx1"/>
                      </a:solidFill>
                    </a:ln>
                  </pic:spPr>
                </pic:pic>
              </a:graphicData>
            </a:graphic>
          </wp:inline>
        </w:drawing>
      </w:r>
    </w:p>
    <w:p w14:paraId="74C2001E" w14:textId="77777777" w:rsidR="001D3659" w:rsidRDefault="005F2F57" w:rsidP="001F44F6">
      <w:pPr>
        <w:autoSpaceDE w:val="0"/>
        <w:autoSpaceDN w:val="0"/>
        <w:adjustRightInd w:val="0"/>
        <w:spacing w:after="0" w:line="360" w:lineRule="auto"/>
        <w:ind w:left="289"/>
        <w:jc w:val="both"/>
        <w:rPr>
          <w:sz w:val="20"/>
        </w:rPr>
        <w:pPrChange w:id="641" w:author="JORGE TODOE MATSUSHIMA" w:date="2018-12-01T14:40:00Z">
          <w:pPr>
            <w:autoSpaceDE w:val="0"/>
            <w:autoSpaceDN w:val="0"/>
            <w:adjustRightInd w:val="0"/>
            <w:spacing w:line="360" w:lineRule="auto"/>
            <w:ind w:firstLine="697"/>
            <w:jc w:val="both"/>
          </w:pPr>
        </w:pPrChange>
      </w:pPr>
      <w:r>
        <w:rPr>
          <w:sz w:val="20"/>
        </w:rPr>
        <w:lastRenderedPageBreak/>
        <w:t>Fonte: O Autor (2018)</w:t>
      </w:r>
    </w:p>
    <w:p w14:paraId="518B7F53" w14:textId="77777777" w:rsidR="001D3659" w:rsidRDefault="005F2F57" w:rsidP="003A0055">
      <w:pPr>
        <w:autoSpaceDE w:val="0"/>
        <w:autoSpaceDN w:val="0"/>
        <w:adjustRightInd w:val="0"/>
        <w:spacing w:after="0" w:line="360" w:lineRule="auto"/>
        <w:ind w:left="289" w:firstLine="697"/>
        <w:jc w:val="both"/>
        <w:pPrChange w:id="642" w:author="JORGE TODOE MATSUSHIMA" w:date="2018-12-01T11:42:00Z">
          <w:pPr>
            <w:autoSpaceDE w:val="0"/>
            <w:autoSpaceDN w:val="0"/>
            <w:adjustRightInd w:val="0"/>
            <w:spacing w:line="360" w:lineRule="auto"/>
            <w:ind w:firstLine="697"/>
            <w:jc w:val="both"/>
          </w:pPr>
        </w:pPrChange>
      </w:pPr>
      <w: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14:paraId="6FA079E0"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50</w:t>
      </w:r>
      <w:r>
        <w:rPr>
          <w:sz w:val="24"/>
          <w:szCs w:val="24"/>
        </w:rPr>
        <w:fldChar w:fldCharType="end"/>
      </w:r>
      <w:bookmarkStart w:id="643" w:name="_Toc5148"/>
      <w:r>
        <w:rPr>
          <w:sz w:val="24"/>
          <w:szCs w:val="24"/>
        </w:rPr>
        <w:t>. Listagem de Rotas Criadas</w:t>
      </w:r>
      <w:r>
        <w:rPr>
          <w:sz w:val="24"/>
          <w:szCs w:val="24"/>
          <w:lang w:val="en-US"/>
        </w:rPr>
        <w:t>.</w:t>
      </w:r>
      <w:bookmarkEnd w:id="643"/>
    </w:p>
    <w:p w14:paraId="7A7087B3" w14:textId="77777777" w:rsidR="001D3659" w:rsidRDefault="005F2F57" w:rsidP="001E062F">
      <w:pPr>
        <w:autoSpaceDE w:val="0"/>
        <w:autoSpaceDN w:val="0"/>
        <w:adjustRightInd w:val="0"/>
        <w:spacing w:after="0" w:line="360" w:lineRule="auto"/>
        <w:ind w:leftChars="50" w:left="120"/>
        <w:jc w:val="center"/>
        <w:pPrChange w:id="644"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6F6DCCE6" wp14:editId="625A996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71"/>
                    <a:stretch>
                      <a:fillRect/>
                    </a:stretch>
                  </pic:blipFill>
                  <pic:spPr>
                    <a:xfrm>
                      <a:off x="0" y="0"/>
                      <a:ext cx="1663065" cy="2237105"/>
                    </a:xfrm>
                    <a:prstGeom prst="rect">
                      <a:avLst/>
                    </a:prstGeom>
                    <a:ln>
                      <a:solidFill>
                        <a:schemeClr val="tx1"/>
                      </a:solidFill>
                    </a:ln>
                  </pic:spPr>
                </pic:pic>
              </a:graphicData>
            </a:graphic>
          </wp:inline>
        </w:drawing>
      </w:r>
    </w:p>
    <w:p w14:paraId="4A12CBA6" w14:textId="77777777" w:rsidR="001D3659" w:rsidRDefault="005F2F57" w:rsidP="001F44F6">
      <w:pPr>
        <w:autoSpaceDE w:val="0"/>
        <w:autoSpaceDN w:val="0"/>
        <w:adjustRightInd w:val="0"/>
        <w:spacing w:after="0" w:line="360" w:lineRule="auto"/>
        <w:ind w:left="289"/>
        <w:jc w:val="both"/>
        <w:rPr>
          <w:sz w:val="20"/>
        </w:rPr>
        <w:pPrChange w:id="645" w:author="JORGE TODOE MATSUSHIMA" w:date="2018-12-01T14:41:00Z">
          <w:pPr>
            <w:autoSpaceDE w:val="0"/>
            <w:autoSpaceDN w:val="0"/>
            <w:adjustRightInd w:val="0"/>
            <w:spacing w:line="360" w:lineRule="auto"/>
            <w:ind w:firstLine="697"/>
            <w:jc w:val="both"/>
          </w:pPr>
        </w:pPrChange>
      </w:pPr>
      <w:r>
        <w:rPr>
          <w:sz w:val="20"/>
        </w:rPr>
        <w:t>Fonte: O Autor (2018)</w:t>
      </w:r>
    </w:p>
    <w:p w14:paraId="4E1B6F4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51</w:t>
      </w:r>
      <w:r>
        <w:rPr>
          <w:sz w:val="24"/>
          <w:szCs w:val="24"/>
        </w:rPr>
        <w:fldChar w:fldCharType="end"/>
      </w:r>
      <w:bookmarkStart w:id="646" w:name="_Toc23854"/>
      <w:r>
        <w:rPr>
          <w:sz w:val="24"/>
          <w:szCs w:val="24"/>
        </w:rPr>
        <w:t>. Página de detalhamento da Rota</w:t>
      </w:r>
      <w:r>
        <w:rPr>
          <w:sz w:val="24"/>
          <w:szCs w:val="24"/>
          <w:lang w:val="en-US"/>
        </w:rPr>
        <w:t>.</w:t>
      </w:r>
      <w:bookmarkEnd w:id="646"/>
    </w:p>
    <w:p w14:paraId="0D87E330" w14:textId="77777777" w:rsidR="001D3659" w:rsidRDefault="005F2F57">
      <w:pPr>
        <w:autoSpaceDE w:val="0"/>
        <w:autoSpaceDN w:val="0"/>
        <w:adjustRightInd w:val="0"/>
        <w:spacing w:line="360" w:lineRule="auto"/>
        <w:ind w:leftChars="50" w:left="120"/>
        <w:jc w:val="center"/>
      </w:pPr>
      <w:r>
        <w:rPr>
          <w:noProof/>
        </w:rPr>
        <w:lastRenderedPageBreak/>
        <w:drawing>
          <wp:inline distT="0" distB="0" distL="114300" distR="114300" wp14:anchorId="48BAE199" wp14:editId="1E21547A">
            <wp:extent cx="1970405" cy="2936240"/>
            <wp:effectExtent l="19050" t="19050" r="0" b="0"/>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72"/>
                    <a:stretch>
                      <a:fillRect/>
                    </a:stretch>
                  </pic:blipFill>
                  <pic:spPr>
                    <a:xfrm>
                      <a:off x="0" y="0"/>
                      <a:ext cx="1970405" cy="2936240"/>
                    </a:xfrm>
                    <a:prstGeom prst="rect">
                      <a:avLst/>
                    </a:prstGeom>
                    <a:ln>
                      <a:solidFill>
                        <a:schemeClr val="tx1"/>
                      </a:solidFill>
                    </a:ln>
                  </pic:spPr>
                </pic:pic>
              </a:graphicData>
            </a:graphic>
          </wp:inline>
        </w:drawing>
      </w:r>
    </w:p>
    <w:p w14:paraId="3123625C" w14:textId="77777777" w:rsidR="001D3659" w:rsidRDefault="005F2F57" w:rsidP="001F44F6">
      <w:pPr>
        <w:autoSpaceDE w:val="0"/>
        <w:autoSpaceDN w:val="0"/>
        <w:adjustRightInd w:val="0"/>
        <w:spacing w:after="0" w:line="360" w:lineRule="auto"/>
        <w:ind w:left="289"/>
        <w:jc w:val="both"/>
        <w:rPr>
          <w:sz w:val="20"/>
        </w:rPr>
        <w:pPrChange w:id="647" w:author="JORGE TODOE MATSUSHIMA" w:date="2018-12-01T14:41:00Z">
          <w:pPr>
            <w:autoSpaceDE w:val="0"/>
            <w:autoSpaceDN w:val="0"/>
            <w:adjustRightInd w:val="0"/>
            <w:spacing w:line="360" w:lineRule="auto"/>
            <w:ind w:firstLine="697"/>
            <w:jc w:val="both"/>
          </w:pPr>
        </w:pPrChange>
      </w:pPr>
      <w:r>
        <w:rPr>
          <w:sz w:val="20"/>
        </w:rPr>
        <w:t>Fonte: O Autor (2018)</w:t>
      </w:r>
    </w:p>
    <w:p w14:paraId="3581268F" w14:textId="77777777" w:rsidR="001D3659" w:rsidRDefault="005F2F57" w:rsidP="003A0055">
      <w:pPr>
        <w:autoSpaceDE w:val="0"/>
        <w:autoSpaceDN w:val="0"/>
        <w:adjustRightInd w:val="0"/>
        <w:spacing w:after="0" w:line="360" w:lineRule="auto"/>
        <w:ind w:left="289" w:firstLine="697"/>
        <w:jc w:val="both"/>
        <w:pPrChange w:id="648" w:author="JORGE TODOE MATSUSHIMA" w:date="2018-12-01T11:42:00Z">
          <w:pPr>
            <w:autoSpaceDE w:val="0"/>
            <w:autoSpaceDN w:val="0"/>
            <w:adjustRightInd w:val="0"/>
            <w:spacing w:line="360" w:lineRule="auto"/>
            <w:ind w:firstLine="697"/>
            <w:jc w:val="both"/>
          </w:pPr>
        </w:pPrChange>
      </w:pPr>
      <w:r>
        <w:t>Quando clicar em abrir rota no Google Maps ele será direcionado ao Google maps com a Rota já sendo carregada automaticamente conforme Figura 52.</w:t>
      </w:r>
    </w:p>
    <w:p w14:paraId="36B10C33"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52</w:t>
      </w:r>
      <w:r>
        <w:rPr>
          <w:sz w:val="24"/>
          <w:szCs w:val="24"/>
        </w:rPr>
        <w:fldChar w:fldCharType="end"/>
      </w:r>
      <w:bookmarkStart w:id="649" w:name="_Toc7363"/>
      <w:r>
        <w:rPr>
          <w:sz w:val="24"/>
          <w:szCs w:val="24"/>
        </w:rPr>
        <w:t>. Rota Criada Aberta no Google Maps</w:t>
      </w:r>
      <w:r>
        <w:rPr>
          <w:sz w:val="24"/>
          <w:szCs w:val="24"/>
          <w:lang w:val="en-US"/>
        </w:rPr>
        <w:t>.</w:t>
      </w:r>
      <w:bookmarkEnd w:id="649"/>
    </w:p>
    <w:p w14:paraId="412DC89C" w14:textId="77777777" w:rsidR="001D3659" w:rsidRDefault="005F2F57" w:rsidP="001E062F">
      <w:pPr>
        <w:autoSpaceDE w:val="0"/>
        <w:autoSpaceDN w:val="0"/>
        <w:adjustRightInd w:val="0"/>
        <w:spacing w:after="0" w:line="360" w:lineRule="auto"/>
        <w:ind w:leftChars="50" w:left="120"/>
        <w:jc w:val="center"/>
        <w:pPrChange w:id="650"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3A300161" wp14:editId="2490AFCD">
            <wp:extent cx="4990465" cy="3329940"/>
            <wp:effectExtent l="19050" t="19050" r="635" b="3810"/>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73"/>
                    <a:stretch>
                      <a:fillRect/>
                    </a:stretch>
                  </pic:blipFill>
                  <pic:spPr>
                    <a:xfrm>
                      <a:off x="0" y="0"/>
                      <a:ext cx="4990465" cy="3329940"/>
                    </a:xfrm>
                    <a:prstGeom prst="rect">
                      <a:avLst/>
                    </a:prstGeom>
                    <a:ln>
                      <a:solidFill>
                        <a:schemeClr val="tx1"/>
                      </a:solidFill>
                    </a:ln>
                  </pic:spPr>
                </pic:pic>
              </a:graphicData>
            </a:graphic>
          </wp:inline>
        </w:drawing>
      </w:r>
    </w:p>
    <w:p w14:paraId="1475D879" w14:textId="77777777" w:rsidR="001D3659" w:rsidRDefault="005F2F57" w:rsidP="001F44F6">
      <w:pPr>
        <w:autoSpaceDE w:val="0"/>
        <w:autoSpaceDN w:val="0"/>
        <w:adjustRightInd w:val="0"/>
        <w:spacing w:after="0" w:line="360" w:lineRule="auto"/>
        <w:ind w:left="289"/>
        <w:jc w:val="both"/>
        <w:rPr>
          <w:sz w:val="20"/>
        </w:rPr>
        <w:pPrChange w:id="651" w:author="JORGE TODOE MATSUSHIMA" w:date="2018-12-01T14:41:00Z">
          <w:pPr>
            <w:autoSpaceDE w:val="0"/>
            <w:autoSpaceDN w:val="0"/>
            <w:adjustRightInd w:val="0"/>
            <w:spacing w:line="360" w:lineRule="auto"/>
            <w:jc w:val="both"/>
          </w:pPr>
        </w:pPrChange>
      </w:pPr>
      <w:r>
        <w:rPr>
          <w:sz w:val="20"/>
        </w:rPr>
        <w:t>Fonte: O Autor (2018)</w:t>
      </w:r>
    </w:p>
    <w:p w14:paraId="07FE5E98" w14:textId="77777777" w:rsidR="001D3659" w:rsidRDefault="005F2F57" w:rsidP="003A0055">
      <w:pPr>
        <w:autoSpaceDE w:val="0"/>
        <w:autoSpaceDN w:val="0"/>
        <w:adjustRightInd w:val="0"/>
        <w:spacing w:after="0" w:line="360" w:lineRule="auto"/>
        <w:ind w:left="289" w:firstLine="697"/>
        <w:jc w:val="both"/>
        <w:pPrChange w:id="652" w:author="JORGE TODOE MATSUSHIMA" w:date="2018-12-01T11:42:00Z">
          <w:pPr>
            <w:autoSpaceDE w:val="0"/>
            <w:autoSpaceDN w:val="0"/>
            <w:adjustRightInd w:val="0"/>
            <w:spacing w:line="360" w:lineRule="auto"/>
            <w:ind w:firstLine="697"/>
            <w:jc w:val="both"/>
          </w:pPr>
        </w:pPrChange>
      </w:pPr>
      <w:r>
        <w:t xml:space="preserve">Na Página de Geração de Rotas, a medida que os ceps vão sendo inseridos, eles são listados, podendo ser removidos caso tenham sido inseridos erroneamente, Figura 53. Todos os ceps inseridos são validados antes de aparecerem na listagem. Ao final da </w:t>
      </w:r>
      <w:r>
        <w:lastRenderedPageBreak/>
        <w:t>Inserção dos ceps o usuário pode clicar no botão Gerar</w:t>
      </w:r>
      <w:del w:id="653" w:author="JORGE TODOE MATSUSHIMA" w:date="2018-12-01T15:07:00Z">
        <w:r w:rsidDel="00BB5132">
          <w:delText xml:space="preserve"> </w:delText>
        </w:r>
      </w:del>
      <w:r>
        <w:t xml:space="preserve"> Rota para que sua rota seja calculada e o botão para abrir no Google Maps apareça, Figura 54.</w:t>
      </w:r>
    </w:p>
    <w:p w14:paraId="447FAF6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53</w:t>
      </w:r>
      <w:r>
        <w:rPr>
          <w:sz w:val="24"/>
          <w:szCs w:val="24"/>
        </w:rPr>
        <w:fldChar w:fldCharType="end"/>
      </w:r>
      <w:bookmarkStart w:id="654" w:name="_Toc9990"/>
      <w:r>
        <w:rPr>
          <w:sz w:val="24"/>
          <w:szCs w:val="24"/>
        </w:rPr>
        <w:t>. Página para Gerar a Rota</w:t>
      </w:r>
      <w:r>
        <w:rPr>
          <w:sz w:val="24"/>
          <w:szCs w:val="24"/>
          <w:lang w:val="en-US"/>
        </w:rPr>
        <w:t>.</w:t>
      </w:r>
      <w:bookmarkEnd w:id="654"/>
    </w:p>
    <w:p w14:paraId="717804FC" w14:textId="77777777" w:rsidR="001D3659" w:rsidRDefault="005F2F57" w:rsidP="001E062F">
      <w:pPr>
        <w:autoSpaceDE w:val="0"/>
        <w:autoSpaceDN w:val="0"/>
        <w:adjustRightInd w:val="0"/>
        <w:spacing w:after="0" w:line="360" w:lineRule="auto"/>
        <w:ind w:leftChars="50" w:left="120"/>
        <w:jc w:val="center"/>
        <w:pPrChange w:id="655"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62CC8053" wp14:editId="5A63E796">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74"/>
                    <a:stretch>
                      <a:fillRect/>
                    </a:stretch>
                  </pic:blipFill>
                  <pic:spPr>
                    <a:xfrm>
                      <a:off x="0" y="0"/>
                      <a:ext cx="1547495" cy="2552065"/>
                    </a:xfrm>
                    <a:prstGeom prst="rect">
                      <a:avLst/>
                    </a:prstGeom>
                    <a:ln>
                      <a:solidFill>
                        <a:schemeClr val="tx1"/>
                      </a:solidFill>
                    </a:ln>
                  </pic:spPr>
                </pic:pic>
              </a:graphicData>
            </a:graphic>
          </wp:inline>
        </w:drawing>
      </w:r>
    </w:p>
    <w:p w14:paraId="24643534" w14:textId="77777777" w:rsidR="001D3659" w:rsidRDefault="005F2F57" w:rsidP="001F44F6">
      <w:pPr>
        <w:autoSpaceDE w:val="0"/>
        <w:autoSpaceDN w:val="0"/>
        <w:adjustRightInd w:val="0"/>
        <w:spacing w:after="0" w:line="360" w:lineRule="auto"/>
        <w:ind w:left="289"/>
        <w:jc w:val="both"/>
        <w:rPr>
          <w:sz w:val="20"/>
        </w:rPr>
        <w:pPrChange w:id="656" w:author="JORGE TODOE MATSUSHIMA" w:date="2018-12-01T14:41:00Z">
          <w:pPr>
            <w:autoSpaceDE w:val="0"/>
            <w:autoSpaceDN w:val="0"/>
            <w:adjustRightInd w:val="0"/>
            <w:spacing w:line="360" w:lineRule="auto"/>
            <w:jc w:val="both"/>
          </w:pPr>
        </w:pPrChange>
      </w:pPr>
      <w:r>
        <w:rPr>
          <w:sz w:val="20"/>
        </w:rPr>
        <w:t>Fonte: O Autor (2018)</w:t>
      </w:r>
    </w:p>
    <w:p w14:paraId="3359D6E5" w14:textId="77777777" w:rsidR="001D3659" w:rsidRDefault="001D3659">
      <w:pPr>
        <w:autoSpaceDE w:val="0"/>
        <w:autoSpaceDN w:val="0"/>
        <w:adjustRightInd w:val="0"/>
        <w:spacing w:line="360" w:lineRule="auto"/>
        <w:jc w:val="both"/>
        <w:rPr>
          <w:sz w:val="20"/>
        </w:rPr>
      </w:pPr>
    </w:p>
    <w:p w14:paraId="1895E237"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54</w:t>
      </w:r>
      <w:r>
        <w:rPr>
          <w:sz w:val="24"/>
          <w:szCs w:val="24"/>
        </w:rPr>
        <w:fldChar w:fldCharType="end"/>
      </w:r>
      <w:bookmarkStart w:id="657" w:name="_Toc30223"/>
      <w:r>
        <w:rPr>
          <w:sz w:val="24"/>
          <w:szCs w:val="24"/>
        </w:rPr>
        <w:t>. Página Após Rota Ser Gerada</w:t>
      </w:r>
      <w:r>
        <w:rPr>
          <w:sz w:val="24"/>
          <w:szCs w:val="24"/>
          <w:lang w:val="en-US"/>
        </w:rPr>
        <w:t>.</w:t>
      </w:r>
      <w:bookmarkEnd w:id="657"/>
    </w:p>
    <w:p w14:paraId="49141559" w14:textId="77777777" w:rsidR="001D3659" w:rsidRDefault="005F2F57" w:rsidP="001E062F">
      <w:pPr>
        <w:autoSpaceDE w:val="0"/>
        <w:autoSpaceDN w:val="0"/>
        <w:adjustRightInd w:val="0"/>
        <w:spacing w:after="0" w:line="360" w:lineRule="auto"/>
        <w:ind w:leftChars="50" w:left="120"/>
        <w:jc w:val="center"/>
        <w:pPrChange w:id="658"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45B853DD" wp14:editId="4B760E1D">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75"/>
                    <a:stretch>
                      <a:fillRect/>
                    </a:stretch>
                  </pic:blipFill>
                  <pic:spPr>
                    <a:xfrm>
                      <a:off x="0" y="0"/>
                      <a:ext cx="2115820" cy="2665730"/>
                    </a:xfrm>
                    <a:prstGeom prst="rect">
                      <a:avLst/>
                    </a:prstGeom>
                    <a:noFill/>
                    <a:ln w="9525">
                      <a:solidFill>
                        <a:schemeClr val="tx1"/>
                      </a:solidFill>
                    </a:ln>
                  </pic:spPr>
                </pic:pic>
              </a:graphicData>
            </a:graphic>
          </wp:inline>
        </w:drawing>
      </w:r>
    </w:p>
    <w:p w14:paraId="2283C81B" w14:textId="77777777" w:rsidR="001D3659" w:rsidRDefault="005F2F57" w:rsidP="001F44F6">
      <w:pPr>
        <w:autoSpaceDE w:val="0"/>
        <w:autoSpaceDN w:val="0"/>
        <w:adjustRightInd w:val="0"/>
        <w:spacing w:after="0" w:line="360" w:lineRule="auto"/>
        <w:ind w:left="289"/>
        <w:jc w:val="both"/>
        <w:rPr>
          <w:sz w:val="20"/>
        </w:rPr>
        <w:pPrChange w:id="659" w:author="JORGE TODOE MATSUSHIMA" w:date="2018-12-01T14:41:00Z">
          <w:pPr>
            <w:autoSpaceDE w:val="0"/>
            <w:autoSpaceDN w:val="0"/>
            <w:adjustRightInd w:val="0"/>
            <w:spacing w:line="360" w:lineRule="auto"/>
            <w:jc w:val="both"/>
          </w:pPr>
        </w:pPrChange>
      </w:pPr>
      <w:r>
        <w:rPr>
          <w:sz w:val="20"/>
        </w:rPr>
        <w:t>Fonte: O Autor (2018)</w:t>
      </w:r>
    </w:p>
    <w:p w14:paraId="34A0864E" w14:textId="77777777" w:rsidR="001D3659" w:rsidRDefault="005F2F57" w:rsidP="003A0055">
      <w:pPr>
        <w:autoSpaceDE w:val="0"/>
        <w:autoSpaceDN w:val="0"/>
        <w:adjustRightInd w:val="0"/>
        <w:spacing w:after="0" w:line="360" w:lineRule="auto"/>
        <w:ind w:left="289" w:firstLine="697"/>
        <w:jc w:val="both"/>
        <w:pPrChange w:id="660" w:author="JORGE TODOE MATSUSHIMA" w:date="2018-12-01T11:42:00Z">
          <w:pPr>
            <w:autoSpaceDE w:val="0"/>
            <w:autoSpaceDN w:val="0"/>
            <w:adjustRightInd w:val="0"/>
            <w:spacing w:line="360" w:lineRule="auto"/>
            <w:ind w:firstLine="697"/>
            <w:jc w:val="both"/>
          </w:pPr>
        </w:pPrChange>
      </w:pPr>
      <w:r>
        <w:t>Neste exemplo o Campo Lista de Responsáveis por endereços ficou em branco pois, o usuário é Pessoa Física e não possui nenhum tipo de parametrização de Regiões.</w:t>
      </w:r>
    </w:p>
    <w:p w14:paraId="0D4D37A7" w14:textId="77777777" w:rsidR="001D3659" w:rsidRDefault="005F2F57" w:rsidP="003A0055">
      <w:pPr>
        <w:autoSpaceDE w:val="0"/>
        <w:autoSpaceDN w:val="0"/>
        <w:adjustRightInd w:val="0"/>
        <w:spacing w:after="0" w:line="360" w:lineRule="auto"/>
        <w:ind w:left="289" w:firstLine="697"/>
        <w:jc w:val="both"/>
        <w:pPrChange w:id="661" w:author="JORGE TODOE MATSUSHIMA" w:date="2018-12-01T11:42:00Z">
          <w:pPr>
            <w:autoSpaceDE w:val="0"/>
            <w:autoSpaceDN w:val="0"/>
            <w:adjustRightInd w:val="0"/>
            <w:spacing w:line="360" w:lineRule="auto"/>
            <w:ind w:firstLine="697"/>
            <w:jc w:val="both"/>
          </w:pPr>
        </w:pPrChange>
      </w:pPr>
      <w:r>
        <w:t>Dentro do menu principal existe a opção de acessar o endereço cadastrado do usuário Figura 55, tendo a opção de realizar alteração, caso necessário.</w:t>
      </w:r>
    </w:p>
    <w:p w14:paraId="665CC8EC"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55</w:t>
      </w:r>
      <w:r>
        <w:rPr>
          <w:sz w:val="24"/>
          <w:szCs w:val="24"/>
        </w:rPr>
        <w:fldChar w:fldCharType="end"/>
      </w:r>
      <w:bookmarkStart w:id="662" w:name="_Toc7645"/>
      <w:r>
        <w:rPr>
          <w:sz w:val="24"/>
          <w:szCs w:val="24"/>
        </w:rPr>
        <w:t>. Página de Endereço</w:t>
      </w:r>
      <w:r>
        <w:rPr>
          <w:sz w:val="24"/>
          <w:szCs w:val="24"/>
          <w:lang w:val="en-US"/>
        </w:rPr>
        <w:t>.</w:t>
      </w:r>
      <w:bookmarkEnd w:id="662"/>
    </w:p>
    <w:p w14:paraId="1094FBF9" w14:textId="77777777" w:rsidR="001D3659" w:rsidRDefault="005F2F57" w:rsidP="001E062F">
      <w:pPr>
        <w:autoSpaceDE w:val="0"/>
        <w:autoSpaceDN w:val="0"/>
        <w:adjustRightInd w:val="0"/>
        <w:spacing w:after="0" w:line="360" w:lineRule="auto"/>
        <w:ind w:leftChars="50" w:left="120"/>
        <w:jc w:val="center"/>
        <w:pPrChange w:id="663" w:author="JORGE TODOE MATSUSHIMA" w:date="2018-12-01T14:56:00Z">
          <w:pPr>
            <w:autoSpaceDE w:val="0"/>
            <w:autoSpaceDN w:val="0"/>
            <w:adjustRightInd w:val="0"/>
            <w:spacing w:line="360" w:lineRule="auto"/>
            <w:ind w:leftChars="50" w:left="120"/>
            <w:jc w:val="center"/>
          </w:pPr>
        </w:pPrChange>
      </w:pPr>
      <w:r>
        <w:rPr>
          <w:noProof/>
        </w:rPr>
        <w:lastRenderedPageBreak/>
        <w:drawing>
          <wp:inline distT="0" distB="0" distL="114300" distR="114300" wp14:anchorId="0B085DA8" wp14:editId="5AFDB7D1">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76"/>
                    <a:stretch>
                      <a:fillRect/>
                    </a:stretch>
                  </pic:blipFill>
                  <pic:spPr>
                    <a:xfrm>
                      <a:off x="0" y="0"/>
                      <a:ext cx="2285365" cy="1476375"/>
                    </a:xfrm>
                    <a:prstGeom prst="rect">
                      <a:avLst/>
                    </a:prstGeom>
                    <a:ln>
                      <a:solidFill>
                        <a:schemeClr val="tx1"/>
                      </a:solidFill>
                    </a:ln>
                  </pic:spPr>
                </pic:pic>
              </a:graphicData>
            </a:graphic>
          </wp:inline>
        </w:drawing>
      </w:r>
    </w:p>
    <w:p w14:paraId="3E934B0F" w14:textId="77777777" w:rsidR="001D3659" w:rsidRDefault="005F2F57" w:rsidP="001F44F6">
      <w:pPr>
        <w:autoSpaceDE w:val="0"/>
        <w:autoSpaceDN w:val="0"/>
        <w:adjustRightInd w:val="0"/>
        <w:spacing w:after="0" w:line="360" w:lineRule="auto"/>
        <w:ind w:left="289"/>
        <w:jc w:val="both"/>
        <w:rPr>
          <w:sz w:val="20"/>
        </w:rPr>
        <w:pPrChange w:id="664" w:author="JORGE TODOE MATSUSHIMA" w:date="2018-12-01T14:41:00Z">
          <w:pPr>
            <w:autoSpaceDE w:val="0"/>
            <w:autoSpaceDN w:val="0"/>
            <w:adjustRightInd w:val="0"/>
            <w:spacing w:line="360" w:lineRule="auto"/>
            <w:ind w:left="289"/>
          </w:pPr>
        </w:pPrChange>
      </w:pPr>
      <w:r>
        <w:rPr>
          <w:sz w:val="20"/>
        </w:rPr>
        <w:t>Fonte: O Autor (2018)</w:t>
      </w:r>
    </w:p>
    <w:p w14:paraId="33B362DB" w14:textId="77777777" w:rsidR="001D3659" w:rsidRPr="001E062F" w:rsidRDefault="005F2F57" w:rsidP="00E06F7F">
      <w:pPr>
        <w:autoSpaceDE w:val="0"/>
        <w:autoSpaceDN w:val="0"/>
        <w:adjustRightInd w:val="0"/>
        <w:spacing w:after="0" w:line="360" w:lineRule="auto"/>
        <w:ind w:left="289" w:firstLine="697"/>
        <w:jc w:val="both"/>
        <w:rPr>
          <w:rPrChange w:id="665" w:author="JORGE TODOE MATSUSHIMA" w:date="2018-12-01T14:56:00Z">
            <w:rPr>
              <w:sz w:val="20"/>
            </w:rPr>
          </w:rPrChange>
        </w:rPr>
        <w:pPrChange w:id="666" w:author="JORGE TODOE MATSUSHIMA" w:date="2018-12-01T11:44:00Z">
          <w:pPr>
            <w:autoSpaceDE w:val="0"/>
            <w:autoSpaceDN w:val="0"/>
            <w:adjustRightInd w:val="0"/>
            <w:spacing w:line="360" w:lineRule="auto"/>
            <w:ind w:firstLine="697"/>
            <w:jc w:val="both"/>
          </w:pPr>
        </w:pPrChange>
      </w:pPr>
      <w:r w:rsidRPr="001E062F">
        <w:rPr>
          <w:rPrChange w:id="667" w:author="JORGE TODOE MATSUSHIMA" w:date="2018-12-01T14:56:00Z">
            <w:rPr>
              <w:sz w:val="20"/>
            </w:rPr>
          </w:rPrChange>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14:paraId="03E42E53" w14:textId="77777777" w:rsidR="001D3659" w:rsidRDefault="005F2F57">
      <w:pPr>
        <w:autoSpaceDE w:val="0"/>
        <w:autoSpaceDN w:val="0"/>
        <w:adjustRightInd w:val="0"/>
        <w:spacing w:line="360" w:lineRule="auto"/>
        <w:jc w:val="both"/>
        <w:rPr>
          <w:b/>
          <w:bCs/>
        </w:rPr>
      </w:pPr>
      <w:r>
        <w:rPr>
          <w:b/>
          <w:bCs/>
        </w:rPr>
        <w:br w:type="page"/>
      </w:r>
    </w:p>
    <w:p w14:paraId="63D1D38F"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56</w:t>
      </w:r>
      <w:r>
        <w:rPr>
          <w:sz w:val="24"/>
          <w:szCs w:val="24"/>
        </w:rPr>
        <w:fldChar w:fldCharType="end"/>
      </w:r>
      <w:bookmarkStart w:id="668" w:name="_Toc1368"/>
      <w:r>
        <w:rPr>
          <w:sz w:val="24"/>
          <w:szCs w:val="24"/>
        </w:rPr>
        <w:t>. Página Empresa</w:t>
      </w:r>
      <w:r>
        <w:rPr>
          <w:sz w:val="24"/>
          <w:szCs w:val="24"/>
          <w:lang w:val="en-US"/>
        </w:rPr>
        <w:t>.</w:t>
      </w:r>
      <w:bookmarkEnd w:id="668"/>
    </w:p>
    <w:p w14:paraId="03ADF1A4" w14:textId="77777777" w:rsidR="001D3659" w:rsidRDefault="005F2F57" w:rsidP="001E062F">
      <w:pPr>
        <w:autoSpaceDE w:val="0"/>
        <w:autoSpaceDN w:val="0"/>
        <w:adjustRightInd w:val="0"/>
        <w:spacing w:after="0" w:line="360" w:lineRule="auto"/>
        <w:ind w:leftChars="50" w:left="120"/>
        <w:jc w:val="center"/>
        <w:pPrChange w:id="669" w:author="JORGE TODOE MATSUSHIMA" w:date="2018-12-01T14:56:00Z">
          <w:pPr>
            <w:autoSpaceDE w:val="0"/>
            <w:autoSpaceDN w:val="0"/>
            <w:adjustRightInd w:val="0"/>
            <w:spacing w:line="360" w:lineRule="auto"/>
            <w:ind w:leftChars="50" w:left="120"/>
            <w:jc w:val="center"/>
          </w:pPr>
        </w:pPrChange>
      </w:pPr>
      <w:r>
        <w:rPr>
          <w:noProof/>
        </w:rPr>
        <w:drawing>
          <wp:inline distT="0" distB="0" distL="114300" distR="114300" wp14:anchorId="5281B932" wp14:editId="55AA9F0F">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77"/>
                    <a:stretch>
                      <a:fillRect/>
                    </a:stretch>
                  </pic:blipFill>
                  <pic:spPr>
                    <a:xfrm>
                      <a:off x="0" y="0"/>
                      <a:ext cx="2995295" cy="4562475"/>
                    </a:xfrm>
                    <a:prstGeom prst="rect">
                      <a:avLst/>
                    </a:prstGeom>
                    <a:ln>
                      <a:solidFill>
                        <a:schemeClr val="tx1"/>
                      </a:solidFill>
                    </a:ln>
                  </pic:spPr>
                </pic:pic>
              </a:graphicData>
            </a:graphic>
          </wp:inline>
        </w:drawing>
      </w:r>
    </w:p>
    <w:p w14:paraId="431BC824" w14:textId="77777777" w:rsidR="001D3659" w:rsidRDefault="005F2F57" w:rsidP="001F44F6">
      <w:pPr>
        <w:autoSpaceDE w:val="0"/>
        <w:autoSpaceDN w:val="0"/>
        <w:adjustRightInd w:val="0"/>
        <w:spacing w:after="0" w:line="360" w:lineRule="auto"/>
        <w:ind w:left="289"/>
        <w:jc w:val="both"/>
        <w:rPr>
          <w:sz w:val="20"/>
        </w:rPr>
        <w:pPrChange w:id="670" w:author="JORGE TODOE MATSUSHIMA" w:date="2018-12-01T14:41:00Z">
          <w:pPr>
            <w:autoSpaceDE w:val="0"/>
            <w:autoSpaceDN w:val="0"/>
            <w:adjustRightInd w:val="0"/>
            <w:spacing w:line="360" w:lineRule="auto"/>
            <w:jc w:val="both"/>
          </w:pPr>
        </w:pPrChange>
      </w:pPr>
      <w:r>
        <w:rPr>
          <w:sz w:val="20"/>
        </w:rPr>
        <w:t>Fonte: O Autor (2018)</w:t>
      </w:r>
    </w:p>
    <w:p w14:paraId="1BD9E353" w14:textId="77777777" w:rsidR="001D3659" w:rsidRDefault="001D3659" w:rsidP="00E06F7F">
      <w:pPr>
        <w:autoSpaceDE w:val="0"/>
        <w:autoSpaceDN w:val="0"/>
        <w:adjustRightInd w:val="0"/>
        <w:spacing w:after="0" w:line="360" w:lineRule="auto"/>
        <w:ind w:left="289" w:firstLine="697"/>
        <w:jc w:val="both"/>
        <w:rPr>
          <w:sz w:val="20"/>
        </w:rPr>
        <w:pPrChange w:id="671" w:author="JORGE TODOE MATSUSHIMA" w:date="2018-12-01T11:44:00Z">
          <w:pPr>
            <w:autoSpaceDE w:val="0"/>
            <w:autoSpaceDN w:val="0"/>
            <w:adjustRightInd w:val="0"/>
            <w:spacing w:line="360" w:lineRule="auto"/>
            <w:ind w:left="0"/>
            <w:jc w:val="both"/>
          </w:pPr>
        </w:pPrChange>
      </w:pPr>
    </w:p>
    <w:p w14:paraId="10F29D4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57</w:t>
      </w:r>
      <w:r>
        <w:rPr>
          <w:sz w:val="24"/>
          <w:szCs w:val="24"/>
        </w:rPr>
        <w:fldChar w:fldCharType="end"/>
      </w:r>
      <w:bookmarkStart w:id="672" w:name="_Toc13312"/>
      <w:r>
        <w:rPr>
          <w:sz w:val="24"/>
          <w:szCs w:val="24"/>
        </w:rPr>
        <w:t>. Página de Filiais da Empresa</w:t>
      </w:r>
      <w:r>
        <w:rPr>
          <w:sz w:val="24"/>
          <w:szCs w:val="24"/>
          <w:lang w:val="en-US"/>
        </w:rPr>
        <w:t>.</w:t>
      </w:r>
      <w:bookmarkEnd w:id="672"/>
    </w:p>
    <w:p w14:paraId="46877FA2" w14:textId="77777777" w:rsidR="001D3659" w:rsidRDefault="005F2F57" w:rsidP="001E062F">
      <w:pPr>
        <w:autoSpaceDE w:val="0"/>
        <w:autoSpaceDN w:val="0"/>
        <w:adjustRightInd w:val="0"/>
        <w:spacing w:after="0" w:line="360" w:lineRule="auto"/>
        <w:ind w:leftChars="50" w:left="120"/>
        <w:jc w:val="center"/>
        <w:pPrChange w:id="673" w:author="JORGE TODOE MATSUSHIMA" w:date="2018-12-01T14:57:00Z">
          <w:pPr>
            <w:autoSpaceDE w:val="0"/>
            <w:autoSpaceDN w:val="0"/>
            <w:adjustRightInd w:val="0"/>
            <w:spacing w:line="360" w:lineRule="auto"/>
            <w:ind w:leftChars="50" w:left="120"/>
            <w:jc w:val="center"/>
          </w:pPr>
        </w:pPrChange>
      </w:pPr>
      <w:r>
        <w:rPr>
          <w:noProof/>
        </w:rPr>
        <w:drawing>
          <wp:inline distT="0" distB="0" distL="114300" distR="114300" wp14:anchorId="0DA4F1DF" wp14:editId="0BDFAF5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8"/>
                    <a:stretch>
                      <a:fillRect/>
                    </a:stretch>
                  </pic:blipFill>
                  <pic:spPr>
                    <a:xfrm>
                      <a:off x="0" y="0"/>
                      <a:ext cx="2144395" cy="1219835"/>
                    </a:xfrm>
                    <a:prstGeom prst="rect">
                      <a:avLst/>
                    </a:prstGeom>
                    <a:noFill/>
                    <a:ln w="9525">
                      <a:solidFill>
                        <a:schemeClr val="tx1"/>
                      </a:solidFill>
                    </a:ln>
                  </pic:spPr>
                </pic:pic>
              </a:graphicData>
            </a:graphic>
          </wp:inline>
        </w:drawing>
      </w:r>
    </w:p>
    <w:p w14:paraId="57384C75" w14:textId="77777777" w:rsidR="001D3659" w:rsidRDefault="005F2F57" w:rsidP="001F44F6">
      <w:pPr>
        <w:autoSpaceDE w:val="0"/>
        <w:autoSpaceDN w:val="0"/>
        <w:adjustRightInd w:val="0"/>
        <w:spacing w:after="0" w:line="360" w:lineRule="auto"/>
        <w:ind w:left="289"/>
        <w:jc w:val="both"/>
        <w:rPr>
          <w:sz w:val="20"/>
        </w:rPr>
        <w:pPrChange w:id="674" w:author="JORGE TODOE MATSUSHIMA" w:date="2018-12-01T14:41:00Z">
          <w:pPr>
            <w:autoSpaceDE w:val="0"/>
            <w:autoSpaceDN w:val="0"/>
            <w:adjustRightInd w:val="0"/>
            <w:spacing w:line="360" w:lineRule="auto"/>
            <w:jc w:val="both"/>
          </w:pPr>
        </w:pPrChange>
      </w:pPr>
      <w:r>
        <w:rPr>
          <w:sz w:val="20"/>
        </w:rPr>
        <w:t>Fonte: O Autor (2018)</w:t>
      </w:r>
    </w:p>
    <w:p w14:paraId="25D9FFD8" w14:textId="77777777" w:rsidR="001D3659" w:rsidRDefault="005F2F57">
      <w:pPr>
        <w:autoSpaceDE w:val="0"/>
        <w:autoSpaceDN w:val="0"/>
        <w:adjustRightInd w:val="0"/>
        <w:spacing w:line="360" w:lineRule="auto"/>
        <w:jc w:val="both"/>
      </w:pPr>
      <w:r>
        <w:br w:type="page"/>
      </w:r>
    </w:p>
    <w:p w14:paraId="3738C50E" w14:textId="77777777" w:rsidR="001D3659" w:rsidRDefault="001D3659">
      <w:pPr>
        <w:autoSpaceDE w:val="0"/>
        <w:autoSpaceDN w:val="0"/>
        <w:adjustRightInd w:val="0"/>
        <w:spacing w:line="360" w:lineRule="auto"/>
        <w:jc w:val="both"/>
      </w:pPr>
    </w:p>
    <w:p w14:paraId="17EC7DC9"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58</w:t>
      </w:r>
      <w:r>
        <w:rPr>
          <w:sz w:val="24"/>
          <w:szCs w:val="24"/>
        </w:rPr>
        <w:fldChar w:fldCharType="end"/>
      </w:r>
      <w:bookmarkStart w:id="675" w:name="_Toc17013"/>
      <w:r>
        <w:rPr>
          <w:sz w:val="24"/>
          <w:szCs w:val="24"/>
        </w:rPr>
        <w:t>. Página de Listagem Funcionários da Empresa</w:t>
      </w:r>
      <w:r>
        <w:rPr>
          <w:sz w:val="24"/>
          <w:szCs w:val="24"/>
          <w:lang w:val="en-US"/>
        </w:rPr>
        <w:t>.</w:t>
      </w:r>
      <w:bookmarkEnd w:id="675"/>
    </w:p>
    <w:p w14:paraId="66A2375F" w14:textId="77777777" w:rsidR="001D3659" w:rsidRDefault="005F2F57" w:rsidP="001E062F">
      <w:pPr>
        <w:autoSpaceDE w:val="0"/>
        <w:autoSpaceDN w:val="0"/>
        <w:adjustRightInd w:val="0"/>
        <w:spacing w:after="0" w:line="360" w:lineRule="auto"/>
        <w:ind w:leftChars="50" w:left="120"/>
        <w:jc w:val="center"/>
        <w:pPrChange w:id="676" w:author="JORGE TODOE MATSUSHIMA" w:date="2018-12-01T14:57:00Z">
          <w:pPr>
            <w:autoSpaceDE w:val="0"/>
            <w:autoSpaceDN w:val="0"/>
            <w:adjustRightInd w:val="0"/>
            <w:spacing w:line="360" w:lineRule="auto"/>
            <w:ind w:leftChars="50" w:left="120"/>
            <w:jc w:val="center"/>
          </w:pPr>
        </w:pPrChange>
      </w:pPr>
      <w:r>
        <w:rPr>
          <w:noProof/>
        </w:rPr>
        <w:drawing>
          <wp:inline distT="0" distB="0" distL="114300" distR="114300" wp14:anchorId="1F55457D" wp14:editId="25579372">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9"/>
                    <a:stretch>
                      <a:fillRect/>
                    </a:stretch>
                  </pic:blipFill>
                  <pic:spPr>
                    <a:xfrm>
                      <a:off x="0" y="0"/>
                      <a:ext cx="2623820" cy="1341755"/>
                    </a:xfrm>
                    <a:prstGeom prst="rect">
                      <a:avLst/>
                    </a:prstGeom>
                    <a:noFill/>
                    <a:ln w="9525">
                      <a:solidFill>
                        <a:schemeClr val="tx1"/>
                      </a:solidFill>
                    </a:ln>
                  </pic:spPr>
                </pic:pic>
              </a:graphicData>
            </a:graphic>
          </wp:inline>
        </w:drawing>
      </w:r>
    </w:p>
    <w:p w14:paraId="78332FEB" w14:textId="77777777" w:rsidR="001D3659" w:rsidRDefault="005F2F57" w:rsidP="001F44F6">
      <w:pPr>
        <w:autoSpaceDE w:val="0"/>
        <w:autoSpaceDN w:val="0"/>
        <w:adjustRightInd w:val="0"/>
        <w:spacing w:after="0" w:line="360" w:lineRule="auto"/>
        <w:ind w:left="289"/>
        <w:jc w:val="both"/>
        <w:rPr>
          <w:sz w:val="20"/>
        </w:rPr>
        <w:pPrChange w:id="677" w:author="JORGE TODOE MATSUSHIMA" w:date="2018-12-01T14:41:00Z">
          <w:pPr>
            <w:autoSpaceDE w:val="0"/>
            <w:autoSpaceDN w:val="0"/>
            <w:adjustRightInd w:val="0"/>
            <w:spacing w:line="360" w:lineRule="auto"/>
            <w:jc w:val="both"/>
          </w:pPr>
        </w:pPrChange>
      </w:pPr>
      <w:r>
        <w:rPr>
          <w:sz w:val="20"/>
        </w:rPr>
        <w:t>Fonte: O Autor (2018)</w:t>
      </w:r>
    </w:p>
    <w:p w14:paraId="5EC2469A" w14:textId="77777777" w:rsidR="001D3659" w:rsidRDefault="005F2F57" w:rsidP="00E06F7F">
      <w:pPr>
        <w:autoSpaceDE w:val="0"/>
        <w:autoSpaceDN w:val="0"/>
        <w:adjustRightInd w:val="0"/>
        <w:spacing w:after="0" w:line="360" w:lineRule="auto"/>
        <w:ind w:left="289" w:firstLine="697"/>
        <w:jc w:val="both"/>
        <w:pPrChange w:id="678" w:author="JORGE TODOE MATSUSHIMA" w:date="2018-12-01T11:44:00Z">
          <w:pPr>
            <w:autoSpaceDE w:val="0"/>
            <w:autoSpaceDN w:val="0"/>
            <w:adjustRightInd w:val="0"/>
            <w:spacing w:line="360" w:lineRule="auto"/>
            <w:ind w:firstLine="697"/>
            <w:jc w:val="both"/>
          </w:pPr>
        </w:pPrChange>
      </w:pPr>
      <w:r>
        <w:t>Tanto na Listagem de Funcionários, quanto na Listagem das Filiais, quando é clicado em cima de um item da lista o usuário é redirecionado a pagina de detalhamento do mesmo, onde há todas as informações do item selecionado, seja empresa ou funcionário</w:t>
      </w:r>
    </w:p>
    <w:p w14:paraId="5E1B6214" w14:textId="65EE6066" w:rsidR="001D3659" w:rsidRDefault="005F2F57" w:rsidP="00E06F7F">
      <w:pPr>
        <w:autoSpaceDE w:val="0"/>
        <w:autoSpaceDN w:val="0"/>
        <w:adjustRightInd w:val="0"/>
        <w:spacing w:after="0" w:line="360" w:lineRule="auto"/>
        <w:ind w:left="289" w:firstLine="697"/>
        <w:jc w:val="both"/>
        <w:pPrChange w:id="679" w:author="JORGE TODOE MATSUSHIMA" w:date="2018-12-01T11:44:00Z">
          <w:pPr>
            <w:autoSpaceDE w:val="0"/>
            <w:autoSpaceDN w:val="0"/>
            <w:adjustRightInd w:val="0"/>
            <w:spacing w:line="360" w:lineRule="auto"/>
            <w:ind w:firstLine="697"/>
            <w:jc w:val="both"/>
          </w:pPr>
        </w:pPrChange>
      </w:pPr>
      <w:r>
        <w:t>A Página de Regiões</w:t>
      </w:r>
      <w:ins w:id="680" w:author="JORGE TODOE MATSUSHIMA" w:date="2018-12-01T15:08:00Z">
        <w:r w:rsidR="00BB5132">
          <w:t xml:space="preserve"> apresentada na</w:t>
        </w:r>
      </w:ins>
      <w:r>
        <w:t xml:space="preserve">, Figura 59 </w:t>
      </w:r>
      <w:ins w:id="681" w:author="JORGE TODOE MATSUSHIMA" w:date="2018-12-01T15:08:00Z">
        <w:r w:rsidR="00BB5132">
          <w:t xml:space="preserve">traz </w:t>
        </w:r>
      </w:ins>
      <w:del w:id="682" w:author="JORGE TODOE MATSUSHIMA" w:date="2018-12-01T15:08:00Z">
        <w:r w:rsidDel="00BB5132">
          <w:delText>,Apresenta</w:delText>
        </w:r>
      </w:del>
      <w:r>
        <w:t xml:space="preserve"> as informações da região cadastrada para a empresa. Se o usuário necessitar, também poderá exibir todos os Ceps dessa região.</w:t>
      </w:r>
    </w:p>
    <w:p w14:paraId="5B8E74D4"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59</w:t>
      </w:r>
      <w:r>
        <w:rPr>
          <w:sz w:val="24"/>
          <w:szCs w:val="24"/>
        </w:rPr>
        <w:fldChar w:fldCharType="end"/>
      </w:r>
      <w:bookmarkStart w:id="683" w:name="_Toc11272"/>
      <w:r>
        <w:rPr>
          <w:sz w:val="24"/>
          <w:szCs w:val="24"/>
        </w:rPr>
        <w:t>. Página de Região</w:t>
      </w:r>
      <w:r>
        <w:rPr>
          <w:sz w:val="24"/>
          <w:szCs w:val="24"/>
          <w:lang w:val="en-US"/>
        </w:rPr>
        <w:t>.</w:t>
      </w:r>
      <w:bookmarkEnd w:id="683"/>
    </w:p>
    <w:p w14:paraId="0324C183" w14:textId="77777777" w:rsidR="001D3659" w:rsidRDefault="005F2F57" w:rsidP="001E062F">
      <w:pPr>
        <w:autoSpaceDE w:val="0"/>
        <w:autoSpaceDN w:val="0"/>
        <w:adjustRightInd w:val="0"/>
        <w:spacing w:after="0" w:line="360" w:lineRule="auto"/>
        <w:ind w:leftChars="50" w:left="120"/>
        <w:jc w:val="center"/>
        <w:pPrChange w:id="684" w:author="JORGE TODOE MATSUSHIMA" w:date="2018-12-01T14:57:00Z">
          <w:pPr>
            <w:autoSpaceDE w:val="0"/>
            <w:autoSpaceDN w:val="0"/>
            <w:adjustRightInd w:val="0"/>
            <w:spacing w:line="360" w:lineRule="auto"/>
            <w:ind w:leftChars="50" w:left="120"/>
            <w:jc w:val="center"/>
          </w:pPr>
        </w:pPrChange>
      </w:pPr>
      <w:r>
        <w:rPr>
          <w:noProof/>
        </w:rPr>
        <w:lastRenderedPageBreak/>
        <w:drawing>
          <wp:inline distT="0" distB="0" distL="114300" distR="114300" wp14:anchorId="2BC03762" wp14:editId="08198292">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80"/>
                    <a:stretch>
                      <a:fillRect/>
                    </a:stretch>
                  </pic:blipFill>
                  <pic:spPr>
                    <a:xfrm>
                      <a:off x="0" y="0"/>
                      <a:ext cx="2956560" cy="4583430"/>
                    </a:xfrm>
                    <a:prstGeom prst="rect">
                      <a:avLst/>
                    </a:prstGeom>
                    <a:ln>
                      <a:solidFill>
                        <a:schemeClr val="tx1"/>
                      </a:solidFill>
                    </a:ln>
                  </pic:spPr>
                </pic:pic>
              </a:graphicData>
            </a:graphic>
          </wp:inline>
        </w:drawing>
      </w:r>
    </w:p>
    <w:p w14:paraId="34205F8F" w14:textId="77777777" w:rsidR="001D3659" w:rsidRDefault="005F2F57" w:rsidP="001F44F6">
      <w:pPr>
        <w:autoSpaceDE w:val="0"/>
        <w:autoSpaceDN w:val="0"/>
        <w:adjustRightInd w:val="0"/>
        <w:spacing w:after="0" w:line="360" w:lineRule="auto"/>
        <w:ind w:left="289"/>
        <w:jc w:val="both"/>
        <w:rPr>
          <w:sz w:val="20"/>
        </w:rPr>
        <w:pPrChange w:id="685" w:author="JORGE TODOE MATSUSHIMA" w:date="2018-12-01T14:41:00Z">
          <w:pPr>
            <w:autoSpaceDE w:val="0"/>
            <w:autoSpaceDN w:val="0"/>
            <w:adjustRightInd w:val="0"/>
            <w:spacing w:line="360" w:lineRule="auto"/>
            <w:jc w:val="both"/>
          </w:pPr>
        </w:pPrChange>
      </w:pPr>
      <w:r>
        <w:rPr>
          <w:sz w:val="20"/>
        </w:rPr>
        <w:t>Fonte: O Autor (2018)</w:t>
      </w:r>
    </w:p>
    <w:p w14:paraId="58FEC7CB" w14:textId="52F46C12" w:rsidR="001D3659" w:rsidRDefault="005F2F57" w:rsidP="00E06F7F">
      <w:pPr>
        <w:autoSpaceDE w:val="0"/>
        <w:autoSpaceDN w:val="0"/>
        <w:adjustRightInd w:val="0"/>
        <w:spacing w:after="0" w:line="360" w:lineRule="auto"/>
        <w:ind w:left="289" w:firstLine="697"/>
        <w:jc w:val="both"/>
        <w:pPrChange w:id="686" w:author="JORGE TODOE MATSUSHIMA" w:date="2018-12-01T11:44:00Z">
          <w:pPr>
            <w:autoSpaceDE w:val="0"/>
            <w:autoSpaceDN w:val="0"/>
            <w:adjustRightInd w:val="0"/>
            <w:spacing w:line="360" w:lineRule="auto"/>
            <w:ind w:firstLine="697"/>
            <w:jc w:val="both"/>
          </w:pPr>
        </w:pPrChange>
      </w:pPr>
      <w:r>
        <w:t>Quando o usuário Clicar em Alterar Região ele será levado para a Página de alteração de Região</w:t>
      </w:r>
      <w:ins w:id="687" w:author="JORGE TODOE MATSUSHIMA" w:date="2018-12-01T15:08:00Z">
        <w:r w:rsidR="00BB5132">
          <w:t xml:space="preserve"> (</w:t>
        </w:r>
      </w:ins>
      <w:del w:id="688" w:author="JORGE TODOE MATSUSHIMA" w:date="2018-12-01T15:08:00Z">
        <w:r w:rsidDel="00BB5132">
          <w:delText xml:space="preserve">, </w:delText>
        </w:r>
      </w:del>
      <w:r>
        <w:t>Figura 60</w:t>
      </w:r>
      <w:ins w:id="689" w:author="JORGE TODOE MATSUSHIMA" w:date="2018-12-01T15:08:00Z">
        <w:r w:rsidR="00BB5132">
          <w:t>)</w:t>
        </w:r>
      </w:ins>
      <w:r>
        <w:t>.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w:t>
      </w:r>
      <w:del w:id="690" w:author="JORGE TODOE MATSUSHIMA" w:date="2018-12-01T15:09:00Z">
        <w:r w:rsidDel="00BB5132">
          <w:delText xml:space="preserve"> </w:delText>
        </w:r>
      </w:del>
      <w:r>
        <w:t>,</w:t>
      </w:r>
      <w:ins w:id="691" w:author="JORGE TODOE MATSUSHIMA" w:date="2018-12-01T15:09:00Z">
        <w:r w:rsidR="00BB5132">
          <w:t xml:space="preserve"> </w:t>
        </w:r>
      </w:ins>
      <w:r>
        <w:t>o usuário pode clicar em salvar para efetuar a alteração na Região.</w:t>
      </w:r>
    </w:p>
    <w:p w14:paraId="4143953B"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60</w:t>
      </w:r>
      <w:r>
        <w:rPr>
          <w:sz w:val="24"/>
          <w:szCs w:val="24"/>
        </w:rPr>
        <w:fldChar w:fldCharType="end"/>
      </w:r>
      <w:bookmarkStart w:id="692" w:name="_Toc29159"/>
      <w:r>
        <w:rPr>
          <w:sz w:val="24"/>
          <w:szCs w:val="24"/>
        </w:rPr>
        <w:t>. Página para Alterar a Região.</w:t>
      </w:r>
      <w:bookmarkEnd w:id="692"/>
    </w:p>
    <w:p w14:paraId="58C0D425" w14:textId="77777777" w:rsidR="001D3659" w:rsidRDefault="005F2F57" w:rsidP="001E062F">
      <w:pPr>
        <w:autoSpaceDE w:val="0"/>
        <w:autoSpaceDN w:val="0"/>
        <w:adjustRightInd w:val="0"/>
        <w:spacing w:after="0" w:line="360" w:lineRule="auto"/>
        <w:ind w:leftChars="50" w:left="120"/>
        <w:jc w:val="center"/>
        <w:pPrChange w:id="693" w:author="JORGE TODOE MATSUSHIMA" w:date="2018-12-01T14:57:00Z">
          <w:pPr>
            <w:autoSpaceDE w:val="0"/>
            <w:autoSpaceDN w:val="0"/>
            <w:adjustRightInd w:val="0"/>
            <w:spacing w:line="360" w:lineRule="auto"/>
            <w:ind w:leftChars="50" w:left="120"/>
            <w:jc w:val="center"/>
          </w:pPr>
        </w:pPrChange>
      </w:pPr>
      <w:r>
        <w:rPr>
          <w:noProof/>
        </w:rPr>
        <w:lastRenderedPageBreak/>
        <w:drawing>
          <wp:inline distT="0" distB="0" distL="114300" distR="114300" wp14:anchorId="55B2D7F4" wp14:editId="49139F54">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81"/>
                    <a:stretch>
                      <a:fillRect/>
                    </a:stretch>
                  </pic:blipFill>
                  <pic:spPr>
                    <a:xfrm>
                      <a:off x="0" y="0"/>
                      <a:ext cx="3213100" cy="6447790"/>
                    </a:xfrm>
                    <a:prstGeom prst="rect">
                      <a:avLst/>
                    </a:prstGeom>
                    <a:ln>
                      <a:solidFill>
                        <a:schemeClr val="tx1"/>
                      </a:solidFill>
                    </a:ln>
                  </pic:spPr>
                </pic:pic>
              </a:graphicData>
            </a:graphic>
          </wp:inline>
        </w:drawing>
      </w:r>
    </w:p>
    <w:p w14:paraId="789775DE" w14:textId="77777777" w:rsidR="001D3659" w:rsidRDefault="005F2F57" w:rsidP="001F44F6">
      <w:pPr>
        <w:autoSpaceDE w:val="0"/>
        <w:autoSpaceDN w:val="0"/>
        <w:adjustRightInd w:val="0"/>
        <w:spacing w:after="0" w:line="360" w:lineRule="auto"/>
        <w:ind w:left="289"/>
        <w:jc w:val="both"/>
        <w:rPr>
          <w:sz w:val="20"/>
        </w:rPr>
        <w:pPrChange w:id="694" w:author="JORGE TODOE MATSUSHIMA" w:date="2018-12-01T14:41:00Z">
          <w:pPr>
            <w:autoSpaceDE w:val="0"/>
            <w:autoSpaceDN w:val="0"/>
            <w:adjustRightInd w:val="0"/>
            <w:spacing w:line="360" w:lineRule="auto"/>
            <w:jc w:val="both"/>
          </w:pPr>
        </w:pPrChange>
      </w:pPr>
      <w:r>
        <w:rPr>
          <w:sz w:val="20"/>
        </w:rPr>
        <w:t>Fonte: O Autor (2018)</w:t>
      </w:r>
    </w:p>
    <w:p w14:paraId="6591AB19" w14:textId="77777777" w:rsidR="001D3659" w:rsidRDefault="005F2F57" w:rsidP="00E06F7F">
      <w:pPr>
        <w:autoSpaceDE w:val="0"/>
        <w:autoSpaceDN w:val="0"/>
        <w:adjustRightInd w:val="0"/>
        <w:spacing w:after="0" w:line="360" w:lineRule="auto"/>
        <w:ind w:left="289" w:firstLine="697"/>
        <w:jc w:val="both"/>
        <w:pPrChange w:id="695" w:author="JORGE TODOE MATSUSHIMA" w:date="2018-12-01T11:45:00Z">
          <w:pPr>
            <w:autoSpaceDE w:val="0"/>
            <w:autoSpaceDN w:val="0"/>
            <w:adjustRightInd w:val="0"/>
            <w:spacing w:line="360" w:lineRule="auto"/>
            <w:ind w:firstLine="697"/>
            <w:jc w:val="both"/>
          </w:pPr>
        </w:pPrChange>
      </w:pPr>
      <w:r>
        <w:t>A última funcionalidade a ser apresentada é a de Gestão dos Usuários. Ao clicar em usuários no Menu Principal, será listado todos os usuários da empresa, Figura 61.</w:t>
      </w:r>
    </w:p>
    <w:p w14:paraId="205DDC30"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61</w:t>
      </w:r>
      <w:r>
        <w:rPr>
          <w:sz w:val="24"/>
          <w:szCs w:val="24"/>
        </w:rPr>
        <w:fldChar w:fldCharType="end"/>
      </w:r>
      <w:bookmarkStart w:id="696" w:name="_Toc17582"/>
      <w:r>
        <w:rPr>
          <w:sz w:val="24"/>
          <w:szCs w:val="24"/>
        </w:rPr>
        <w:t>. Página para Alterar a Região.</w:t>
      </w:r>
      <w:bookmarkEnd w:id="696"/>
    </w:p>
    <w:p w14:paraId="4BD4EBD0" w14:textId="77777777" w:rsidR="001D3659" w:rsidRDefault="005F2F57" w:rsidP="001E062F">
      <w:pPr>
        <w:autoSpaceDE w:val="0"/>
        <w:autoSpaceDN w:val="0"/>
        <w:adjustRightInd w:val="0"/>
        <w:spacing w:after="0" w:line="360" w:lineRule="auto"/>
        <w:ind w:leftChars="50" w:left="120"/>
        <w:jc w:val="center"/>
        <w:pPrChange w:id="697" w:author="JORGE TODOE MATSUSHIMA" w:date="2018-12-01T14:57:00Z">
          <w:pPr>
            <w:autoSpaceDE w:val="0"/>
            <w:autoSpaceDN w:val="0"/>
            <w:adjustRightInd w:val="0"/>
            <w:spacing w:line="360" w:lineRule="auto"/>
            <w:ind w:leftChars="50" w:left="120"/>
            <w:jc w:val="center"/>
          </w:pPr>
        </w:pPrChange>
      </w:pPr>
      <w:r>
        <w:rPr>
          <w:noProof/>
        </w:rPr>
        <w:lastRenderedPageBreak/>
        <w:drawing>
          <wp:inline distT="0" distB="0" distL="114300" distR="114300" wp14:anchorId="10D444BE" wp14:editId="3A5DDDBA">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82"/>
                    <a:stretch>
                      <a:fillRect/>
                    </a:stretch>
                  </pic:blipFill>
                  <pic:spPr>
                    <a:xfrm>
                      <a:off x="0" y="0"/>
                      <a:ext cx="2503805" cy="1220470"/>
                    </a:xfrm>
                    <a:prstGeom prst="rect">
                      <a:avLst/>
                    </a:prstGeom>
                    <a:noFill/>
                    <a:ln w="9525">
                      <a:solidFill>
                        <a:schemeClr val="tx1"/>
                      </a:solidFill>
                    </a:ln>
                  </pic:spPr>
                </pic:pic>
              </a:graphicData>
            </a:graphic>
          </wp:inline>
        </w:drawing>
      </w:r>
    </w:p>
    <w:p w14:paraId="42676440" w14:textId="77777777" w:rsidR="001D3659" w:rsidRDefault="005F2F57" w:rsidP="001F44F6">
      <w:pPr>
        <w:autoSpaceDE w:val="0"/>
        <w:autoSpaceDN w:val="0"/>
        <w:adjustRightInd w:val="0"/>
        <w:spacing w:after="0" w:line="360" w:lineRule="auto"/>
        <w:ind w:left="289"/>
        <w:jc w:val="both"/>
        <w:rPr>
          <w:sz w:val="20"/>
        </w:rPr>
        <w:pPrChange w:id="698" w:author="JORGE TODOE MATSUSHIMA" w:date="2018-12-01T14:41:00Z">
          <w:pPr>
            <w:autoSpaceDE w:val="0"/>
            <w:autoSpaceDN w:val="0"/>
            <w:adjustRightInd w:val="0"/>
            <w:spacing w:line="360" w:lineRule="auto"/>
            <w:jc w:val="both"/>
          </w:pPr>
        </w:pPrChange>
      </w:pPr>
      <w:r>
        <w:rPr>
          <w:sz w:val="20"/>
        </w:rPr>
        <w:t>Fonte: O Autor (2018)</w:t>
      </w:r>
    </w:p>
    <w:p w14:paraId="137DD55A" w14:textId="77777777" w:rsidR="001D3659" w:rsidRDefault="005F2F57" w:rsidP="00E06F7F">
      <w:pPr>
        <w:autoSpaceDE w:val="0"/>
        <w:autoSpaceDN w:val="0"/>
        <w:adjustRightInd w:val="0"/>
        <w:spacing w:after="0" w:line="360" w:lineRule="auto"/>
        <w:ind w:left="289" w:firstLine="697"/>
        <w:jc w:val="both"/>
        <w:pPrChange w:id="699" w:author="JORGE TODOE MATSUSHIMA" w:date="2018-12-01T11:45:00Z">
          <w:pPr>
            <w:autoSpaceDE w:val="0"/>
            <w:autoSpaceDN w:val="0"/>
            <w:adjustRightInd w:val="0"/>
            <w:spacing w:line="360" w:lineRule="auto"/>
            <w:ind w:firstLine="697"/>
            <w:jc w:val="both"/>
          </w:pPr>
        </w:pPrChange>
      </w:pPr>
      <w:r w:rsidRPr="00E06F7F">
        <w:rPr>
          <w:sz w:val="20"/>
          <w:rPrChange w:id="700" w:author="JORGE TODOE MATSUSHIMA" w:date="2018-12-01T11:45:00Z">
            <w:rPr/>
          </w:rPrChange>
        </w:rPr>
        <w:t>Ao</w:t>
      </w:r>
      <w:r>
        <w:t xml:space="preserve"> clicar no Funcionário desejado o usuário é direcionado a Pagina de detalhamento do usuário, onde é exibido todas as permissões que o usuário possui, Figura 62, e também é apresentada a opção de alteração do usuário.</w:t>
      </w:r>
    </w:p>
    <w:p w14:paraId="5D6E98F6"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62</w:t>
      </w:r>
      <w:r>
        <w:rPr>
          <w:sz w:val="24"/>
          <w:szCs w:val="24"/>
        </w:rPr>
        <w:fldChar w:fldCharType="end"/>
      </w:r>
      <w:bookmarkStart w:id="701" w:name="_Toc20309"/>
      <w:r>
        <w:rPr>
          <w:sz w:val="24"/>
          <w:szCs w:val="24"/>
        </w:rPr>
        <w:t>. Página de Detalhamento do Usuário.</w:t>
      </w:r>
      <w:bookmarkEnd w:id="701"/>
    </w:p>
    <w:p w14:paraId="76EF0934" w14:textId="77777777" w:rsidR="001D3659" w:rsidRDefault="005F2F57" w:rsidP="001E062F">
      <w:pPr>
        <w:autoSpaceDE w:val="0"/>
        <w:autoSpaceDN w:val="0"/>
        <w:adjustRightInd w:val="0"/>
        <w:spacing w:after="0" w:line="360" w:lineRule="auto"/>
        <w:ind w:leftChars="50" w:left="120"/>
        <w:jc w:val="center"/>
        <w:pPrChange w:id="702" w:author="JORGE TODOE MATSUSHIMA" w:date="2018-12-01T14:57:00Z">
          <w:pPr>
            <w:autoSpaceDE w:val="0"/>
            <w:autoSpaceDN w:val="0"/>
            <w:adjustRightInd w:val="0"/>
            <w:spacing w:line="360" w:lineRule="auto"/>
            <w:ind w:leftChars="50" w:left="120"/>
            <w:jc w:val="center"/>
          </w:pPr>
        </w:pPrChange>
      </w:pPr>
      <w:r>
        <w:rPr>
          <w:noProof/>
        </w:rPr>
        <w:drawing>
          <wp:inline distT="0" distB="0" distL="114300" distR="114300" wp14:anchorId="3E1004F5" wp14:editId="079B036C">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83"/>
                    <a:stretch>
                      <a:fillRect/>
                    </a:stretch>
                  </pic:blipFill>
                  <pic:spPr>
                    <a:xfrm>
                      <a:off x="0" y="0"/>
                      <a:ext cx="3221355" cy="4912360"/>
                    </a:xfrm>
                    <a:prstGeom prst="rect">
                      <a:avLst/>
                    </a:prstGeom>
                    <a:ln>
                      <a:solidFill>
                        <a:schemeClr val="tx1"/>
                      </a:solidFill>
                    </a:ln>
                  </pic:spPr>
                </pic:pic>
              </a:graphicData>
            </a:graphic>
          </wp:inline>
        </w:drawing>
      </w:r>
    </w:p>
    <w:p w14:paraId="4B41090D" w14:textId="77777777" w:rsidR="001D3659" w:rsidRDefault="005F2F57" w:rsidP="001F44F6">
      <w:pPr>
        <w:autoSpaceDE w:val="0"/>
        <w:autoSpaceDN w:val="0"/>
        <w:adjustRightInd w:val="0"/>
        <w:spacing w:after="0" w:line="360" w:lineRule="auto"/>
        <w:ind w:left="289"/>
        <w:jc w:val="both"/>
        <w:rPr>
          <w:sz w:val="20"/>
        </w:rPr>
        <w:pPrChange w:id="703" w:author="JORGE TODOE MATSUSHIMA" w:date="2018-12-01T14:41:00Z">
          <w:pPr>
            <w:autoSpaceDE w:val="0"/>
            <w:autoSpaceDN w:val="0"/>
            <w:adjustRightInd w:val="0"/>
            <w:spacing w:line="360" w:lineRule="auto"/>
            <w:jc w:val="both"/>
          </w:pPr>
        </w:pPrChange>
      </w:pPr>
      <w:r>
        <w:rPr>
          <w:sz w:val="20"/>
        </w:rPr>
        <w:t>Fonte: O Autor (2018)</w:t>
      </w:r>
    </w:p>
    <w:p w14:paraId="190506A0" w14:textId="77777777" w:rsidR="001D3659" w:rsidRDefault="005F2F57" w:rsidP="00E06F7F">
      <w:pPr>
        <w:autoSpaceDE w:val="0"/>
        <w:autoSpaceDN w:val="0"/>
        <w:adjustRightInd w:val="0"/>
        <w:spacing w:after="0" w:line="360" w:lineRule="auto"/>
        <w:ind w:left="289" w:firstLine="697"/>
        <w:jc w:val="both"/>
        <w:pPrChange w:id="704" w:author="JORGE TODOE MATSUSHIMA" w:date="2018-12-01T11:45:00Z">
          <w:pPr>
            <w:autoSpaceDE w:val="0"/>
            <w:autoSpaceDN w:val="0"/>
            <w:adjustRightInd w:val="0"/>
            <w:spacing w:line="360" w:lineRule="auto"/>
            <w:ind w:firstLine="697"/>
            <w:jc w:val="both"/>
          </w:pPr>
        </w:pPrChange>
      </w:pPr>
      <w:r>
        <w:t xml:space="preserve">Caso o usuário clique em alterar será aberta uma pagina que listará todas as permissões do usuário, que podem ser tiradas clicando no ícone de remover, e todas as permissões disponíveis para serem aplicadas ao usuário, que podem ser aplicadas clicando </w:t>
      </w:r>
      <w:r>
        <w:lastRenderedPageBreak/>
        <w:t>no ícone de adição, Figura 63. Ao realizar as alterações desejadas o usuário poderá clicar em Salvar alteração, Figura 64.</w:t>
      </w:r>
    </w:p>
    <w:p w14:paraId="70DBE5DD"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63</w:t>
      </w:r>
      <w:r>
        <w:rPr>
          <w:sz w:val="24"/>
          <w:szCs w:val="24"/>
        </w:rPr>
        <w:fldChar w:fldCharType="end"/>
      </w:r>
      <w:bookmarkStart w:id="705" w:name="_Toc22240"/>
      <w:r>
        <w:rPr>
          <w:sz w:val="24"/>
          <w:szCs w:val="24"/>
        </w:rPr>
        <w:t>. Página de Alteração do Usuário.</w:t>
      </w:r>
      <w:bookmarkEnd w:id="705"/>
    </w:p>
    <w:p w14:paraId="3F0E42E6" w14:textId="77777777" w:rsidR="001D3659" w:rsidRDefault="005F2F57" w:rsidP="001E062F">
      <w:pPr>
        <w:autoSpaceDE w:val="0"/>
        <w:autoSpaceDN w:val="0"/>
        <w:adjustRightInd w:val="0"/>
        <w:spacing w:after="0" w:line="360" w:lineRule="auto"/>
        <w:ind w:leftChars="50" w:left="120"/>
        <w:jc w:val="center"/>
        <w:pPrChange w:id="706" w:author="JORGE TODOE MATSUSHIMA" w:date="2018-12-01T14:57:00Z">
          <w:pPr>
            <w:autoSpaceDE w:val="0"/>
            <w:autoSpaceDN w:val="0"/>
            <w:adjustRightInd w:val="0"/>
            <w:spacing w:line="360" w:lineRule="auto"/>
            <w:ind w:leftChars="50" w:left="120"/>
            <w:jc w:val="center"/>
          </w:pPr>
        </w:pPrChange>
      </w:pPr>
      <w:r>
        <w:rPr>
          <w:noProof/>
        </w:rPr>
        <w:drawing>
          <wp:inline distT="0" distB="0" distL="114300" distR="114300" wp14:anchorId="60DF0699" wp14:editId="670CF68B">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84"/>
                    <a:stretch>
                      <a:fillRect/>
                    </a:stretch>
                  </pic:blipFill>
                  <pic:spPr>
                    <a:xfrm>
                      <a:off x="0" y="0"/>
                      <a:ext cx="2638425" cy="3183890"/>
                    </a:xfrm>
                    <a:prstGeom prst="rect">
                      <a:avLst/>
                    </a:prstGeom>
                    <a:ln>
                      <a:solidFill>
                        <a:schemeClr val="tx1"/>
                      </a:solidFill>
                    </a:ln>
                  </pic:spPr>
                </pic:pic>
              </a:graphicData>
            </a:graphic>
          </wp:inline>
        </w:drawing>
      </w:r>
    </w:p>
    <w:p w14:paraId="212955E3" w14:textId="77777777" w:rsidR="001D3659" w:rsidRDefault="005F2F57" w:rsidP="001F44F6">
      <w:pPr>
        <w:autoSpaceDE w:val="0"/>
        <w:autoSpaceDN w:val="0"/>
        <w:adjustRightInd w:val="0"/>
        <w:spacing w:after="0" w:line="360" w:lineRule="auto"/>
        <w:ind w:left="289"/>
        <w:jc w:val="both"/>
        <w:rPr>
          <w:sz w:val="20"/>
        </w:rPr>
        <w:pPrChange w:id="707" w:author="JORGE TODOE MATSUSHIMA" w:date="2018-12-01T14:41:00Z">
          <w:pPr>
            <w:autoSpaceDE w:val="0"/>
            <w:autoSpaceDN w:val="0"/>
            <w:adjustRightInd w:val="0"/>
            <w:spacing w:line="360" w:lineRule="auto"/>
            <w:jc w:val="both"/>
          </w:pPr>
        </w:pPrChange>
      </w:pPr>
      <w:r>
        <w:rPr>
          <w:sz w:val="20"/>
        </w:rPr>
        <w:t>Fonte: O Autor (2018)</w:t>
      </w:r>
    </w:p>
    <w:p w14:paraId="49D0A142" w14:textId="77777777" w:rsidR="001D3659" w:rsidRDefault="001D3659" w:rsidP="00E06F7F">
      <w:pPr>
        <w:autoSpaceDE w:val="0"/>
        <w:autoSpaceDN w:val="0"/>
        <w:adjustRightInd w:val="0"/>
        <w:spacing w:after="0" w:line="360" w:lineRule="auto"/>
        <w:ind w:left="289" w:firstLine="697"/>
        <w:jc w:val="both"/>
        <w:rPr>
          <w:sz w:val="20"/>
        </w:rPr>
        <w:pPrChange w:id="708" w:author="JORGE TODOE MATSUSHIMA" w:date="2018-12-01T11:45:00Z">
          <w:pPr>
            <w:autoSpaceDE w:val="0"/>
            <w:autoSpaceDN w:val="0"/>
            <w:adjustRightInd w:val="0"/>
            <w:spacing w:line="360" w:lineRule="auto"/>
            <w:jc w:val="both"/>
          </w:pPr>
        </w:pPrChange>
      </w:pPr>
    </w:p>
    <w:p w14:paraId="63C738DE"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64</w:t>
      </w:r>
      <w:r>
        <w:rPr>
          <w:sz w:val="24"/>
          <w:szCs w:val="24"/>
        </w:rPr>
        <w:fldChar w:fldCharType="end"/>
      </w:r>
      <w:bookmarkStart w:id="709" w:name="_Toc15417"/>
      <w:r>
        <w:rPr>
          <w:sz w:val="24"/>
          <w:szCs w:val="24"/>
        </w:rPr>
        <w:t>. Botões para Salvar e Cancelar alteração do Usuário.</w:t>
      </w:r>
      <w:bookmarkEnd w:id="709"/>
    </w:p>
    <w:p w14:paraId="6CDD78F5" w14:textId="77777777" w:rsidR="001D3659" w:rsidRDefault="005F2F57" w:rsidP="001E062F">
      <w:pPr>
        <w:autoSpaceDE w:val="0"/>
        <w:autoSpaceDN w:val="0"/>
        <w:adjustRightInd w:val="0"/>
        <w:spacing w:after="0" w:line="360" w:lineRule="auto"/>
        <w:ind w:leftChars="50" w:left="120"/>
        <w:jc w:val="center"/>
        <w:pPrChange w:id="710" w:author="JORGE TODOE MATSUSHIMA" w:date="2018-12-01T14:57:00Z">
          <w:pPr>
            <w:autoSpaceDE w:val="0"/>
            <w:autoSpaceDN w:val="0"/>
            <w:adjustRightInd w:val="0"/>
            <w:spacing w:line="360" w:lineRule="auto"/>
            <w:ind w:leftChars="50" w:left="120"/>
            <w:jc w:val="center"/>
          </w:pPr>
        </w:pPrChange>
      </w:pPr>
      <w:r>
        <w:rPr>
          <w:noProof/>
        </w:rPr>
        <w:drawing>
          <wp:inline distT="0" distB="0" distL="114300" distR="114300" wp14:anchorId="775B1FF7" wp14:editId="7DE62F07">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85"/>
                    <a:stretch>
                      <a:fillRect/>
                    </a:stretch>
                  </pic:blipFill>
                  <pic:spPr>
                    <a:xfrm>
                      <a:off x="0" y="0"/>
                      <a:ext cx="3243580" cy="1661160"/>
                    </a:xfrm>
                    <a:prstGeom prst="rect">
                      <a:avLst/>
                    </a:prstGeom>
                    <a:ln>
                      <a:solidFill>
                        <a:schemeClr val="tx1"/>
                      </a:solidFill>
                    </a:ln>
                  </pic:spPr>
                </pic:pic>
              </a:graphicData>
            </a:graphic>
          </wp:inline>
        </w:drawing>
      </w:r>
    </w:p>
    <w:p w14:paraId="077646D1" w14:textId="77777777" w:rsidR="001D3659" w:rsidRDefault="005F2F57" w:rsidP="001F44F6">
      <w:pPr>
        <w:autoSpaceDE w:val="0"/>
        <w:autoSpaceDN w:val="0"/>
        <w:adjustRightInd w:val="0"/>
        <w:spacing w:after="0" w:line="360" w:lineRule="auto"/>
        <w:ind w:left="289"/>
        <w:jc w:val="both"/>
        <w:rPr>
          <w:sz w:val="20"/>
        </w:rPr>
        <w:pPrChange w:id="711" w:author="JORGE TODOE MATSUSHIMA" w:date="2018-12-01T14:41:00Z">
          <w:pPr>
            <w:autoSpaceDE w:val="0"/>
            <w:autoSpaceDN w:val="0"/>
            <w:adjustRightInd w:val="0"/>
            <w:spacing w:line="360" w:lineRule="auto"/>
            <w:jc w:val="both"/>
          </w:pPr>
        </w:pPrChange>
      </w:pPr>
      <w:r>
        <w:rPr>
          <w:sz w:val="20"/>
        </w:rPr>
        <w:t>Fonte: O Autor (2018)</w:t>
      </w:r>
    </w:p>
    <w:p w14:paraId="5F87847C" w14:textId="77777777" w:rsidR="001D3659" w:rsidRDefault="001D3659">
      <w:pPr>
        <w:autoSpaceDE w:val="0"/>
        <w:autoSpaceDN w:val="0"/>
        <w:adjustRightInd w:val="0"/>
        <w:spacing w:line="360" w:lineRule="auto"/>
        <w:jc w:val="both"/>
      </w:pPr>
    </w:p>
    <w:p w14:paraId="6CF26A9A" w14:textId="77777777" w:rsidR="001D3659" w:rsidRDefault="005F2F57" w:rsidP="00E06F7F">
      <w:pPr>
        <w:autoSpaceDE w:val="0"/>
        <w:autoSpaceDN w:val="0"/>
        <w:adjustRightInd w:val="0"/>
        <w:spacing w:after="0" w:line="360" w:lineRule="auto"/>
        <w:ind w:left="289" w:firstLine="697"/>
        <w:jc w:val="both"/>
        <w:pPrChange w:id="712" w:author="JORGE TODOE MATSUSHIMA" w:date="2018-12-01T11:45:00Z">
          <w:pPr>
            <w:autoSpaceDE w:val="0"/>
            <w:autoSpaceDN w:val="0"/>
            <w:adjustRightInd w:val="0"/>
            <w:spacing w:line="360" w:lineRule="auto"/>
            <w:ind w:firstLine="697"/>
            <w:jc w:val="both"/>
          </w:pPr>
        </w:pPrChange>
      </w:pPr>
      <w:r>
        <w:t>Essas foram as principais funcionalidades desenvolvidas no Software.</w:t>
      </w:r>
    </w:p>
    <w:p w14:paraId="2AF082D1" w14:textId="77777777" w:rsidR="001D3659" w:rsidRDefault="005F2F57">
      <w:pPr>
        <w:pStyle w:val="Ttulo1"/>
        <w:keepNext w:val="0"/>
        <w:pageBreakBefore/>
        <w:numPr>
          <w:ilvl w:val="0"/>
          <w:numId w:val="3"/>
        </w:numPr>
        <w:tabs>
          <w:tab w:val="left" w:pos="0"/>
        </w:tabs>
        <w:spacing w:before="0" w:after="120" w:line="360" w:lineRule="auto"/>
        <w:ind w:leftChars="125" w:left="300"/>
        <w:jc w:val="both"/>
        <w:rPr>
          <w:caps w:val="0"/>
          <w:sz w:val="28"/>
          <w:szCs w:val="28"/>
        </w:rPr>
      </w:pPr>
      <w:bookmarkStart w:id="713" w:name="_Toc19688"/>
      <w:r>
        <w:rPr>
          <w:caps w:val="0"/>
          <w:sz w:val="28"/>
          <w:szCs w:val="28"/>
        </w:rPr>
        <w:lastRenderedPageBreak/>
        <w:t>VALIDAÇÃO E ANÁLISE DOS DOS RESULTADOS OBTIDOS</w:t>
      </w:r>
      <w:bookmarkEnd w:id="713"/>
    </w:p>
    <w:p w14:paraId="67D762EA" w14:textId="4E9A74C2" w:rsidR="001D3659" w:rsidRDefault="005F2F57" w:rsidP="00E06F7F">
      <w:pPr>
        <w:autoSpaceDE w:val="0"/>
        <w:autoSpaceDN w:val="0"/>
        <w:adjustRightInd w:val="0"/>
        <w:spacing w:after="0" w:line="360" w:lineRule="auto"/>
        <w:ind w:left="289" w:firstLine="697"/>
        <w:jc w:val="both"/>
        <w:pPrChange w:id="714" w:author="JORGE TODOE MATSUSHIMA" w:date="2018-12-01T11:45:00Z">
          <w:pPr>
            <w:autoSpaceDE w:val="0"/>
            <w:autoSpaceDN w:val="0"/>
            <w:adjustRightInd w:val="0"/>
            <w:spacing w:line="360" w:lineRule="auto"/>
            <w:ind w:firstLine="697"/>
            <w:jc w:val="both"/>
          </w:pPr>
        </w:pPrChange>
      </w:pPr>
      <w:r>
        <w:t xml:space="preserve">Neste Capítulo serão apresentadas as Métricas do Sistema desenvolvido, as Técnicas e Ferramentas utilizadas para Verificação e Validação do Software e os resultados </w:t>
      </w:r>
      <w:ins w:id="715" w:author="JORGE TODOE MATSUSHIMA" w:date="2018-12-01T15:09:00Z">
        <w:r w:rsidR="00BB5132">
          <w:t>o</w:t>
        </w:r>
      </w:ins>
      <w:del w:id="716" w:author="JORGE TODOE MATSUSHIMA" w:date="2018-12-01T15:09:00Z">
        <w:r w:rsidDel="00BB5132">
          <w:delText>O</w:delText>
        </w:r>
      </w:del>
      <w:r>
        <w:t>btidos</w:t>
      </w:r>
      <w:ins w:id="717" w:author="JORGE TODOE MATSUSHIMA" w:date="2018-12-01T15:09:00Z">
        <w:r w:rsidR="00BB5132">
          <w:t>. O</w:t>
        </w:r>
      </w:ins>
      <w:del w:id="718" w:author="JORGE TODOE MATSUSHIMA" w:date="2018-12-01T15:09:00Z">
        <w:r w:rsidDel="00BB5132">
          <w:delText xml:space="preserve"> e a</w:delText>
        </w:r>
      </w:del>
      <w:r>
        <w:t xml:space="preserve"> último subcapítulo será responsável por descrever o procedimento de validação do algoritmo de roteirização e os resultados obtidos nesta etapa.</w:t>
      </w:r>
    </w:p>
    <w:p w14:paraId="4CFAA6CA" w14:textId="76D0C86B" w:rsidR="001D3659" w:rsidRDefault="005F2F57">
      <w:pPr>
        <w:pStyle w:val="Ttulo2"/>
        <w:numPr>
          <w:ilvl w:val="1"/>
          <w:numId w:val="3"/>
        </w:numPr>
        <w:spacing w:line="360" w:lineRule="auto"/>
      </w:pPr>
      <w:bookmarkStart w:id="719" w:name="_Toc23325"/>
      <w:r>
        <w:t xml:space="preserve">Métricas do </w:t>
      </w:r>
      <w:ins w:id="720" w:author="JORGE TODOE MATSUSHIMA" w:date="2018-12-01T15:09:00Z">
        <w:r w:rsidR="00BB5132">
          <w:t>S</w:t>
        </w:r>
      </w:ins>
      <w:del w:id="721" w:author="JORGE TODOE MATSUSHIMA" w:date="2018-12-01T15:09:00Z">
        <w:r w:rsidDel="00BB5132">
          <w:delText>s</w:delText>
        </w:r>
      </w:del>
      <w:r>
        <w:t>istema</w:t>
      </w:r>
      <w:bookmarkEnd w:id="719"/>
    </w:p>
    <w:p w14:paraId="46DD6FEB" w14:textId="7CEBA91A" w:rsidR="001D3659" w:rsidRDefault="005F2F57" w:rsidP="00E06F7F">
      <w:pPr>
        <w:autoSpaceDE w:val="0"/>
        <w:autoSpaceDN w:val="0"/>
        <w:adjustRightInd w:val="0"/>
        <w:spacing w:after="0" w:line="360" w:lineRule="auto"/>
        <w:ind w:left="289" w:firstLine="697"/>
        <w:jc w:val="both"/>
        <w:pPrChange w:id="722" w:author="JORGE TODOE MATSUSHIMA" w:date="2018-12-01T11:45:00Z">
          <w:pPr>
            <w:autoSpaceDE w:val="0"/>
            <w:autoSpaceDN w:val="0"/>
            <w:adjustRightInd w:val="0"/>
            <w:spacing w:line="360" w:lineRule="auto"/>
            <w:ind w:firstLine="697"/>
            <w:jc w:val="both"/>
          </w:pPr>
        </w:pPrChange>
      </w:pPr>
      <w:r>
        <w:t xml:space="preserve">As métricas do sistema </w:t>
      </w:r>
      <w:del w:id="723" w:author="JORGE TODOE MATSUSHIMA" w:date="2018-12-01T15:09:00Z">
        <w:r w:rsidDel="00BB5132">
          <w:delText>foram Definidas</w:delText>
        </w:r>
      </w:del>
      <w:ins w:id="724" w:author="JORGE TODOE MATSUSHIMA" w:date="2018-12-01T15:09:00Z">
        <w:r w:rsidR="00BB5132">
          <w:t>foram definidas</w:t>
        </w:r>
      </w:ins>
      <w:r>
        <w:t xml:space="preserve"> baseando-se nas </w:t>
      </w:r>
      <w:proofErr w:type="gramStart"/>
      <w:r>
        <w:t>métricas padrão</w:t>
      </w:r>
      <w:proofErr w:type="gramEnd"/>
      <w:r>
        <w:t xml:space="preserve"> da ferramenta SonarQube. Na Tabela 52 são apresentadas as métricas definidas e o resultado esperado. Os resultados esperados </w:t>
      </w:r>
      <w:ins w:id="725" w:author="JORGE TODOE MATSUSHIMA" w:date="2018-12-01T15:10:00Z">
        <w:r w:rsidR="00BB5132">
          <w:t xml:space="preserve">e </w:t>
        </w:r>
      </w:ins>
      <w:del w:id="726" w:author="JORGE TODOE MATSUSHIMA" w:date="2018-12-01T15:10:00Z">
        <w:r w:rsidDel="00BB5132">
          <w:delText>que</w:delText>
        </w:r>
      </w:del>
      <w:r>
        <w:t xml:space="preserve"> apresentados na tabela, são baseados nos critérios de avaliação do SonarQube.</w:t>
      </w:r>
    </w:p>
    <w:p w14:paraId="381B70B9"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52</w:t>
      </w:r>
      <w:r>
        <w:rPr>
          <w:sz w:val="24"/>
          <w:szCs w:val="24"/>
        </w:rPr>
        <w:fldChar w:fldCharType="end"/>
      </w:r>
      <w:bookmarkStart w:id="727" w:name="_Toc7167"/>
      <w:r>
        <w:rPr>
          <w:sz w:val="24"/>
          <w:szCs w:val="24"/>
        </w:rPr>
        <w:t>. Métricas de Qualidade e Resultado Esperado</w:t>
      </w:r>
      <w:r>
        <w:rPr>
          <w:sz w:val="24"/>
          <w:szCs w:val="24"/>
          <w:lang w:val="en-US"/>
        </w:rPr>
        <w:t>.</w:t>
      </w:r>
      <w:bookmarkEnd w:id="727"/>
    </w:p>
    <w:tbl>
      <w:tblPr>
        <w:tblStyle w:val="Tabelacomgrade"/>
        <w:tblW w:w="77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728" w:author="JORGE TODOE MATSUSHIMA" w:date="2018-12-01T14:58:00Z">
          <w:tblPr>
            <w:tblStyle w:val="Tabelacomgrade"/>
            <w:tblW w:w="7774" w:type="dxa"/>
            <w:tblInd w:w="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3898"/>
        <w:gridCol w:w="3898"/>
        <w:tblGridChange w:id="729">
          <w:tblGrid>
            <w:gridCol w:w="4245"/>
            <w:gridCol w:w="3529"/>
          </w:tblGrid>
        </w:tblGridChange>
      </w:tblGrid>
      <w:tr w:rsidR="001D3659" w14:paraId="1C4AB285" w14:textId="77777777" w:rsidTr="001E062F">
        <w:tc>
          <w:tcPr>
            <w:tcW w:w="3898" w:type="dxa"/>
            <w:tcBorders>
              <w:top w:val="single" w:sz="8" w:space="0" w:color="4F81BD"/>
              <w:left w:val="single" w:sz="8" w:space="0" w:color="4F81BD"/>
              <w:bottom w:val="single" w:sz="4" w:space="0" w:color="FFFFFF"/>
              <w:right w:val="single" w:sz="8" w:space="0" w:color="4F81BD"/>
            </w:tcBorders>
            <w:shd w:val="clear" w:color="auto" w:fill="4F81BD"/>
            <w:tcPrChange w:id="730" w:author="JORGE TODOE MATSUSHIMA" w:date="2018-12-01T14:58:00Z">
              <w:tcPr>
                <w:tcW w:w="4245" w:type="dxa"/>
                <w:tcBorders>
                  <w:top w:val="single" w:sz="8" w:space="0" w:color="4F81BD"/>
                  <w:left w:val="single" w:sz="8" w:space="0" w:color="4F81BD"/>
                  <w:bottom w:val="single" w:sz="4" w:space="0" w:color="FFFFFF"/>
                  <w:right w:val="single" w:sz="8" w:space="0" w:color="4F81BD"/>
                </w:tcBorders>
                <w:shd w:val="clear" w:color="auto" w:fill="4F81BD"/>
              </w:tcPr>
            </w:tcPrChange>
          </w:tcPr>
          <w:p w14:paraId="0FC047B2" w14:textId="77777777" w:rsidR="001D3659" w:rsidRDefault="005F2F57">
            <w:pPr>
              <w:rPr>
                <w:color w:val="FFFFFF"/>
              </w:rPr>
            </w:pPr>
            <w:r>
              <w:rPr>
                <w:color w:val="FFFFFF"/>
              </w:rPr>
              <w:t>Métricas</w:t>
            </w:r>
          </w:p>
        </w:tc>
        <w:tc>
          <w:tcPr>
            <w:tcW w:w="3898" w:type="dxa"/>
            <w:tcBorders>
              <w:top w:val="single" w:sz="8" w:space="0" w:color="4F81BD"/>
              <w:left w:val="single" w:sz="8" w:space="0" w:color="4F81BD"/>
              <w:bottom w:val="single" w:sz="4" w:space="0" w:color="FFFFFF"/>
              <w:right w:val="single" w:sz="8" w:space="0" w:color="4F81BD"/>
            </w:tcBorders>
            <w:shd w:val="clear" w:color="auto" w:fill="4F81BD"/>
            <w:tcPrChange w:id="731" w:author="JORGE TODOE MATSUSHIMA" w:date="2018-12-01T14:58:00Z">
              <w:tcPr>
                <w:tcW w:w="3529" w:type="dxa"/>
                <w:tcBorders>
                  <w:top w:val="single" w:sz="8" w:space="0" w:color="4F81BD"/>
                  <w:left w:val="single" w:sz="8" w:space="0" w:color="4F81BD"/>
                  <w:bottom w:val="single" w:sz="4" w:space="0" w:color="FFFFFF"/>
                  <w:right w:val="single" w:sz="8" w:space="0" w:color="4F81BD"/>
                </w:tcBorders>
                <w:shd w:val="clear" w:color="auto" w:fill="4F81BD"/>
              </w:tcPr>
            </w:tcPrChange>
          </w:tcPr>
          <w:p w14:paraId="5E8B2D03" w14:textId="77777777" w:rsidR="001D3659" w:rsidRDefault="005F2F57">
            <w:pPr>
              <w:rPr>
                <w:color w:val="FFFFFF"/>
              </w:rPr>
            </w:pPr>
            <w:r>
              <w:rPr>
                <w:color w:val="FFFFFF"/>
              </w:rPr>
              <w:t>Resultado Esperado</w:t>
            </w:r>
          </w:p>
        </w:tc>
      </w:tr>
      <w:tr w:rsidR="001D3659" w14:paraId="4A830B63" w14:textId="77777777" w:rsidTr="001E062F">
        <w:tc>
          <w:tcPr>
            <w:tcW w:w="3898" w:type="dxa"/>
            <w:tcBorders>
              <w:top w:val="single" w:sz="4" w:space="0" w:color="FFFFFF"/>
              <w:left w:val="single" w:sz="8" w:space="0" w:color="4F81BD"/>
              <w:bottom w:val="single" w:sz="8" w:space="0" w:color="4F81BD"/>
              <w:right w:val="single" w:sz="8" w:space="0" w:color="4F81BD"/>
            </w:tcBorders>
            <w:shd w:val="clear" w:color="auto" w:fill="FFFFFF"/>
            <w:tcPrChange w:id="732" w:author="JORGE TODOE MATSUSHIMA" w:date="2018-12-01T14:58:00Z">
              <w:tcPr>
                <w:tcW w:w="4245" w:type="dxa"/>
                <w:tcBorders>
                  <w:top w:val="single" w:sz="4" w:space="0" w:color="FFFFFF"/>
                  <w:left w:val="single" w:sz="8" w:space="0" w:color="4F81BD"/>
                  <w:bottom w:val="single" w:sz="8" w:space="0" w:color="4F81BD"/>
                  <w:right w:val="single" w:sz="8" w:space="0" w:color="4F81BD"/>
                </w:tcBorders>
                <w:shd w:val="clear" w:color="auto" w:fill="FFFFFF"/>
              </w:tcPr>
            </w:tcPrChange>
          </w:tcPr>
          <w:p w14:paraId="78AF5767" w14:textId="77777777" w:rsidR="001D3659" w:rsidRDefault="005F2F57">
            <w:pPr>
              <w:ind w:left="0"/>
              <w:rPr>
                <w:color w:val="000000"/>
              </w:rPr>
            </w:pPr>
            <w:r>
              <w:rPr>
                <w:color w:val="000000"/>
              </w:rPr>
              <w:t>Bugs</w:t>
            </w:r>
          </w:p>
        </w:tc>
        <w:tc>
          <w:tcPr>
            <w:tcW w:w="3898" w:type="dxa"/>
            <w:tcBorders>
              <w:top w:val="single" w:sz="4" w:space="0" w:color="FFFFFF"/>
              <w:left w:val="single" w:sz="8" w:space="0" w:color="4F81BD"/>
              <w:bottom w:val="single" w:sz="8" w:space="0" w:color="4F81BD"/>
              <w:right w:val="single" w:sz="8" w:space="0" w:color="4F81BD"/>
            </w:tcBorders>
            <w:shd w:val="clear" w:color="auto" w:fill="FFFFFF"/>
            <w:tcPrChange w:id="733" w:author="JORGE TODOE MATSUSHIMA" w:date="2018-12-01T14:58:00Z">
              <w:tcPr>
                <w:tcW w:w="3529" w:type="dxa"/>
                <w:tcBorders>
                  <w:top w:val="single" w:sz="4" w:space="0" w:color="FFFFFF"/>
                  <w:left w:val="single" w:sz="8" w:space="0" w:color="4F81BD"/>
                  <w:bottom w:val="single" w:sz="8" w:space="0" w:color="4F81BD"/>
                  <w:right w:val="single" w:sz="8" w:space="0" w:color="4F81BD"/>
                </w:tcBorders>
                <w:shd w:val="clear" w:color="auto" w:fill="FFFFFF"/>
              </w:tcPr>
            </w:tcPrChange>
          </w:tcPr>
          <w:p w14:paraId="79B9085F" w14:textId="77777777" w:rsidR="001D3659" w:rsidRDefault="005F2F57">
            <w:pPr>
              <w:ind w:left="0"/>
              <w:rPr>
                <w:color w:val="000000"/>
              </w:rPr>
            </w:pPr>
            <w:r>
              <w:rPr>
                <w:color w:val="000000"/>
              </w:rPr>
              <w:t>Rank A</w:t>
            </w:r>
          </w:p>
        </w:tc>
      </w:tr>
      <w:tr w:rsidR="001D3659" w14:paraId="29C57088" w14:textId="77777777" w:rsidTr="001E062F">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34"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2058BDF1" w14:textId="77777777" w:rsidR="001D3659" w:rsidRDefault="005F2F57">
            <w:pPr>
              <w:ind w:left="0"/>
              <w:rPr>
                <w:color w:val="000000"/>
              </w:rPr>
            </w:pPr>
            <w:r>
              <w:rPr>
                <w:color w:val="000000"/>
              </w:rPr>
              <w:t>Vulnerabilidades</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35"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077B8C63" w14:textId="77777777" w:rsidR="001D3659" w:rsidRDefault="005F2F57">
            <w:pPr>
              <w:ind w:left="0"/>
              <w:rPr>
                <w:color w:val="000000"/>
              </w:rPr>
            </w:pPr>
            <w:r>
              <w:rPr>
                <w:color w:val="000000"/>
              </w:rPr>
              <w:t>Rank A</w:t>
            </w:r>
          </w:p>
        </w:tc>
      </w:tr>
      <w:tr w:rsidR="001D3659" w14:paraId="2E89DCD1" w14:textId="77777777" w:rsidTr="001E062F">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36"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167ADE96" w14:textId="77777777" w:rsidR="001D3659" w:rsidRDefault="005F2F57">
            <w:pPr>
              <w:ind w:left="0"/>
              <w:rPr>
                <w:color w:val="000000"/>
              </w:rPr>
            </w:pPr>
            <w:r>
              <w:rPr>
                <w:color w:val="000000"/>
              </w:rPr>
              <w:t>Code Smells</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37"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02B9D76B" w14:textId="77777777" w:rsidR="001D3659" w:rsidRDefault="005F2F57">
            <w:pPr>
              <w:ind w:left="0"/>
              <w:rPr>
                <w:color w:val="000000"/>
              </w:rPr>
            </w:pPr>
            <w:r>
              <w:rPr>
                <w:color w:val="000000"/>
              </w:rPr>
              <w:t>Rank A</w:t>
            </w:r>
          </w:p>
        </w:tc>
      </w:tr>
      <w:tr w:rsidR="001D3659" w14:paraId="0DAC4F84" w14:textId="77777777" w:rsidTr="001E062F">
        <w:trPr>
          <w:trHeight w:val="243"/>
          <w:trPrChange w:id="738" w:author="JORGE TODOE MATSUSHIMA" w:date="2018-12-01T14:58:00Z">
            <w:trPr>
              <w:trHeight w:val="243"/>
            </w:trPr>
          </w:trPrChange>
        </w:trPr>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39"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79E91990" w14:textId="77777777" w:rsidR="001D3659" w:rsidRDefault="005F2F57">
            <w:pPr>
              <w:ind w:left="0"/>
              <w:rPr>
                <w:color w:val="000000"/>
              </w:rPr>
            </w:pPr>
            <w:r>
              <w:rPr>
                <w:color w:val="000000"/>
              </w:rPr>
              <w:t>Cobertura de testes</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0"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7E869FC5" w14:textId="77777777" w:rsidR="001D3659" w:rsidRDefault="005F2F57">
            <w:pPr>
              <w:ind w:left="0"/>
              <w:rPr>
                <w:color w:val="000000"/>
              </w:rPr>
            </w:pPr>
            <w:r>
              <w:rPr>
                <w:color w:val="000000"/>
              </w:rPr>
              <w:t>Acima de 10 %</w:t>
            </w:r>
          </w:p>
        </w:tc>
      </w:tr>
      <w:tr w:rsidR="001D3659" w14:paraId="00DE2B97" w14:textId="77777777" w:rsidTr="001E062F">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1"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267333AD" w14:textId="77777777" w:rsidR="001D3659" w:rsidRDefault="005F2F57">
            <w:pPr>
              <w:ind w:left="0"/>
              <w:rPr>
                <w:color w:val="000000"/>
              </w:rPr>
            </w:pPr>
            <w:r>
              <w:rPr>
                <w:color w:val="000000"/>
              </w:rPr>
              <w:t>Segurança</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2"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2C923A95" w14:textId="77777777" w:rsidR="001D3659" w:rsidRDefault="005F2F57">
            <w:pPr>
              <w:ind w:left="0"/>
              <w:rPr>
                <w:color w:val="000000"/>
              </w:rPr>
            </w:pPr>
            <w:r>
              <w:rPr>
                <w:color w:val="000000"/>
              </w:rPr>
              <w:t>Rank A</w:t>
            </w:r>
          </w:p>
        </w:tc>
      </w:tr>
      <w:tr w:rsidR="001D3659" w14:paraId="54D10FC1" w14:textId="77777777" w:rsidTr="001E062F">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3"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663B01F1" w14:textId="77777777" w:rsidR="001D3659" w:rsidRDefault="005F2F57">
            <w:pPr>
              <w:ind w:left="0"/>
              <w:rPr>
                <w:color w:val="000000"/>
              </w:rPr>
            </w:pPr>
            <w:r>
              <w:rPr>
                <w:color w:val="000000"/>
              </w:rPr>
              <w:t>Manutenção</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4"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00C65C56" w14:textId="77777777" w:rsidR="001D3659" w:rsidRDefault="005F2F57">
            <w:pPr>
              <w:ind w:left="0"/>
              <w:rPr>
                <w:color w:val="000000"/>
              </w:rPr>
            </w:pPr>
            <w:r>
              <w:rPr>
                <w:color w:val="000000"/>
              </w:rPr>
              <w:t>Rank A</w:t>
            </w:r>
          </w:p>
        </w:tc>
      </w:tr>
      <w:tr w:rsidR="001D3659" w14:paraId="65A058B0" w14:textId="77777777" w:rsidTr="001E062F">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5"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73564803" w14:textId="77777777" w:rsidR="001D3659" w:rsidRDefault="005F2F57">
            <w:pPr>
              <w:ind w:left="0"/>
              <w:rPr>
                <w:color w:val="000000"/>
              </w:rPr>
            </w:pPr>
            <w:r>
              <w:rPr>
                <w:color w:val="000000"/>
              </w:rPr>
              <w:t>Complexidade</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6"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50158BC8" w14:textId="77777777" w:rsidR="001D3659" w:rsidRDefault="005F2F57">
            <w:pPr>
              <w:ind w:left="0"/>
              <w:rPr>
                <w:color w:val="000000"/>
              </w:rPr>
            </w:pPr>
            <w:r>
              <w:rPr>
                <w:color w:val="000000"/>
              </w:rPr>
              <w:t>Menos de 50 pontos por Classe</w:t>
            </w:r>
          </w:p>
        </w:tc>
      </w:tr>
      <w:tr w:rsidR="001D3659" w14:paraId="6E451E8B" w14:textId="77777777" w:rsidTr="001E062F">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7" w:author="JORGE TODOE MATSUSHIMA" w:date="2018-12-01T14:58:00Z">
              <w:tcPr>
                <w:tcW w:w="4245"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53773A64" w14:textId="77777777" w:rsidR="001D3659" w:rsidRDefault="005F2F57">
            <w:pPr>
              <w:ind w:left="0"/>
              <w:rPr>
                <w:color w:val="000000"/>
              </w:rPr>
            </w:pPr>
            <w:r>
              <w:rPr>
                <w:color w:val="000000"/>
              </w:rPr>
              <w:t>Problemas(críticos)</w:t>
            </w:r>
          </w:p>
        </w:tc>
        <w:tc>
          <w:tcPr>
            <w:tcW w:w="3898" w:type="dxa"/>
            <w:tcBorders>
              <w:top w:val="single" w:sz="8" w:space="0" w:color="4F81BD"/>
              <w:left w:val="single" w:sz="8" w:space="0" w:color="4F81BD"/>
              <w:bottom w:val="single" w:sz="8" w:space="0" w:color="4F81BD"/>
              <w:right w:val="single" w:sz="8" w:space="0" w:color="4F81BD"/>
            </w:tcBorders>
            <w:shd w:val="clear" w:color="auto" w:fill="FFFFFF"/>
            <w:tcPrChange w:id="748" w:author="JORGE TODOE MATSUSHIMA" w:date="2018-12-01T14:58:00Z">
              <w:tcPr>
                <w:tcW w:w="3529" w:type="dxa"/>
                <w:tcBorders>
                  <w:top w:val="single" w:sz="8" w:space="0" w:color="4F81BD"/>
                  <w:left w:val="single" w:sz="8" w:space="0" w:color="4F81BD"/>
                  <w:bottom w:val="single" w:sz="8" w:space="0" w:color="4F81BD"/>
                  <w:right w:val="single" w:sz="8" w:space="0" w:color="4F81BD"/>
                </w:tcBorders>
                <w:shd w:val="clear" w:color="auto" w:fill="FFFFFF"/>
              </w:tcPr>
            </w:tcPrChange>
          </w:tcPr>
          <w:p w14:paraId="20080218" w14:textId="77777777" w:rsidR="001D3659" w:rsidRDefault="005F2F57">
            <w:pPr>
              <w:ind w:left="0"/>
              <w:rPr>
                <w:color w:val="000000"/>
              </w:rPr>
            </w:pPr>
            <w:r>
              <w:rPr>
                <w:color w:val="000000"/>
              </w:rPr>
              <w:t>Menos de 30</w:t>
            </w:r>
          </w:p>
        </w:tc>
      </w:tr>
    </w:tbl>
    <w:p w14:paraId="6CB1B3CD" w14:textId="77777777" w:rsidR="001D3659" w:rsidRDefault="005F2F57" w:rsidP="001F44F6">
      <w:pPr>
        <w:autoSpaceDE w:val="0"/>
        <w:autoSpaceDN w:val="0"/>
        <w:adjustRightInd w:val="0"/>
        <w:spacing w:after="0" w:line="360" w:lineRule="auto"/>
        <w:ind w:left="289"/>
        <w:jc w:val="both"/>
        <w:rPr>
          <w:sz w:val="20"/>
        </w:rPr>
        <w:pPrChange w:id="749" w:author="JORGE TODOE MATSUSHIMA" w:date="2018-12-01T14:41:00Z">
          <w:pPr>
            <w:autoSpaceDE w:val="0"/>
            <w:autoSpaceDN w:val="0"/>
            <w:adjustRightInd w:val="0"/>
            <w:spacing w:line="360" w:lineRule="auto"/>
            <w:jc w:val="both"/>
          </w:pPr>
        </w:pPrChange>
      </w:pPr>
      <w:r>
        <w:rPr>
          <w:sz w:val="20"/>
        </w:rPr>
        <w:t>Fonte: O Autor (2018)</w:t>
      </w:r>
    </w:p>
    <w:p w14:paraId="784BC2AB" w14:textId="77777777" w:rsidR="001D3659" w:rsidRDefault="001D3659" w:rsidP="00E06F7F">
      <w:pPr>
        <w:autoSpaceDE w:val="0"/>
        <w:autoSpaceDN w:val="0"/>
        <w:adjustRightInd w:val="0"/>
        <w:spacing w:after="0" w:line="360" w:lineRule="auto"/>
        <w:ind w:left="289" w:firstLine="697"/>
        <w:jc w:val="both"/>
        <w:rPr>
          <w:sz w:val="20"/>
        </w:rPr>
        <w:pPrChange w:id="750" w:author="JORGE TODOE MATSUSHIMA" w:date="2018-12-01T11:45:00Z">
          <w:pPr>
            <w:autoSpaceDE w:val="0"/>
            <w:autoSpaceDN w:val="0"/>
            <w:adjustRightInd w:val="0"/>
            <w:spacing w:line="360" w:lineRule="auto"/>
            <w:jc w:val="both"/>
          </w:pPr>
        </w:pPrChange>
      </w:pPr>
    </w:p>
    <w:p w14:paraId="0D781C6D" w14:textId="77C356DC" w:rsidR="001D3659" w:rsidRDefault="005F2F57" w:rsidP="00E06F7F">
      <w:pPr>
        <w:autoSpaceDE w:val="0"/>
        <w:autoSpaceDN w:val="0"/>
        <w:adjustRightInd w:val="0"/>
        <w:spacing w:after="0" w:line="360" w:lineRule="auto"/>
        <w:ind w:left="289" w:firstLine="697"/>
        <w:jc w:val="both"/>
        <w:pPrChange w:id="751" w:author="JORGE TODOE MATSUSHIMA" w:date="2018-12-01T11:45:00Z">
          <w:pPr>
            <w:autoSpaceDE w:val="0"/>
            <w:autoSpaceDN w:val="0"/>
            <w:adjustRightInd w:val="0"/>
            <w:spacing w:line="360" w:lineRule="auto"/>
            <w:ind w:firstLine="697"/>
            <w:jc w:val="both"/>
          </w:pPr>
        </w:pPrChange>
      </w:pPr>
      <w:r>
        <w:t xml:space="preserve">Para a excelência do </w:t>
      </w:r>
      <w:ins w:id="752" w:author="JORGE TODOE MATSUSHIMA" w:date="2018-12-01T15:10:00Z">
        <w:r w:rsidR="00BB5132">
          <w:t>p</w:t>
        </w:r>
      </w:ins>
      <w:del w:id="753" w:author="JORGE TODOE MATSUSHIMA" w:date="2018-12-01T15:10:00Z">
        <w:r w:rsidDel="00BB5132">
          <w:delText>P</w:delText>
        </w:r>
      </w:del>
      <w:r>
        <w:t>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14:paraId="53E73047" w14:textId="77777777" w:rsidR="001D3659" w:rsidRDefault="005F2F57">
      <w:pPr>
        <w:pStyle w:val="Ttulo2"/>
        <w:numPr>
          <w:ilvl w:val="2"/>
          <w:numId w:val="3"/>
        </w:numPr>
        <w:tabs>
          <w:tab w:val="left" w:pos="0"/>
        </w:tabs>
        <w:spacing w:line="360" w:lineRule="auto"/>
        <w:ind w:leftChars="110" w:left="264"/>
      </w:pPr>
      <w:bookmarkStart w:id="754" w:name="_Toc32207"/>
      <w:r>
        <w:lastRenderedPageBreak/>
        <w:t>Resultados das Métricas FrontEnd</w:t>
      </w:r>
      <w:bookmarkEnd w:id="754"/>
    </w:p>
    <w:p w14:paraId="6733F3D9" w14:textId="32FBE335" w:rsidR="001D3659" w:rsidRDefault="005F2F57" w:rsidP="00E06F7F">
      <w:pPr>
        <w:autoSpaceDE w:val="0"/>
        <w:autoSpaceDN w:val="0"/>
        <w:adjustRightInd w:val="0"/>
        <w:spacing w:after="0" w:line="360" w:lineRule="auto"/>
        <w:ind w:left="289" w:firstLine="697"/>
        <w:jc w:val="both"/>
        <w:pPrChange w:id="755" w:author="JORGE TODOE MATSUSHIMA" w:date="2018-12-01T11:45:00Z">
          <w:pPr>
            <w:autoSpaceDE w:val="0"/>
            <w:autoSpaceDN w:val="0"/>
            <w:adjustRightInd w:val="0"/>
            <w:spacing w:line="360" w:lineRule="auto"/>
            <w:ind w:firstLine="697"/>
            <w:jc w:val="both"/>
          </w:pPr>
        </w:pPrChange>
      </w:pPr>
      <w:r>
        <w:t xml:space="preserve">Ao executar o SonarQube pela primeira vez, foi </w:t>
      </w:r>
      <w:del w:id="756" w:author="JORGE TODOE MATSUSHIMA" w:date="2018-12-01T15:10:00Z">
        <w:r w:rsidDel="00BB5132">
          <w:delText>identificadas</w:delText>
        </w:r>
      </w:del>
      <w:ins w:id="757" w:author="JORGE TODOE MATSUSHIMA" w:date="2018-12-01T15:10:00Z">
        <w:r w:rsidR="00BB5132">
          <w:t>identificada</w:t>
        </w:r>
      </w:ins>
      <w:r>
        <w:t xml:space="preserve"> alguns problemas no código, Figura 65, que fez com que os resultados não fossem satisfatórios e não atingissem as métricas definidas.  Além do resultado não apresentar os dados de Cobertura</w:t>
      </w:r>
      <w:del w:id="758" w:author="JORGE TODOE MATSUSHIMA" w:date="2018-12-01T15:10:00Z">
        <w:r w:rsidDel="00BB5132">
          <w:delText xml:space="preserve"> </w:delText>
        </w:r>
      </w:del>
      <w:r>
        <w:t>, por conta da ausência de uma configuração dentro do pom.XML para utilização do JaCoCo.</w:t>
      </w:r>
    </w:p>
    <w:p w14:paraId="6ABD0FFE"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65</w:t>
      </w:r>
      <w:r>
        <w:rPr>
          <w:sz w:val="24"/>
          <w:szCs w:val="24"/>
        </w:rPr>
        <w:fldChar w:fldCharType="end"/>
      </w:r>
      <w:bookmarkStart w:id="759" w:name="_Toc6676"/>
      <w:r>
        <w:rPr>
          <w:sz w:val="24"/>
          <w:szCs w:val="24"/>
        </w:rPr>
        <w:t>. Primeiro Resultado da execução do SonarQuebe</w:t>
      </w:r>
      <w:r>
        <w:rPr>
          <w:sz w:val="24"/>
          <w:szCs w:val="24"/>
          <w:lang w:val="en-US"/>
        </w:rPr>
        <w:t>.</w:t>
      </w:r>
      <w:bookmarkEnd w:id="759"/>
    </w:p>
    <w:p w14:paraId="721B7097" w14:textId="77777777" w:rsidR="001D3659" w:rsidRDefault="005F2F57" w:rsidP="001E062F">
      <w:pPr>
        <w:autoSpaceDE w:val="0"/>
        <w:autoSpaceDN w:val="0"/>
        <w:adjustRightInd w:val="0"/>
        <w:spacing w:after="0" w:line="360" w:lineRule="auto"/>
        <w:ind w:leftChars="50" w:left="120"/>
        <w:jc w:val="center"/>
        <w:pPrChange w:id="760" w:author="JORGE TODOE MATSUSHIMA" w:date="2018-12-01T14:58:00Z">
          <w:pPr>
            <w:autoSpaceDE w:val="0"/>
            <w:autoSpaceDN w:val="0"/>
            <w:adjustRightInd w:val="0"/>
            <w:spacing w:line="360" w:lineRule="auto"/>
            <w:ind w:leftChars="50" w:left="120"/>
            <w:jc w:val="center"/>
          </w:pPr>
        </w:pPrChange>
      </w:pPr>
      <w:r>
        <w:rPr>
          <w:noProof/>
        </w:rPr>
        <w:drawing>
          <wp:inline distT="0" distB="0" distL="114300" distR="114300" wp14:anchorId="02A719C1" wp14:editId="5F93BE7A">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86"/>
                    <a:stretch>
                      <a:fillRect/>
                    </a:stretch>
                  </pic:blipFill>
                  <pic:spPr>
                    <a:xfrm>
                      <a:off x="0" y="0"/>
                      <a:ext cx="5453380" cy="3168650"/>
                    </a:xfrm>
                    <a:prstGeom prst="rect">
                      <a:avLst/>
                    </a:prstGeom>
                    <a:ln>
                      <a:solidFill>
                        <a:schemeClr val="tx1"/>
                      </a:solidFill>
                    </a:ln>
                  </pic:spPr>
                </pic:pic>
              </a:graphicData>
            </a:graphic>
          </wp:inline>
        </w:drawing>
      </w:r>
    </w:p>
    <w:p w14:paraId="21BB5196" w14:textId="77777777" w:rsidR="001D3659" w:rsidRDefault="005F2F57" w:rsidP="001F44F6">
      <w:pPr>
        <w:autoSpaceDE w:val="0"/>
        <w:autoSpaceDN w:val="0"/>
        <w:adjustRightInd w:val="0"/>
        <w:spacing w:after="0" w:line="360" w:lineRule="auto"/>
        <w:ind w:left="289"/>
        <w:jc w:val="both"/>
        <w:rPr>
          <w:sz w:val="20"/>
        </w:rPr>
        <w:pPrChange w:id="761" w:author="JORGE TODOE MATSUSHIMA" w:date="2018-12-01T14:41:00Z">
          <w:pPr>
            <w:autoSpaceDE w:val="0"/>
            <w:autoSpaceDN w:val="0"/>
            <w:adjustRightInd w:val="0"/>
            <w:spacing w:line="360" w:lineRule="auto"/>
            <w:jc w:val="both"/>
          </w:pPr>
        </w:pPrChange>
      </w:pPr>
      <w:r>
        <w:rPr>
          <w:sz w:val="20"/>
        </w:rPr>
        <w:t>Fonte: O Autor (2018)</w:t>
      </w:r>
    </w:p>
    <w:p w14:paraId="2A359D5E" w14:textId="5ED535AA" w:rsidR="001D3659" w:rsidRDefault="005F2F57" w:rsidP="00E06F7F">
      <w:pPr>
        <w:autoSpaceDE w:val="0"/>
        <w:autoSpaceDN w:val="0"/>
        <w:adjustRightInd w:val="0"/>
        <w:spacing w:after="0" w:line="360" w:lineRule="auto"/>
        <w:ind w:left="289" w:firstLine="697"/>
        <w:jc w:val="both"/>
        <w:pPrChange w:id="762" w:author="JORGE TODOE MATSUSHIMA" w:date="2018-12-01T11:46:00Z">
          <w:pPr>
            <w:autoSpaceDE w:val="0"/>
            <w:autoSpaceDN w:val="0"/>
            <w:adjustRightInd w:val="0"/>
            <w:spacing w:line="360" w:lineRule="auto"/>
            <w:ind w:firstLine="697"/>
            <w:jc w:val="both"/>
          </w:pPr>
        </w:pPrChange>
      </w:pPr>
      <w:r>
        <w:t>Após o resultado, foi realizado os ajustes necessários no código para atingir os resultados esperados. A Figura 66, mostra o resultado de outra execução da An</w:t>
      </w:r>
      <w:ins w:id="763" w:author="JORGE TODOE MATSUSHIMA" w:date="2018-12-01T15:11:00Z">
        <w:r w:rsidR="00BB5132">
          <w:t>á</w:t>
        </w:r>
      </w:ins>
      <w:del w:id="764" w:author="JORGE TODOE MATSUSHIMA" w:date="2018-12-01T15:11:00Z">
        <w:r w:rsidDel="00BB5132">
          <w:delText>a</w:delText>
        </w:r>
      </w:del>
      <w:r>
        <w:t>lise do código após realizada as alterações.</w:t>
      </w:r>
    </w:p>
    <w:p w14:paraId="65E2E9A0"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65</w:t>
      </w:r>
      <w:r>
        <w:rPr>
          <w:sz w:val="24"/>
          <w:szCs w:val="24"/>
        </w:rPr>
        <w:fldChar w:fldCharType="end"/>
      </w:r>
      <w:bookmarkStart w:id="765" w:name="_Toc18136"/>
      <w:r>
        <w:rPr>
          <w:sz w:val="24"/>
          <w:szCs w:val="24"/>
        </w:rPr>
        <w:t>. FrontEnd - Resultado da Execução do SonarQube Após Alterações Efetuadas.</w:t>
      </w:r>
      <w:bookmarkEnd w:id="765"/>
    </w:p>
    <w:p w14:paraId="4D298E18" w14:textId="77777777" w:rsidR="001D3659" w:rsidRDefault="005F2F57" w:rsidP="001E062F">
      <w:pPr>
        <w:autoSpaceDE w:val="0"/>
        <w:autoSpaceDN w:val="0"/>
        <w:adjustRightInd w:val="0"/>
        <w:spacing w:after="0" w:line="360" w:lineRule="auto"/>
        <w:ind w:leftChars="50" w:left="120"/>
        <w:jc w:val="center"/>
        <w:pPrChange w:id="766" w:author="JORGE TODOE MATSUSHIMA" w:date="2018-12-01T14:58:00Z">
          <w:pPr>
            <w:autoSpaceDE w:val="0"/>
            <w:autoSpaceDN w:val="0"/>
            <w:adjustRightInd w:val="0"/>
            <w:spacing w:line="360" w:lineRule="auto"/>
            <w:ind w:leftChars="50" w:left="120"/>
            <w:jc w:val="center"/>
          </w:pPr>
        </w:pPrChange>
      </w:pPr>
      <w:r>
        <w:rPr>
          <w:noProof/>
        </w:rPr>
        <w:lastRenderedPageBreak/>
        <w:drawing>
          <wp:inline distT="0" distB="0" distL="114300" distR="114300" wp14:anchorId="41FF4575" wp14:editId="79188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87"/>
                    <a:stretch>
                      <a:fillRect/>
                    </a:stretch>
                  </pic:blipFill>
                  <pic:spPr>
                    <a:xfrm>
                      <a:off x="0" y="0"/>
                      <a:ext cx="5489575" cy="3237230"/>
                    </a:xfrm>
                    <a:prstGeom prst="rect">
                      <a:avLst/>
                    </a:prstGeom>
                    <a:ln>
                      <a:solidFill>
                        <a:schemeClr val="tx1"/>
                      </a:solidFill>
                    </a:ln>
                  </pic:spPr>
                </pic:pic>
              </a:graphicData>
            </a:graphic>
          </wp:inline>
        </w:drawing>
      </w:r>
    </w:p>
    <w:p w14:paraId="4E3D08EF" w14:textId="77777777" w:rsidR="001D3659" w:rsidRDefault="005F2F57" w:rsidP="001F44F6">
      <w:pPr>
        <w:autoSpaceDE w:val="0"/>
        <w:autoSpaceDN w:val="0"/>
        <w:adjustRightInd w:val="0"/>
        <w:spacing w:after="0" w:line="360" w:lineRule="auto"/>
        <w:ind w:left="289"/>
        <w:jc w:val="both"/>
        <w:rPr>
          <w:sz w:val="20"/>
        </w:rPr>
        <w:pPrChange w:id="767" w:author="JORGE TODOE MATSUSHIMA" w:date="2018-12-01T14:41:00Z">
          <w:pPr>
            <w:autoSpaceDE w:val="0"/>
            <w:autoSpaceDN w:val="0"/>
            <w:adjustRightInd w:val="0"/>
            <w:spacing w:line="360" w:lineRule="auto"/>
            <w:jc w:val="both"/>
          </w:pPr>
        </w:pPrChange>
      </w:pPr>
      <w:r>
        <w:rPr>
          <w:sz w:val="20"/>
        </w:rPr>
        <w:t>Fonte: O Autor (2018)</w:t>
      </w:r>
    </w:p>
    <w:p w14:paraId="168C86FA" w14:textId="214CB9A6" w:rsidR="001D3659" w:rsidRDefault="005F2F57" w:rsidP="00E06F7F">
      <w:pPr>
        <w:autoSpaceDE w:val="0"/>
        <w:autoSpaceDN w:val="0"/>
        <w:adjustRightInd w:val="0"/>
        <w:spacing w:after="0" w:line="360" w:lineRule="auto"/>
        <w:ind w:left="289" w:firstLine="697"/>
        <w:jc w:val="both"/>
        <w:pPrChange w:id="768" w:author="JORGE TODOE MATSUSHIMA" w:date="2018-12-01T11:46:00Z">
          <w:pPr>
            <w:autoSpaceDE w:val="0"/>
            <w:autoSpaceDN w:val="0"/>
            <w:adjustRightInd w:val="0"/>
            <w:spacing w:line="360" w:lineRule="auto"/>
            <w:ind w:firstLine="697"/>
            <w:jc w:val="both"/>
          </w:pPr>
        </w:pPrChange>
      </w:pPr>
      <w:r>
        <w:t>Conforme apresentado na Figura</w:t>
      </w:r>
      <w:ins w:id="769" w:author="JORGE TODOE MATSUSHIMA" w:date="2018-12-01T15:12:00Z">
        <w:r w:rsidR="00A11A2D">
          <w:t xml:space="preserve"> 66</w:t>
        </w:r>
      </w:ins>
      <w:r>
        <w:t xml:space="preserve">, o código atingiu o Rank desejado em todos os aspectos analisados. A </w:t>
      </w:r>
      <w:del w:id="770" w:author="JORGE TODOE MATSUSHIMA" w:date="2018-12-01T15:11:00Z">
        <w:r w:rsidDel="00BB5132">
          <w:delText>seguir a</w:delText>
        </w:r>
      </w:del>
      <w:r>
        <w:t xml:space="preserve"> Figura 67, apresentará os resultados restantes.</w:t>
      </w:r>
    </w:p>
    <w:p w14:paraId="2822E99B"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67</w:t>
      </w:r>
      <w:r>
        <w:rPr>
          <w:sz w:val="24"/>
          <w:szCs w:val="24"/>
        </w:rPr>
        <w:fldChar w:fldCharType="end"/>
      </w:r>
      <w:bookmarkStart w:id="771" w:name="_Toc732"/>
      <w:r>
        <w:rPr>
          <w:sz w:val="24"/>
          <w:szCs w:val="24"/>
        </w:rPr>
        <w:t>. FrontEnd Outros Resultados</w:t>
      </w:r>
      <w:r>
        <w:rPr>
          <w:sz w:val="24"/>
          <w:szCs w:val="24"/>
          <w:lang w:val="en-US"/>
        </w:rPr>
        <w:t>.</w:t>
      </w:r>
      <w:bookmarkEnd w:id="771"/>
    </w:p>
    <w:p w14:paraId="5E68AF68" w14:textId="77777777" w:rsidR="001D3659" w:rsidRDefault="005F2F57" w:rsidP="001E062F">
      <w:pPr>
        <w:autoSpaceDE w:val="0"/>
        <w:autoSpaceDN w:val="0"/>
        <w:adjustRightInd w:val="0"/>
        <w:spacing w:after="0" w:line="360" w:lineRule="auto"/>
        <w:ind w:leftChars="50" w:left="120"/>
        <w:jc w:val="center"/>
        <w:pPrChange w:id="772" w:author="JORGE TODOE MATSUSHIMA" w:date="2018-12-01T14:58:00Z">
          <w:pPr>
            <w:autoSpaceDE w:val="0"/>
            <w:autoSpaceDN w:val="0"/>
            <w:adjustRightInd w:val="0"/>
            <w:spacing w:line="360" w:lineRule="auto"/>
            <w:ind w:leftChars="50" w:left="120"/>
            <w:jc w:val="center"/>
          </w:pPr>
        </w:pPrChange>
      </w:pPr>
      <w:r>
        <w:rPr>
          <w:noProof/>
        </w:rPr>
        <w:drawing>
          <wp:inline distT="0" distB="0" distL="114300" distR="114300" wp14:anchorId="3C668D9D" wp14:editId="45538831">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8"/>
                    <a:stretch>
                      <a:fillRect/>
                    </a:stretch>
                  </pic:blipFill>
                  <pic:spPr>
                    <a:xfrm>
                      <a:off x="0" y="0"/>
                      <a:ext cx="3735705" cy="2742565"/>
                    </a:xfrm>
                    <a:prstGeom prst="rect">
                      <a:avLst/>
                    </a:prstGeom>
                    <a:ln>
                      <a:solidFill>
                        <a:schemeClr val="tx1"/>
                      </a:solidFill>
                    </a:ln>
                  </pic:spPr>
                </pic:pic>
              </a:graphicData>
            </a:graphic>
          </wp:inline>
        </w:drawing>
      </w:r>
    </w:p>
    <w:p w14:paraId="711E0949" w14:textId="77777777" w:rsidR="001D3659" w:rsidRDefault="005F2F57" w:rsidP="001F44F6">
      <w:pPr>
        <w:autoSpaceDE w:val="0"/>
        <w:autoSpaceDN w:val="0"/>
        <w:adjustRightInd w:val="0"/>
        <w:spacing w:after="0" w:line="360" w:lineRule="auto"/>
        <w:ind w:left="289"/>
        <w:jc w:val="both"/>
        <w:rPr>
          <w:sz w:val="20"/>
        </w:rPr>
        <w:pPrChange w:id="773" w:author="JORGE TODOE MATSUSHIMA" w:date="2018-12-01T14:41:00Z">
          <w:pPr>
            <w:autoSpaceDE w:val="0"/>
            <w:autoSpaceDN w:val="0"/>
            <w:adjustRightInd w:val="0"/>
            <w:spacing w:line="360" w:lineRule="auto"/>
            <w:ind w:firstLine="697"/>
            <w:jc w:val="both"/>
          </w:pPr>
        </w:pPrChange>
      </w:pPr>
      <w:r>
        <w:rPr>
          <w:sz w:val="20"/>
        </w:rPr>
        <w:t>Fonte: O Autor (2018)</w:t>
      </w:r>
    </w:p>
    <w:p w14:paraId="285733ED" w14:textId="77777777" w:rsidR="001D3659" w:rsidRDefault="005F2F57">
      <w:pPr>
        <w:pStyle w:val="Ttulo2"/>
        <w:numPr>
          <w:ilvl w:val="2"/>
          <w:numId w:val="3"/>
        </w:numPr>
        <w:tabs>
          <w:tab w:val="left" w:pos="0"/>
        </w:tabs>
        <w:spacing w:line="360" w:lineRule="auto"/>
        <w:ind w:leftChars="110" w:left="264"/>
      </w:pPr>
      <w:bookmarkStart w:id="774" w:name="_Toc16757"/>
      <w:r>
        <w:t>Resultados das Métricas BackEnd</w:t>
      </w:r>
      <w:bookmarkEnd w:id="774"/>
    </w:p>
    <w:p w14:paraId="346FCF0F" w14:textId="77777777" w:rsidR="001D3659" w:rsidRDefault="005F2F57" w:rsidP="00E06F7F">
      <w:pPr>
        <w:autoSpaceDE w:val="0"/>
        <w:autoSpaceDN w:val="0"/>
        <w:adjustRightInd w:val="0"/>
        <w:spacing w:after="0" w:line="360" w:lineRule="auto"/>
        <w:ind w:left="289" w:firstLine="697"/>
        <w:jc w:val="both"/>
        <w:pPrChange w:id="775" w:author="JORGE TODOE MATSUSHIMA" w:date="2018-12-01T11:46:00Z">
          <w:pPr>
            <w:autoSpaceDE w:val="0"/>
            <w:autoSpaceDN w:val="0"/>
            <w:adjustRightInd w:val="0"/>
            <w:spacing w:line="360" w:lineRule="auto"/>
            <w:ind w:firstLine="697"/>
            <w:jc w:val="both"/>
          </w:pPr>
        </w:pPrChange>
      </w:pPr>
      <w:r>
        <w:t xml:space="preserve">A execução do SonarQube no código fonte do FrontEnd resultou em uma pontuação melhor do que o do BackEnd. Logo na primeira execução já foi obtido um </w:t>
      </w:r>
      <w:r>
        <w:lastRenderedPageBreak/>
        <w:t>resultado que satisfaz as métricas definidas. A Figura 68 apresenta os Resultados Obtidos com a Execução.</w:t>
      </w:r>
    </w:p>
    <w:p w14:paraId="4067429F"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68</w:t>
      </w:r>
      <w:r>
        <w:rPr>
          <w:sz w:val="24"/>
          <w:szCs w:val="24"/>
        </w:rPr>
        <w:fldChar w:fldCharType="end"/>
      </w:r>
      <w:bookmarkStart w:id="776" w:name="_Toc7543"/>
      <w:r>
        <w:rPr>
          <w:sz w:val="24"/>
          <w:szCs w:val="24"/>
        </w:rPr>
        <w:t>. FrontEnd Resultados SonarQube</w:t>
      </w:r>
      <w:r>
        <w:rPr>
          <w:sz w:val="24"/>
          <w:szCs w:val="24"/>
          <w:lang w:val="en-US"/>
        </w:rPr>
        <w:t>.</w:t>
      </w:r>
      <w:bookmarkEnd w:id="776"/>
    </w:p>
    <w:p w14:paraId="5473B53D" w14:textId="77777777" w:rsidR="001D3659" w:rsidRDefault="005F2F57" w:rsidP="001E062F">
      <w:pPr>
        <w:autoSpaceDE w:val="0"/>
        <w:autoSpaceDN w:val="0"/>
        <w:adjustRightInd w:val="0"/>
        <w:spacing w:after="0" w:line="360" w:lineRule="auto"/>
        <w:ind w:leftChars="50" w:left="120"/>
        <w:jc w:val="center"/>
        <w:pPrChange w:id="777" w:author="JORGE TODOE MATSUSHIMA" w:date="2018-12-01T14:58:00Z">
          <w:pPr>
            <w:autoSpaceDE w:val="0"/>
            <w:autoSpaceDN w:val="0"/>
            <w:adjustRightInd w:val="0"/>
            <w:spacing w:line="360" w:lineRule="auto"/>
            <w:ind w:leftChars="50" w:left="120"/>
            <w:jc w:val="center"/>
          </w:pPr>
        </w:pPrChange>
      </w:pPr>
      <w:r>
        <w:rPr>
          <w:noProof/>
        </w:rPr>
        <w:drawing>
          <wp:inline distT="0" distB="0" distL="114300" distR="114300" wp14:anchorId="309C9692" wp14:editId="02491F8E">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9"/>
                    <a:srcRect b="1466"/>
                    <a:stretch>
                      <a:fillRect/>
                    </a:stretch>
                  </pic:blipFill>
                  <pic:spPr>
                    <a:xfrm>
                      <a:off x="0" y="0"/>
                      <a:ext cx="5377815" cy="2990850"/>
                    </a:xfrm>
                    <a:prstGeom prst="rect">
                      <a:avLst/>
                    </a:prstGeom>
                    <a:ln>
                      <a:solidFill>
                        <a:schemeClr val="tx1"/>
                      </a:solidFill>
                    </a:ln>
                  </pic:spPr>
                </pic:pic>
              </a:graphicData>
            </a:graphic>
          </wp:inline>
        </w:drawing>
      </w:r>
    </w:p>
    <w:p w14:paraId="75FCB914" w14:textId="77777777" w:rsidR="001D3659" w:rsidRDefault="005F2F57" w:rsidP="001F44F6">
      <w:pPr>
        <w:autoSpaceDE w:val="0"/>
        <w:autoSpaceDN w:val="0"/>
        <w:adjustRightInd w:val="0"/>
        <w:spacing w:after="0" w:line="360" w:lineRule="auto"/>
        <w:ind w:left="289"/>
        <w:jc w:val="both"/>
        <w:rPr>
          <w:sz w:val="20"/>
        </w:rPr>
        <w:pPrChange w:id="778" w:author="JORGE TODOE MATSUSHIMA" w:date="2018-12-01T14:41:00Z">
          <w:pPr>
            <w:autoSpaceDE w:val="0"/>
            <w:autoSpaceDN w:val="0"/>
            <w:adjustRightInd w:val="0"/>
            <w:spacing w:line="360" w:lineRule="auto"/>
            <w:jc w:val="both"/>
          </w:pPr>
        </w:pPrChange>
      </w:pPr>
      <w:r>
        <w:rPr>
          <w:sz w:val="20"/>
        </w:rPr>
        <w:t>Fonte: O Autor (2018)</w:t>
      </w:r>
    </w:p>
    <w:p w14:paraId="7B551EE3" w14:textId="4A982368" w:rsidR="001D3659" w:rsidRDefault="005F2F57" w:rsidP="00E06F7F">
      <w:pPr>
        <w:autoSpaceDE w:val="0"/>
        <w:autoSpaceDN w:val="0"/>
        <w:adjustRightInd w:val="0"/>
        <w:spacing w:after="0" w:line="360" w:lineRule="auto"/>
        <w:ind w:left="289" w:firstLine="697"/>
        <w:jc w:val="both"/>
        <w:rPr>
          <w:b/>
          <w:bCs/>
        </w:rPr>
        <w:pPrChange w:id="779" w:author="JORGE TODOE MATSUSHIMA" w:date="2018-12-01T11:46:00Z">
          <w:pPr>
            <w:autoSpaceDE w:val="0"/>
            <w:autoSpaceDN w:val="0"/>
            <w:adjustRightInd w:val="0"/>
            <w:spacing w:line="360" w:lineRule="auto"/>
            <w:ind w:firstLine="697"/>
            <w:jc w:val="both"/>
          </w:pPr>
        </w:pPrChange>
      </w:pPr>
      <w:r>
        <w:t>Conforme apresentado na Figura</w:t>
      </w:r>
      <w:ins w:id="780" w:author="JORGE TODOE MATSUSHIMA" w:date="2018-12-01T15:12:00Z">
        <w:r w:rsidR="00A11A2D">
          <w:t xml:space="preserve"> 68</w:t>
        </w:r>
      </w:ins>
      <w:r>
        <w:t xml:space="preserve">, as métricas foram todas satisfeitas, não sendo necessário nenhum tipo de alteração no código. A </w:t>
      </w:r>
      <w:del w:id="781" w:author="JORGE TODOE MATSUSHIMA" w:date="2018-12-01T15:12:00Z">
        <w:r w:rsidDel="00A11A2D">
          <w:delText xml:space="preserve">seguir, </w:delText>
        </w:r>
      </w:del>
      <w:r>
        <w:t xml:space="preserve">Figura 69, </w:t>
      </w:r>
      <w:del w:id="782" w:author="JORGE TODOE MATSUSHIMA" w:date="2018-12-01T15:12:00Z">
        <w:r w:rsidDel="00A11A2D">
          <w:delText xml:space="preserve">será </w:delText>
        </w:r>
      </w:del>
      <w:ins w:id="783" w:author="JORGE TODOE MATSUSHIMA" w:date="2018-12-01T15:12:00Z">
        <w:r w:rsidR="00A11A2D">
          <w:t>estão</w:t>
        </w:r>
        <w:r w:rsidR="00A11A2D">
          <w:t xml:space="preserve"> </w:t>
        </w:r>
      </w:ins>
      <w:r>
        <w:t>apresentado</w:t>
      </w:r>
      <w:ins w:id="784" w:author="JORGE TODOE MATSUSHIMA" w:date="2018-12-01T15:12:00Z">
        <w:r w:rsidR="00A11A2D">
          <w:t>s</w:t>
        </w:r>
      </w:ins>
      <w:r>
        <w:t xml:space="preserve"> os demais resultados da execução.</w:t>
      </w:r>
    </w:p>
    <w:p w14:paraId="0B8ED697"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69</w:t>
      </w:r>
      <w:r>
        <w:rPr>
          <w:sz w:val="24"/>
          <w:szCs w:val="24"/>
        </w:rPr>
        <w:fldChar w:fldCharType="end"/>
      </w:r>
      <w:bookmarkStart w:id="785" w:name="_Toc28602"/>
      <w:r>
        <w:rPr>
          <w:sz w:val="24"/>
          <w:szCs w:val="24"/>
        </w:rPr>
        <w:t>. FrontEnd Outros Resultados Obtidos com SonarQube</w:t>
      </w:r>
      <w:r>
        <w:rPr>
          <w:sz w:val="24"/>
          <w:szCs w:val="24"/>
          <w:lang w:val="en-US"/>
        </w:rPr>
        <w:t>.</w:t>
      </w:r>
      <w:bookmarkEnd w:id="785"/>
    </w:p>
    <w:p w14:paraId="01CB1688" w14:textId="77777777" w:rsidR="001D3659" w:rsidRDefault="005F2F57" w:rsidP="001E062F">
      <w:pPr>
        <w:autoSpaceDE w:val="0"/>
        <w:autoSpaceDN w:val="0"/>
        <w:adjustRightInd w:val="0"/>
        <w:spacing w:after="0" w:line="360" w:lineRule="auto"/>
        <w:ind w:leftChars="50" w:left="120"/>
        <w:jc w:val="center"/>
        <w:pPrChange w:id="786" w:author="JORGE TODOE MATSUSHIMA" w:date="2018-12-01T14:58:00Z">
          <w:pPr>
            <w:autoSpaceDE w:val="0"/>
            <w:autoSpaceDN w:val="0"/>
            <w:adjustRightInd w:val="0"/>
            <w:spacing w:line="360" w:lineRule="auto"/>
            <w:ind w:leftChars="50" w:left="120"/>
            <w:jc w:val="center"/>
          </w:pPr>
        </w:pPrChange>
      </w:pPr>
      <w:r>
        <w:rPr>
          <w:noProof/>
        </w:rPr>
        <w:drawing>
          <wp:inline distT="0" distB="0" distL="114300" distR="114300" wp14:anchorId="4A4C4D1F" wp14:editId="6C37837D">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90"/>
                    <a:stretch>
                      <a:fillRect/>
                    </a:stretch>
                  </pic:blipFill>
                  <pic:spPr>
                    <a:xfrm>
                      <a:off x="0" y="0"/>
                      <a:ext cx="5119370" cy="2739390"/>
                    </a:xfrm>
                    <a:prstGeom prst="rect">
                      <a:avLst/>
                    </a:prstGeom>
                    <a:ln>
                      <a:solidFill>
                        <a:schemeClr val="tx1"/>
                      </a:solidFill>
                    </a:ln>
                  </pic:spPr>
                </pic:pic>
              </a:graphicData>
            </a:graphic>
          </wp:inline>
        </w:drawing>
      </w:r>
    </w:p>
    <w:p w14:paraId="672C114E" w14:textId="77777777" w:rsidR="001D3659" w:rsidRDefault="005F2F57" w:rsidP="001F44F6">
      <w:pPr>
        <w:autoSpaceDE w:val="0"/>
        <w:autoSpaceDN w:val="0"/>
        <w:adjustRightInd w:val="0"/>
        <w:spacing w:after="0" w:line="360" w:lineRule="auto"/>
        <w:ind w:left="289"/>
        <w:jc w:val="both"/>
        <w:rPr>
          <w:sz w:val="20"/>
        </w:rPr>
        <w:pPrChange w:id="787" w:author="JORGE TODOE MATSUSHIMA" w:date="2018-12-01T14:41:00Z">
          <w:pPr>
            <w:autoSpaceDE w:val="0"/>
            <w:autoSpaceDN w:val="0"/>
            <w:adjustRightInd w:val="0"/>
            <w:spacing w:line="360" w:lineRule="auto"/>
            <w:jc w:val="both"/>
          </w:pPr>
        </w:pPrChange>
      </w:pPr>
      <w:r>
        <w:rPr>
          <w:sz w:val="20"/>
        </w:rPr>
        <w:t>Fonte: O Autor (2018)</w:t>
      </w:r>
    </w:p>
    <w:p w14:paraId="20A0DC7E" w14:textId="77777777" w:rsidR="001D3659" w:rsidRDefault="001D3659" w:rsidP="00E06F7F">
      <w:pPr>
        <w:autoSpaceDE w:val="0"/>
        <w:autoSpaceDN w:val="0"/>
        <w:adjustRightInd w:val="0"/>
        <w:spacing w:after="0" w:line="360" w:lineRule="auto"/>
        <w:ind w:left="289" w:firstLine="697"/>
        <w:jc w:val="both"/>
        <w:rPr>
          <w:sz w:val="20"/>
        </w:rPr>
        <w:pPrChange w:id="788" w:author="JORGE TODOE MATSUSHIMA" w:date="2018-12-01T11:46:00Z">
          <w:pPr>
            <w:autoSpaceDE w:val="0"/>
            <w:autoSpaceDN w:val="0"/>
            <w:adjustRightInd w:val="0"/>
            <w:spacing w:line="360" w:lineRule="auto"/>
            <w:ind w:firstLine="697"/>
            <w:jc w:val="both"/>
          </w:pPr>
        </w:pPrChange>
      </w:pPr>
    </w:p>
    <w:p w14:paraId="5637A19E" w14:textId="77777777" w:rsidR="001D3659" w:rsidRDefault="005F2F57">
      <w:pPr>
        <w:pStyle w:val="Ttulo2"/>
        <w:numPr>
          <w:ilvl w:val="1"/>
          <w:numId w:val="3"/>
        </w:numPr>
        <w:spacing w:line="360" w:lineRule="auto"/>
      </w:pPr>
      <w:bookmarkStart w:id="789" w:name="_Toc32735"/>
      <w:r>
        <w:lastRenderedPageBreak/>
        <w:t>Técnicas de Verificação e Validação aplicadas e Resultados</w:t>
      </w:r>
      <w:bookmarkEnd w:id="789"/>
    </w:p>
    <w:p w14:paraId="2F400E0E" w14:textId="77777777" w:rsidR="001D3659" w:rsidRDefault="005F2F57">
      <w:pPr>
        <w:autoSpaceDE w:val="0"/>
        <w:autoSpaceDN w:val="0"/>
        <w:adjustRightInd w:val="0"/>
        <w:spacing w:line="360" w:lineRule="auto"/>
        <w:ind w:firstLine="697"/>
        <w:jc w:val="both"/>
      </w:pPr>
      <w:r>
        <w:t xml:space="preserve">Para validação das funcionalidades do Projeto foram desenvolvidos alguns testes, sendo:  </w:t>
      </w:r>
    </w:p>
    <w:p w14:paraId="4767F8E4" w14:textId="77777777" w:rsidR="001D3659" w:rsidRDefault="005F2F57" w:rsidP="00A11A2D">
      <w:pPr>
        <w:numPr>
          <w:ilvl w:val="0"/>
          <w:numId w:val="13"/>
        </w:numPr>
        <w:autoSpaceDE w:val="0"/>
        <w:autoSpaceDN w:val="0"/>
        <w:adjustRightInd w:val="0"/>
        <w:spacing w:after="0" w:line="360" w:lineRule="auto"/>
        <w:ind w:left="714"/>
        <w:jc w:val="both"/>
        <w:pPrChange w:id="790" w:author="JORGE TODOE MATSUSHIMA" w:date="2018-12-01T15:13:00Z">
          <w:pPr>
            <w:numPr>
              <w:numId w:val="13"/>
            </w:numPr>
            <w:tabs>
              <w:tab w:val="left" w:pos="425"/>
            </w:tabs>
            <w:autoSpaceDE w:val="0"/>
            <w:autoSpaceDN w:val="0"/>
            <w:adjustRightInd w:val="0"/>
            <w:spacing w:line="360" w:lineRule="auto"/>
            <w:ind w:left="714" w:hanging="425"/>
            <w:jc w:val="both"/>
          </w:pPr>
        </w:pPrChange>
      </w:pPr>
      <w:r>
        <w:t>Testes de Unidade: Testes para analisar o funcionamento de determinados métodos do projeto.</w:t>
      </w:r>
    </w:p>
    <w:p w14:paraId="7AC41971" w14:textId="77777777" w:rsidR="001D3659" w:rsidRDefault="005F2F57" w:rsidP="00A11A2D">
      <w:pPr>
        <w:numPr>
          <w:ilvl w:val="0"/>
          <w:numId w:val="13"/>
        </w:numPr>
        <w:autoSpaceDE w:val="0"/>
        <w:autoSpaceDN w:val="0"/>
        <w:adjustRightInd w:val="0"/>
        <w:spacing w:after="0" w:line="360" w:lineRule="auto"/>
        <w:ind w:left="714"/>
        <w:jc w:val="both"/>
        <w:pPrChange w:id="791" w:author="JORGE TODOE MATSUSHIMA" w:date="2018-12-01T15:13:00Z">
          <w:pPr>
            <w:numPr>
              <w:numId w:val="13"/>
            </w:numPr>
            <w:tabs>
              <w:tab w:val="left" w:pos="425"/>
            </w:tabs>
            <w:autoSpaceDE w:val="0"/>
            <w:autoSpaceDN w:val="0"/>
            <w:adjustRightInd w:val="0"/>
            <w:spacing w:line="360" w:lineRule="auto"/>
            <w:ind w:left="714" w:hanging="425"/>
            <w:jc w:val="both"/>
          </w:pPr>
        </w:pPrChange>
      </w:pPr>
      <w:r>
        <w:t xml:space="preserve">Testes de Recursos Externos: Para validar o comportamento do software quando </w:t>
      </w:r>
      <w:proofErr w:type="gramStart"/>
      <w:r>
        <w:t>executado  métodos</w:t>
      </w:r>
      <w:proofErr w:type="gramEnd"/>
      <w:r>
        <w:t xml:space="preserve"> que consomem recursos externos</w:t>
      </w:r>
    </w:p>
    <w:p w14:paraId="5011035A" w14:textId="77777777" w:rsidR="001D3659" w:rsidRDefault="005F2F57" w:rsidP="00A11A2D">
      <w:pPr>
        <w:numPr>
          <w:ilvl w:val="0"/>
          <w:numId w:val="13"/>
        </w:numPr>
        <w:autoSpaceDE w:val="0"/>
        <w:autoSpaceDN w:val="0"/>
        <w:adjustRightInd w:val="0"/>
        <w:spacing w:after="0" w:line="360" w:lineRule="auto"/>
        <w:ind w:left="714"/>
        <w:jc w:val="both"/>
        <w:pPrChange w:id="792" w:author="JORGE TODOE MATSUSHIMA" w:date="2018-12-01T15:13:00Z">
          <w:pPr>
            <w:numPr>
              <w:numId w:val="13"/>
            </w:numPr>
            <w:tabs>
              <w:tab w:val="left" w:pos="425"/>
            </w:tabs>
            <w:autoSpaceDE w:val="0"/>
            <w:autoSpaceDN w:val="0"/>
            <w:adjustRightInd w:val="0"/>
            <w:spacing w:line="360" w:lineRule="auto"/>
            <w:ind w:left="714" w:hanging="425"/>
            <w:jc w:val="both"/>
          </w:pPr>
        </w:pPrChange>
      </w:pPr>
      <w:r>
        <w:t xml:space="preserve">Testes de Integração: Os testes de Integração foram executados utilizando o Software Postman, tendo como objetivo validar o funcionamento das rotas, e seu comportamento acionando as camadas de Serviço, Repositório e Entidade. </w:t>
      </w:r>
    </w:p>
    <w:p w14:paraId="37BA84EA" w14:textId="77777777" w:rsidR="001D3659" w:rsidRDefault="005F2F57" w:rsidP="00A11A2D">
      <w:pPr>
        <w:numPr>
          <w:ilvl w:val="0"/>
          <w:numId w:val="13"/>
        </w:numPr>
        <w:autoSpaceDE w:val="0"/>
        <w:autoSpaceDN w:val="0"/>
        <w:adjustRightInd w:val="0"/>
        <w:spacing w:after="0" w:line="360" w:lineRule="auto"/>
        <w:ind w:left="714"/>
        <w:jc w:val="both"/>
        <w:pPrChange w:id="793" w:author="JORGE TODOE MATSUSHIMA" w:date="2018-12-01T15:13:00Z">
          <w:pPr>
            <w:numPr>
              <w:numId w:val="13"/>
            </w:numPr>
            <w:tabs>
              <w:tab w:val="left" w:pos="425"/>
            </w:tabs>
            <w:autoSpaceDE w:val="0"/>
            <w:autoSpaceDN w:val="0"/>
            <w:adjustRightInd w:val="0"/>
            <w:spacing w:line="360" w:lineRule="auto"/>
            <w:ind w:left="714" w:hanging="425"/>
            <w:jc w:val="both"/>
          </w:pPr>
        </w:pPrChange>
      </w:pPr>
      <w:r>
        <w:t xml:space="preserve">Testes Funcionais: Foram testes com alguns cenários específicos para validar o funcionamento do FrontEnd. </w:t>
      </w:r>
    </w:p>
    <w:p w14:paraId="0989CA18" w14:textId="77777777" w:rsidR="001D3659" w:rsidRDefault="005F2F57">
      <w:pPr>
        <w:pStyle w:val="Ttulo2"/>
        <w:numPr>
          <w:ilvl w:val="2"/>
          <w:numId w:val="3"/>
        </w:numPr>
        <w:tabs>
          <w:tab w:val="left" w:pos="0"/>
        </w:tabs>
        <w:spacing w:line="360" w:lineRule="auto"/>
        <w:ind w:leftChars="121" w:left="290"/>
      </w:pPr>
      <w:bookmarkStart w:id="794" w:name="_Toc4463"/>
      <w:r>
        <w:t>Testes de Unidade</w:t>
      </w:r>
      <w:bookmarkEnd w:id="794"/>
    </w:p>
    <w:p w14:paraId="061AC055" w14:textId="77777777" w:rsidR="001D3659" w:rsidRDefault="005F2F57" w:rsidP="00E06F7F">
      <w:pPr>
        <w:autoSpaceDE w:val="0"/>
        <w:autoSpaceDN w:val="0"/>
        <w:adjustRightInd w:val="0"/>
        <w:spacing w:after="0" w:line="360" w:lineRule="auto"/>
        <w:ind w:left="289" w:firstLine="697"/>
        <w:jc w:val="both"/>
        <w:pPrChange w:id="795" w:author="JORGE TODOE MATSUSHIMA" w:date="2018-12-01T11:46:00Z">
          <w:pPr>
            <w:autoSpaceDE w:val="0"/>
            <w:autoSpaceDN w:val="0"/>
            <w:adjustRightInd w:val="0"/>
            <w:spacing w:line="360" w:lineRule="auto"/>
            <w:ind w:firstLine="697"/>
            <w:jc w:val="both"/>
          </w:pPr>
        </w:pPrChange>
      </w:pPr>
      <w:r>
        <w:t xml:space="preserve">Os Testes de Unidade Foram utilizados na fase Inicial do desenvolvimento do Projeto, apenas para testar o funcionamento de determinados </w:t>
      </w:r>
      <w:r>
        <w:rPr>
          <w:i/>
          <w:iCs/>
        </w:rPr>
        <w:t>Repositories</w:t>
      </w:r>
      <w:r>
        <w:t xml:space="preserve"> e </w:t>
      </w:r>
      <w:r>
        <w:rPr>
          <w:i/>
          <w:iCs/>
        </w:rPr>
        <w:t>Services</w:t>
      </w:r>
      <w:r>
        <w:t xml:space="preserve">. Esses testes não foram amplamente utilizados, por conta do Plano de Desenvolvimento, onde foi especificado que o projeto seria desenvolvido por módulos, assim os testes foram executados à nível de Sistema. </w:t>
      </w:r>
    </w:p>
    <w:p w14:paraId="4B51268A" w14:textId="77777777" w:rsidR="001D3659" w:rsidRDefault="005F2F57" w:rsidP="00E06F7F">
      <w:pPr>
        <w:autoSpaceDE w:val="0"/>
        <w:autoSpaceDN w:val="0"/>
        <w:adjustRightInd w:val="0"/>
        <w:spacing w:after="0" w:line="360" w:lineRule="auto"/>
        <w:ind w:left="289" w:firstLine="697"/>
        <w:jc w:val="both"/>
        <w:pPrChange w:id="796" w:author="JORGE TODOE MATSUSHIMA" w:date="2018-12-01T11:46:00Z">
          <w:pPr>
            <w:autoSpaceDE w:val="0"/>
            <w:autoSpaceDN w:val="0"/>
            <w:adjustRightInd w:val="0"/>
            <w:spacing w:line="360" w:lineRule="auto"/>
            <w:ind w:firstLine="697"/>
            <w:jc w:val="both"/>
          </w:pPr>
        </w:pPrChange>
      </w:pPr>
      <w:r>
        <w:t xml:space="preserve">A Figura 70 apresenta a Classe de Testes relacionados as funcionalidades de cadastro e Gestão de Pessoas, para estes Testes foi utilizando o Framework JUnit. </w:t>
      </w:r>
    </w:p>
    <w:p w14:paraId="034055AD"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70</w:t>
      </w:r>
      <w:r>
        <w:rPr>
          <w:sz w:val="24"/>
          <w:szCs w:val="24"/>
        </w:rPr>
        <w:fldChar w:fldCharType="end"/>
      </w:r>
      <w:bookmarkStart w:id="797" w:name="_Toc16844"/>
      <w:r>
        <w:rPr>
          <w:sz w:val="24"/>
          <w:szCs w:val="24"/>
        </w:rPr>
        <w:t>. Teste Unitários de Serviços e Repositórios de Pessoas</w:t>
      </w:r>
      <w:r>
        <w:rPr>
          <w:sz w:val="24"/>
          <w:szCs w:val="24"/>
          <w:lang w:val="en-US"/>
        </w:rPr>
        <w:t>.</w:t>
      </w:r>
      <w:bookmarkEnd w:id="797"/>
    </w:p>
    <w:p w14:paraId="562383A5" w14:textId="77777777" w:rsidR="001D3659" w:rsidRDefault="005F2F57" w:rsidP="001E062F">
      <w:pPr>
        <w:autoSpaceDE w:val="0"/>
        <w:autoSpaceDN w:val="0"/>
        <w:adjustRightInd w:val="0"/>
        <w:spacing w:after="0" w:line="360" w:lineRule="auto"/>
        <w:ind w:leftChars="50" w:left="120"/>
        <w:jc w:val="center"/>
        <w:pPrChange w:id="798" w:author="JORGE TODOE MATSUSHIMA" w:date="2018-12-01T14:59:00Z">
          <w:pPr>
            <w:autoSpaceDE w:val="0"/>
            <w:autoSpaceDN w:val="0"/>
            <w:adjustRightInd w:val="0"/>
            <w:spacing w:line="360" w:lineRule="auto"/>
            <w:ind w:leftChars="50" w:left="120"/>
            <w:jc w:val="center"/>
          </w:pPr>
        </w:pPrChange>
      </w:pPr>
      <w:r>
        <w:rPr>
          <w:noProof/>
        </w:rPr>
        <w:lastRenderedPageBreak/>
        <w:drawing>
          <wp:inline distT="0" distB="0" distL="114300" distR="114300" wp14:anchorId="28BC5277" wp14:editId="5BB4630A">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91"/>
                    <a:stretch>
                      <a:fillRect/>
                    </a:stretch>
                  </pic:blipFill>
                  <pic:spPr>
                    <a:xfrm>
                      <a:off x="0" y="0"/>
                      <a:ext cx="4515485" cy="3734435"/>
                    </a:xfrm>
                    <a:prstGeom prst="rect">
                      <a:avLst/>
                    </a:prstGeom>
                  </pic:spPr>
                </pic:pic>
              </a:graphicData>
            </a:graphic>
          </wp:inline>
        </w:drawing>
      </w:r>
    </w:p>
    <w:p w14:paraId="2B7E3AD2" w14:textId="77777777" w:rsidR="001D3659" w:rsidRDefault="005F2F57" w:rsidP="001F44F6">
      <w:pPr>
        <w:autoSpaceDE w:val="0"/>
        <w:autoSpaceDN w:val="0"/>
        <w:adjustRightInd w:val="0"/>
        <w:spacing w:after="0" w:line="360" w:lineRule="auto"/>
        <w:ind w:left="289"/>
        <w:jc w:val="both"/>
        <w:rPr>
          <w:sz w:val="20"/>
        </w:rPr>
        <w:pPrChange w:id="799" w:author="JORGE TODOE MATSUSHIMA" w:date="2018-12-01T14:41:00Z">
          <w:pPr>
            <w:autoSpaceDE w:val="0"/>
            <w:autoSpaceDN w:val="0"/>
            <w:adjustRightInd w:val="0"/>
            <w:spacing w:line="360" w:lineRule="auto"/>
            <w:jc w:val="both"/>
          </w:pPr>
        </w:pPrChange>
      </w:pPr>
      <w:r>
        <w:rPr>
          <w:sz w:val="20"/>
        </w:rPr>
        <w:t>Fonte: O Autor (2018)</w:t>
      </w:r>
    </w:p>
    <w:p w14:paraId="24A347A8" w14:textId="77777777" w:rsidR="001D3659" w:rsidRDefault="005F2F57">
      <w:pPr>
        <w:pStyle w:val="Ttulo2"/>
        <w:numPr>
          <w:ilvl w:val="2"/>
          <w:numId w:val="3"/>
        </w:numPr>
        <w:tabs>
          <w:tab w:val="left" w:pos="0"/>
        </w:tabs>
        <w:spacing w:line="360" w:lineRule="auto"/>
        <w:ind w:leftChars="121" w:left="290"/>
      </w:pPr>
      <w:bookmarkStart w:id="800" w:name="_Toc7714"/>
      <w:r>
        <w:t>Testes de Recursos Externos</w:t>
      </w:r>
      <w:bookmarkEnd w:id="800"/>
    </w:p>
    <w:p w14:paraId="2700C8CE" w14:textId="77777777" w:rsidR="001D3659" w:rsidRDefault="005F2F57" w:rsidP="00E06F7F">
      <w:pPr>
        <w:autoSpaceDE w:val="0"/>
        <w:autoSpaceDN w:val="0"/>
        <w:adjustRightInd w:val="0"/>
        <w:spacing w:after="0" w:line="360" w:lineRule="auto"/>
        <w:ind w:left="289" w:firstLine="697"/>
        <w:jc w:val="both"/>
        <w:pPrChange w:id="801" w:author="JORGE TODOE MATSUSHIMA" w:date="2018-12-01T11:46:00Z">
          <w:pPr>
            <w:autoSpaceDE w:val="0"/>
            <w:autoSpaceDN w:val="0"/>
            <w:adjustRightInd w:val="0"/>
            <w:spacing w:line="360" w:lineRule="auto"/>
            <w:ind w:firstLine="697"/>
            <w:jc w:val="both"/>
          </w:pPr>
        </w:pPrChange>
      </w:pPr>
      <w:r>
        <w:t>O projeto utiliza dois Recursos Externos: O Servidor de ceps do ViaCep, e a API Distance Matrix do Google para Cálculo de Distâncias entre Endereços. Para validar a utilização destes recursos externos foram também desenvolvidos testes de Unidade.</w:t>
      </w:r>
    </w:p>
    <w:p w14:paraId="64245955" w14:textId="77777777" w:rsidR="001D3659" w:rsidRDefault="005F2F57" w:rsidP="00E06F7F">
      <w:pPr>
        <w:autoSpaceDE w:val="0"/>
        <w:autoSpaceDN w:val="0"/>
        <w:adjustRightInd w:val="0"/>
        <w:spacing w:after="0" w:line="360" w:lineRule="auto"/>
        <w:ind w:left="289" w:firstLine="697"/>
        <w:jc w:val="both"/>
        <w:pPrChange w:id="802" w:author="JORGE TODOE MATSUSHIMA" w:date="2018-12-01T11:46:00Z">
          <w:pPr>
            <w:autoSpaceDE w:val="0"/>
            <w:autoSpaceDN w:val="0"/>
            <w:adjustRightInd w:val="0"/>
            <w:spacing w:line="360" w:lineRule="auto"/>
            <w:ind w:firstLine="697"/>
            <w:jc w:val="both"/>
          </w:pPr>
        </w:pPrChange>
      </w:pPr>
      <w:r>
        <w:t xml:space="preserve">O primeiro teste serviu </w:t>
      </w:r>
      <w:proofErr w:type="gramStart"/>
      <w:r>
        <w:t>para Validar</w:t>
      </w:r>
      <w:proofErr w:type="gramEnd"/>
      <w:r>
        <w:t xml:space="preserve"> a utilização do Servidor do ViaCeps. Foram inseridos 7 </w:t>
      </w:r>
      <w:proofErr w:type="gramStart"/>
      <w:r>
        <w:t>CEPS( 12020220</w:t>
      </w:r>
      <w:proofErr w:type="gramEnd"/>
      <w:r>
        <w:t>,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14:paraId="6183EB31" w14:textId="77777777" w:rsidR="001D3659" w:rsidRDefault="001D3659">
      <w:pPr>
        <w:autoSpaceDE w:val="0"/>
        <w:autoSpaceDN w:val="0"/>
        <w:adjustRightInd w:val="0"/>
        <w:spacing w:line="360" w:lineRule="auto"/>
        <w:ind w:firstLine="697"/>
        <w:jc w:val="both"/>
      </w:pPr>
    </w:p>
    <w:p w14:paraId="1CE2A46C" w14:textId="77777777" w:rsidR="001D3659" w:rsidRDefault="001D3659">
      <w:pPr>
        <w:autoSpaceDE w:val="0"/>
        <w:autoSpaceDN w:val="0"/>
        <w:adjustRightInd w:val="0"/>
        <w:spacing w:line="360" w:lineRule="auto"/>
        <w:ind w:firstLine="697"/>
        <w:jc w:val="both"/>
      </w:pPr>
    </w:p>
    <w:p w14:paraId="3DCA931C"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71</w:t>
      </w:r>
      <w:r>
        <w:rPr>
          <w:sz w:val="24"/>
          <w:szCs w:val="24"/>
        </w:rPr>
        <w:fldChar w:fldCharType="end"/>
      </w:r>
      <w:bookmarkStart w:id="803" w:name="_Toc6198"/>
      <w:r>
        <w:rPr>
          <w:sz w:val="24"/>
          <w:szCs w:val="24"/>
        </w:rPr>
        <w:t>. Teste Unitários</w:t>
      </w:r>
      <w:del w:id="804" w:author="JORGE TODOE MATSUSHIMA" w:date="2018-12-01T15:13:00Z">
        <w:r w:rsidDel="00A11A2D">
          <w:rPr>
            <w:sz w:val="24"/>
            <w:szCs w:val="24"/>
          </w:rPr>
          <w:delText xml:space="preserve"> </w:delText>
        </w:r>
      </w:del>
      <w:r>
        <w:rPr>
          <w:sz w:val="24"/>
          <w:szCs w:val="24"/>
        </w:rPr>
        <w:t xml:space="preserve"> - Utilização da API do ViaCep</w:t>
      </w:r>
      <w:r>
        <w:rPr>
          <w:sz w:val="24"/>
          <w:szCs w:val="24"/>
          <w:lang w:val="en-US"/>
        </w:rPr>
        <w:t>.</w:t>
      </w:r>
      <w:bookmarkEnd w:id="803"/>
    </w:p>
    <w:p w14:paraId="1F7A64C7" w14:textId="77777777" w:rsidR="001D3659" w:rsidRDefault="005F2F57" w:rsidP="001E062F">
      <w:pPr>
        <w:autoSpaceDE w:val="0"/>
        <w:autoSpaceDN w:val="0"/>
        <w:adjustRightInd w:val="0"/>
        <w:spacing w:after="0" w:line="360" w:lineRule="auto"/>
        <w:ind w:leftChars="50" w:left="120"/>
        <w:jc w:val="center"/>
        <w:pPrChange w:id="805" w:author="JORGE TODOE MATSUSHIMA" w:date="2018-12-01T14:59:00Z">
          <w:pPr>
            <w:autoSpaceDE w:val="0"/>
            <w:autoSpaceDN w:val="0"/>
            <w:adjustRightInd w:val="0"/>
            <w:spacing w:line="360" w:lineRule="auto"/>
            <w:ind w:leftChars="50" w:left="120"/>
            <w:jc w:val="center"/>
          </w:pPr>
        </w:pPrChange>
      </w:pPr>
      <w:r>
        <w:rPr>
          <w:noProof/>
        </w:rPr>
        <w:lastRenderedPageBreak/>
        <w:drawing>
          <wp:inline distT="0" distB="0" distL="114300" distR="114300" wp14:anchorId="32485F3C" wp14:editId="1D7A4A27">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92"/>
                    <a:stretch>
                      <a:fillRect/>
                    </a:stretch>
                  </pic:blipFill>
                  <pic:spPr>
                    <a:xfrm>
                      <a:off x="0" y="0"/>
                      <a:ext cx="5210810" cy="1076325"/>
                    </a:xfrm>
                    <a:prstGeom prst="rect">
                      <a:avLst/>
                    </a:prstGeom>
                  </pic:spPr>
                </pic:pic>
              </a:graphicData>
            </a:graphic>
          </wp:inline>
        </w:drawing>
      </w:r>
    </w:p>
    <w:p w14:paraId="3578E456" w14:textId="77777777" w:rsidR="001D3659" w:rsidRDefault="005F2F57" w:rsidP="001F44F6">
      <w:pPr>
        <w:autoSpaceDE w:val="0"/>
        <w:autoSpaceDN w:val="0"/>
        <w:adjustRightInd w:val="0"/>
        <w:spacing w:after="0" w:line="360" w:lineRule="auto"/>
        <w:ind w:left="289"/>
        <w:jc w:val="both"/>
        <w:rPr>
          <w:sz w:val="20"/>
        </w:rPr>
        <w:pPrChange w:id="806" w:author="JORGE TODOE MATSUSHIMA" w:date="2018-12-01T14:41:00Z">
          <w:pPr>
            <w:autoSpaceDE w:val="0"/>
            <w:autoSpaceDN w:val="0"/>
            <w:adjustRightInd w:val="0"/>
            <w:spacing w:line="360" w:lineRule="auto"/>
            <w:jc w:val="both"/>
          </w:pPr>
        </w:pPrChange>
      </w:pPr>
      <w:r>
        <w:rPr>
          <w:sz w:val="20"/>
        </w:rPr>
        <w:t>Fonte: O Autor (2018)</w:t>
      </w:r>
    </w:p>
    <w:p w14:paraId="79DC7A00" w14:textId="77777777" w:rsidR="001D3659" w:rsidRDefault="005F2F57" w:rsidP="00E06F7F">
      <w:pPr>
        <w:autoSpaceDE w:val="0"/>
        <w:autoSpaceDN w:val="0"/>
        <w:adjustRightInd w:val="0"/>
        <w:spacing w:after="0" w:line="360" w:lineRule="auto"/>
        <w:ind w:left="289" w:firstLine="697"/>
        <w:jc w:val="both"/>
        <w:pPrChange w:id="807" w:author="JORGE TODOE MATSUSHIMA" w:date="2018-12-01T11:48:00Z">
          <w:pPr>
            <w:autoSpaceDE w:val="0"/>
            <w:autoSpaceDN w:val="0"/>
            <w:adjustRightInd w:val="0"/>
            <w:spacing w:line="360" w:lineRule="auto"/>
            <w:ind w:firstLine="697"/>
            <w:jc w:val="both"/>
          </w:pPr>
        </w:pPrChange>
      </w:pPr>
      <w: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14:paraId="1A414C23"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72</w:t>
      </w:r>
      <w:r>
        <w:rPr>
          <w:sz w:val="24"/>
          <w:szCs w:val="24"/>
        </w:rPr>
        <w:fldChar w:fldCharType="end"/>
      </w:r>
      <w:bookmarkStart w:id="808" w:name="_Toc4275"/>
      <w:r>
        <w:rPr>
          <w:sz w:val="24"/>
          <w:szCs w:val="24"/>
        </w:rPr>
        <w:t>. Teste Unitários - Utilização da API DistanceMatrix</w:t>
      </w:r>
      <w:r>
        <w:rPr>
          <w:sz w:val="24"/>
          <w:szCs w:val="24"/>
          <w:lang w:val="en-US"/>
        </w:rPr>
        <w:t>.</w:t>
      </w:r>
      <w:bookmarkEnd w:id="808"/>
    </w:p>
    <w:p w14:paraId="56129130" w14:textId="77777777" w:rsidR="001D3659" w:rsidRDefault="005F2F57" w:rsidP="001E062F">
      <w:pPr>
        <w:autoSpaceDE w:val="0"/>
        <w:autoSpaceDN w:val="0"/>
        <w:adjustRightInd w:val="0"/>
        <w:spacing w:after="0" w:line="360" w:lineRule="auto"/>
        <w:ind w:leftChars="50" w:left="120"/>
        <w:jc w:val="center"/>
        <w:pPrChange w:id="809" w:author="JORGE TODOE MATSUSHIMA" w:date="2018-12-01T14:59:00Z">
          <w:pPr>
            <w:autoSpaceDE w:val="0"/>
            <w:autoSpaceDN w:val="0"/>
            <w:adjustRightInd w:val="0"/>
            <w:spacing w:line="360" w:lineRule="auto"/>
            <w:ind w:leftChars="50" w:left="120"/>
            <w:jc w:val="center"/>
          </w:pPr>
        </w:pPrChange>
      </w:pPr>
      <w:r>
        <w:rPr>
          <w:noProof/>
        </w:rPr>
        <w:drawing>
          <wp:inline distT="0" distB="0" distL="114300" distR="114300" wp14:anchorId="777B8D56" wp14:editId="59EA0DE8">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93"/>
                    <a:stretch>
                      <a:fillRect/>
                    </a:stretch>
                  </pic:blipFill>
                  <pic:spPr>
                    <a:xfrm>
                      <a:off x="0" y="0"/>
                      <a:ext cx="5191760" cy="1047750"/>
                    </a:xfrm>
                    <a:prstGeom prst="rect">
                      <a:avLst/>
                    </a:prstGeom>
                  </pic:spPr>
                </pic:pic>
              </a:graphicData>
            </a:graphic>
          </wp:inline>
        </w:drawing>
      </w:r>
    </w:p>
    <w:p w14:paraId="2158BA4D" w14:textId="77777777" w:rsidR="001D3659" w:rsidRDefault="005F2F57" w:rsidP="001F44F6">
      <w:pPr>
        <w:autoSpaceDE w:val="0"/>
        <w:autoSpaceDN w:val="0"/>
        <w:adjustRightInd w:val="0"/>
        <w:spacing w:after="0" w:line="360" w:lineRule="auto"/>
        <w:ind w:left="289"/>
        <w:jc w:val="both"/>
        <w:rPr>
          <w:sz w:val="20"/>
        </w:rPr>
        <w:pPrChange w:id="810" w:author="JORGE TODOE MATSUSHIMA" w:date="2018-12-01T14:41:00Z">
          <w:pPr>
            <w:autoSpaceDE w:val="0"/>
            <w:autoSpaceDN w:val="0"/>
            <w:adjustRightInd w:val="0"/>
            <w:spacing w:line="360" w:lineRule="auto"/>
            <w:jc w:val="both"/>
          </w:pPr>
        </w:pPrChange>
      </w:pPr>
      <w:r>
        <w:rPr>
          <w:sz w:val="20"/>
        </w:rPr>
        <w:t>Fonte: O Autor (2018)</w:t>
      </w:r>
    </w:p>
    <w:p w14:paraId="63EFE9F9" w14:textId="77777777" w:rsidR="001D3659" w:rsidRDefault="001D3659" w:rsidP="00E06F7F">
      <w:pPr>
        <w:autoSpaceDE w:val="0"/>
        <w:autoSpaceDN w:val="0"/>
        <w:adjustRightInd w:val="0"/>
        <w:spacing w:after="0" w:line="360" w:lineRule="auto"/>
        <w:ind w:left="289" w:firstLine="697"/>
        <w:jc w:val="both"/>
        <w:pPrChange w:id="811" w:author="JORGE TODOE MATSUSHIMA" w:date="2018-12-01T11:48:00Z">
          <w:pPr>
            <w:autoSpaceDE w:val="0"/>
            <w:autoSpaceDN w:val="0"/>
            <w:adjustRightInd w:val="0"/>
            <w:spacing w:line="360" w:lineRule="auto"/>
            <w:jc w:val="both"/>
          </w:pPr>
        </w:pPrChange>
      </w:pPr>
    </w:p>
    <w:p w14:paraId="05EFD2AC" w14:textId="77777777" w:rsidR="001D3659" w:rsidRDefault="005F2F57">
      <w:pPr>
        <w:pStyle w:val="Ttulo2"/>
        <w:numPr>
          <w:ilvl w:val="2"/>
          <w:numId w:val="3"/>
        </w:numPr>
        <w:tabs>
          <w:tab w:val="left" w:pos="0"/>
        </w:tabs>
        <w:spacing w:line="360" w:lineRule="auto"/>
        <w:ind w:leftChars="121" w:left="290"/>
      </w:pPr>
      <w:bookmarkStart w:id="812" w:name="_Toc17360"/>
      <w:r>
        <w:t>Testes de Integração</w:t>
      </w:r>
      <w:bookmarkEnd w:id="812"/>
    </w:p>
    <w:p w14:paraId="5C71C276" w14:textId="77777777" w:rsidR="001D3659" w:rsidRDefault="005F2F57" w:rsidP="001A67E5">
      <w:pPr>
        <w:autoSpaceDE w:val="0"/>
        <w:autoSpaceDN w:val="0"/>
        <w:adjustRightInd w:val="0"/>
        <w:spacing w:after="0" w:line="360" w:lineRule="auto"/>
        <w:ind w:left="289" w:firstLine="697"/>
        <w:jc w:val="both"/>
        <w:pPrChange w:id="813" w:author="JORGE TODOE MATSUSHIMA" w:date="2018-12-01T12:31:00Z">
          <w:pPr>
            <w:autoSpaceDE w:val="0"/>
            <w:autoSpaceDN w:val="0"/>
            <w:adjustRightInd w:val="0"/>
            <w:spacing w:line="360" w:lineRule="auto"/>
            <w:ind w:firstLine="697"/>
            <w:jc w:val="both"/>
          </w:pPr>
        </w:pPrChange>
      </w:pPr>
      <w:r>
        <w:t>Os testes de Sistema, foram os testes realizados Utilizando Software Postman. Esses testes foram desenvolvidos para validar o funcionamento de todas as rotas do desenvolvidas para o Projeto. Testando as rotas, consequentemente já realizava a validação das camadas de Serviço, Repositório e Entidade</w:t>
      </w:r>
      <w:r>
        <w:rPr>
          <w:i/>
          <w:iCs/>
        </w:rPr>
        <w:t xml:space="preserve">, </w:t>
      </w:r>
      <w:r>
        <w:t>devida a arquitetura do Software.</w:t>
      </w:r>
    </w:p>
    <w:p w14:paraId="133E08A1" w14:textId="77777777" w:rsidR="001D3659" w:rsidRDefault="005F2F57" w:rsidP="00E06F7F">
      <w:pPr>
        <w:autoSpaceDE w:val="0"/>
        <w:autoSpaceDN w:val="0"/>
        <w:adjustRightInd w:val="0"/>
        <w:spacing w:after="0" w:line="360" w:lineRule="auto"/>
        <w:ind w:left="289" w:firstLine="697"/>
        <w:jc w:val="both"/>
        <w:pPrChange w:id="814" w:author="JORGE TODOE MATSUSHIMA" w:date="2018-12-01T11:48:00Z">
          <w:pPr>
            <w:autoSpaceDE w:val="0"/>
            <w:autoSpaceDN w:val="0"/>
            <w:adjustRightInd w:val="0"/>
            <w:spacing w:line="360" w:lineRule="auto"/>
            <w:ind w:firstLine="697"/>
            <w:jc w:val="both"/>
          </w:pPr>
        </w:pPrChange>
      </w:pPr>
      <w: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14:paraId="4DDDC135" w14:textId="77777777" w:rsidR="001D3659" w:rsidRDefault="005F2F57" w:rsidP="00E06F7F">
      <w:pPr>
        <w:autoSpaceDE w:val="0"/>
        <w:autoSpaceDN w:val="0"/>
        <w:adjustRightInd w:val="0"/>
        <w:spacing w:after="0" w:line="360" w:lineRule="auto"/>
        <w:ind w:left="289" w:firstLine="697"/>
        <w:jc w:val="both"/>
        <w:pPrChange w:id="815" w:author="JORGE TODOE MATSUSHIMA" w:date="2018-12-01T11:48:00Z">
          <w:pPr>
            <w:autoSpaceDE w:val="0"/>
            <w:autoSpaceDN w:val="0"/>
            <w:adjustRightInd w:val="0"/>
            <w:spacing w:line="360" w:lineRule="auto"/>
            <w:ind w:firstLine="697"/>
            <w:jc w:val="both"/>
          </w:pPr>
        </w:pPrChange>
      </w:pPr>
      <w: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14:paraId="4F49FB59"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73</w:t>
      </w:r>
      <w:r>
        <w:rPr>
          <w:sz w:val="24"/>
          <w:szCs w:val="24"/>
        </w:rPr>
        <w:fldChar w:fldCharType="end"/>
      </w:r>
      <w:bookmarkStart w:id="816" w:name="_Toc29231"/>
      <w:r>
        <w:rPr>
          <w:sz w:val="24"/>
          <w:szCs w:val="24"/>
        </w:rPr>
        <w:t>. Teste Unitários - Utilização da API DistanceMatrix</w:t>
      </w:r>
      <w:r>
        <w:rPr>
          <w:sz w:val="24"/>
          <w:szCs w:val="24"/>
          <w:lang w:val="en-US"/>
        </w:rPr>
        <w:t>.</w:t>
      </w:r>
      <w:bookmarkEnd w:id="816"/>
    </w:p>
    <w:p w14:paraId="643C7127" w14:textId="77777777" w:rsidR="001D3659" w:rsidRDefault="005F2F57" w:rsidP="001E062F">
      <w:pPr>
        <w:autoSpaceDE w:val="0"/>
        <w:autoSpaceDN w:val="0"/>
        <w:adjustRightInd w:val="0"/>
        <w:spacing w:after="0" w:line="360" w:lineRule="auto"/>
        <w:ind w:leftChars="50" w:left="120"/>
        <w:jc w:val="center"/>
        <w:pPrChange w:id="817" w:author="JORGE TODOE MATSUSHIMA" w:date="2018-12-01T14:59:00Z">
          <w:pPr>
            <w:autoSpaceDE w:val="0"/>
            <w:autoSpaceDN w:val="0"/>
            <w:adjustRightInd w:val="0"/>
            <w:spacing w:line="360" w:lineRule="auto"/>
            <w:ind w:leftChars="50" w:left="120"/>
            <w:jc w:val="center"/>
          </w:pPr>
        </w:pPrChange>
      </w:pPr>
      <w:r>
        <w:rPr>
          <w:noProof/>
        </w:rPr>
        <w:drawing>
          <wp:inline distT="0" distB="0" distL="114300" distR="114300" wp14:anchorId="03246C41" wp14:editId="2759AD77">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94"/>
                    <a:stretch>
                      <a:fillRect/>
                    </a:stretch>
                  </pic:blipFill>
                  <pic:spPr>
                    <a:xfrm>
                      <a:off x="0" y="0"/>
                      <a:ext cx="5597525" cy="4149725"/>
                    </a:xfrm>
                    <a:prstGeom prst="rect">
                      <a:avLst/>
                    </a:prstGeom>
                    <a:noFill/>
                    <a:ln w="9525">
                      <a:solidFill>
                        <a:schemeClr val="tx1"/>
                      </a:solidFill>
                    </a:ln>
                  </pic:spPr>
                </pic:pic>
              </a:graphicData>
            </a:graphic>
          </wp:inline>
        </w:drawing>
      </w:r>
    </w:p>
    <w:p w14:paraId="7DCDCD9D" w14:textId="77777777" w:rsidR="001D3659" w:rsidRDefault="005F2F57" w:rsidP="001F44F6">
      <w:pPr>
        <w:autoSpaceDE w:val="0"/>
        <w:autoSpaceDN w:val="0"/>
        <w:adjustRightInd w:val="0"/>
        <w:spacing w:after="0" w:line="360" w:lineRule="auto"/>
        <w:ind w:left="289"/>
        <w:jc w:val="both"/>
        <w:rPr>
          <w:sz w:val="20"/>
        </w:rPr>
        <w:pPrChange w:id="818" w:author="JORGE TODOE MATSUSHIMA" w:date="2018-12-01T14:42:00Z">
          <w:pPr>
            <w:autoSpaceDE w:val="0"/>
            <w:autoSpaceDN w:val="0"/>
            <w:adjustRightInd w:val="0"/>
            <w:spacing w:line="360" w:lineRule="auto"/>
            <w:jc w:val="both"/>
          </w:pPr>
        </w:pPrChange>
      </w:pPr>
      <w:r>
        <w:rPr>
          <w:sz w:val="20"/>
        </w:rPr>
        <w:t>Fonte: O Autor (2018)</w:t>
      </w:r>
    </w:p>
    <w:p w14:paraId="5B56082E" w14:textId="77777777" w:rsidR="001D3659" w:rsidRDefault="001D3659" w:rsidP="00A11A2D">
      <w:pPr>
        <w:autoSpaceDE w:val="0"/>
        <w:autoSpaceDN w:val="0"/>
        <w:adjustRightInd w:val="0"/>
        <w:spacing w:after="0" w:line="360" w:lineRule="auto"/>
        <w:ind w:left="289" w:firstLine="697"/>
        <w:jc w:val="both"/>
        <w:pPrChange w:id="819" w:author="JORGE TODOE MATSUSHIMA" w:date="2018-12-01T15:13:00Z">
          <w:pPr>
            <w:autoSpaceDE w:val="0"/>
            <w:autoSpaceDN w:val="0"/>
            <w:adjustRightInd w:val="0"/>
            <w:spacing w:line="360" w:lineRule="auto"/>
            <w:jc w:val="both"/>
          </w:pPr>
        </w:pPrChange>
      </w:pPr>
    </w:p>
    <w:p w14:paraId="0E84A834" w14:textId="77777777" w:rsidR="001D3659" w:rsidRDefault="005F2F57">
      <w:pPr>
        <w:pStyle w:val="Ttulo2"/>
        <w:numPr>
          <w:ilvl w:val="1"/>
          <w:numId w:val="3"/>
        </w:numPr>
        <w:spacing w:line="360" w:lineRule="auto"/>
        <w:ind w:left="289" w:firstLine="0"/>
      </w:pPr>
      <w:bookmarkStart w:id="820" w:name="_Toc32675"/>
      <w:r>
        <w:t>Processo de Validação do Algoritmo de Roteirização e Resultados Obtidos</w:t>
      </w:r>
      <w:bookmarkEnd w:id="820"/>
    </w:p>
    <w:p w14:paraId="12357E0D" w14:textId="77777777" w:rsidR="001D3659" w:rsidRDefault="005F2F57" w:rsidP="00E06F7F">
      <w:pPr>
        <w:autoSpaceDE w:val="0"/>
        <w:autoSpaceDN w:val="0"/>
        <w:adjustRightInd w:val="0"/>
        <w:spacing w:after="0" w:line="360" w:lineRule="auto"/>
        <w:ind w:left="289" w:firstLine="697"/>
        <w:jc w:val="both"/>
        <w:pPrChange w:id="821" w:author="JORGE TODOE MATSUSHIMA" w:date="2018-12-01T11:48:00Z">
          <w:pPr>
            <w:autoSpaceDE w:val="0"/>
            <w:autoSpaceDN w:val="0"/>
            <w:adjustRightInd w:val="0"/>
            <w:spacing w:line="360" w:lineRule="auto"/>
            <w:ind w:firstLine="697"/>
            <w:jc w:val="both"/>
          </w:pPr>
        </w:pPrChange>
      </w:pPr>
      <w:r>
        <w:t>Os Testes de Roteirização foram os mais importantes implementados, devido á serem os responsáveis por validar o funcionamento e a eficiência do Algoritmo de Roteirização desenvolvido no Projeto. Estes testes foram realizados da seguinte forma:</w:t>
      </w:r>
    </w:p>
    <w:p w14:paraId="2931842D" w14:textId="77777777" w:rsidR="001D3659" w:rsidRDefault="005F2F57" w:rsidP="00A11A2D">
      <w:pPr>
        <w:numPr>
          <w:ilvl w:val="0"/>
          <w:numId w:val="14"/>
        </w:numPr>
        <w:autoSpaceDE w:val="0"/>
        <w:autoSpaceDN w:val="0"/>
        <w:adjustRightInd w:val="0"/>
        <w:spacing w:after="0" w:line="360" w:lineRule="auto"/>
        <w:ind w:left="964"/>
        <w:jc w:val="both"/>
        <w:pPrChange w:id="822" w:author="JORGE TODOE MATSUSHIMA" w:date="2018-12-01T15:14:00Z">
          <w:pPr>
            <w:numPr>
              <w:numId w:val="14"/>
            </w:numPr>
            <w:tabs>
              <w:tab w:val="left" w:pos="425"/>
            </w:tabs>
            <w:autoSpaceDE w:val="0"/>
            <w:autoSpaceDN w:val="0"/>
            <w:adjustRightInd w:val="0"/>
            <w:spacing w:line="360" w:lineRule="auto"/>
            <w:ind w:left="965" w:hanging="425"/>
            <w:jc w:val="both"/>
          </w:pPr>
        </w:pPrChange>
      </w:pPr>
      <w:r>
        <w:t>Primeiramente foi realizado o cadastro de empresas fictícias. Os dados das empresas criadas são apresentados na Tabela 53. As Figuras 74 e 75 mostram o as empresas já cadastradas dentro do Software.</w:t>
      </w:r>
    </w:p>
    <w:p w14:paraId="6BA888D0" w14:textId="64D92B31" w:rsidR="001D3659" w:rsidRDefault="005F2F57" w:rsidP="00A11A2D">
      <w:pPr>
        <w:numPr>
          <w:ilvl w:val="0"/>
          <w:numId w:val="14"/>
        </w:numPr>
        <w:autoSpaceDE w:val="0"/>
        <w:autoSpaceDN w:val="0"/>
        <w:adjustRightInd w:val="0"/>
        <w:spacing w:after="0" w:line="360" w:lineRule="auto"/>
        <w:ind w:left="964"/>
        <w:jc w:val="both"/>
        <w:pPrChange w:id="823" w:author="JORGE TODOE MATSUSHIMA" w:date="2018-12-01T15:14:00Z">
          <w:pPr>
            <w:numPr>
              <w:numId w:val="14"/>
            </w:numPr>
            <w:tabs>
              <w:tab w:val="left" w:pos="425"/>
            </w:tabs>
            <w:autoSpaceDE w:val="0"/>
            <w:autoSpaceDN w:val="0"/>
            <w:adjustRightInd w:val="0"/>
            <w:spacing w:line="360" w:lineRule="auto"/>
            <w:ind w:left="965" w:hanging="425"/>
            <w:jc w:val="both"/>
          </w:pPr>
        </w:pPrChange>
      </w:pPr>
      <w:r>
        <w:t xml:space="preserve">Foram montadas 5 listas, mostradas na Tabela 54, com endereços de supermercados reais referentes as áreas de atendimento das empresas </w:t>
      </w:r>
      <w:del w:id="824" w:author="JORGE TODOE MATSUSHIMA" w:date="2018-12-01T15:13:00Z">
        <w:r w:rsidDel="00A11A2D">
          <w:delText>cadastradas .</w:delText>
        </w:r>
      </w:del>
      <w:ins w:id="825" w:author="JORGE TODOE MATSUSHIMA" w:date="2018-12-01T15:13:00Z">
        <w:r w:rsidR="00A11A2D">
          <w:t>cadastradas.</w:t>
        </w:r>
      </w:ins>
      <w:r>
        <w:t xml:space="preserve"> Uma lista para cada empresa.</w:t>
      </w:r>
    </w:p>
    <w:p w14:paraId="3B9584EE" w14:textId="0E2F9D1D" w:rsidR="001D3659" w:rsidRDefault="005F2F57" w:rsidP="00A11A2D">
      <w:pPr>
        <w:numPr>
          <w:ilvl w:val="0"/>
          <w:numId w:val="14"/>
        </w:numPr>
        <w:autoSpaceDE w:val="0"/>
        <w:autoSpaceDN w:val="0"/>
        <w:adjustRightInd w:val="0"/>
        <w:spacing w:after="0" w:line="360" w:lineRule="auto"/>
        <w:ind w:left="964"/>
        <w:jc w:val="both"/>
        <w:pPrChange w:id="826" w:author="JORGE TODOE MATSUSHIMA" w:date="2018-12-01T15:14:00Z">
          <w:pPr>
            <w:numPr>
              <w:numId w:val="14"/>
            </w:numPr>
            <w:tabs>
              <w:tab w:val="left" w:pos="425"/>
            </w:tabs>
            <w:autoSpaceDE w:val="0"/>
            <w:autoSpaceDN w:val="0"/>
            <w:adjustRightInd w:val="0"/>
            <w:spacing w:line="360" w:lineRule="auto"/>
            <w:ind w:left="965" w:hanging="425"/>
            <w:jc w:val="both"/>
          </w:pPr>
        </w:pPrChange>
      </w:pPr>
      <w:del w:id="827" w:author="JORGE TODOE MATSUSHIMA" w:date="2018-12-01T15:13:00Z">
        <w:r w:rsidDel="00A11A2D">
          <w:delText>A lista com os endereços foram</w:delText>
        </w:r>
      </w:del>
      <w:ins w:id="828" w:author="JORGE TODOE MATSUSHIMA" w:date="2018-12-01T15:13:00Z">
        <w:r w:rsidR="00A11A2D">
          <w:t>A lista com os endereços foi</w:t>
        </w:r>
      </w:ins>
      <w:r>
        <w:t xml:space="preserve"> </w:t>
      </w:r>
      <w:proofErr w:type="gramStart"/>
      <w:r>
        <w:t>inseridas</w:t>
      </w:r>
      <w:proofErr w:type="gramEnd"/>
      <w:r>
        <w:t xml:space="preserve"> dentro do Google Maps, e a Rota Final documentada.</w:t>
      </w:r>
    </w:p>
    <w:p w14:paraId="7219718E" w14:textId="77777777" w:rsidR="001D3659" w:rsidRDefault="005F2F57" w:rsidP="00A11A2D">
      <w:pPr>
        <w:numPr>
          <w:ilvl w:val="0"/>
          <w:numId w:val="14"/>
        </w:numPr>
        <w:autoSpaceDE w:val="0"/>
        <w:autoSpaceDN w:val="0"/>
        <w:adjustRightInd w:val="0"/>
        <w:spacing w:after="0" w:line="360" w:lineRule="auto"/>
        <w:ind w:left="965"/>
        <w:jc w:val="both"/>
        <w:pPrChange w:id="829" w:author="JORGE TODOE MATSUSHIMA" w:date="2018-12-01T15:14:00Z">
          <w:pPr>
            <w:numPr>
              <w:numId w:val="14"/>
            </w:numPr>
            <w:tabs>
              <w:tab w:val="left" w:pos="425"/>
            </w:tabs>
            <w:autoSpaceDE w:val="0"/>
            <w:autoSpaceDN w:val="0"/>
            <w:adjustRightInd w:val="0"/>
            <w:spacing w:line="360" w:lineRule="auto"/>
            <w:ind w:left="965" w:hanging="425"/>
            <w:jc w:val="both"/>
          </w:pPr>
        </w:pPrChange>
      </w:pPr>
      <w:r>
        <w:lastRenderedPageBreak/>
        <w:t>As mesmas listas inseridas no Google Maps foram inseridas no Software do Projeto e foi executada a roteirização.</w:t>
      </w:r>
    </w:p>
    <w:p w14:paraId="55263F48" w14:textId="77777777" w:rsidR="001D3659" w:rsidRDefault="005F2F57" w:rsidP="00A11A2D">
      <w:pPr>
        <w:numPr>
          <w:ilvl w:val="0"/>
          <w:numId w:val="14"/>
        </w:numPr>
        <w:autoSpaceDE w:val="0"/>
        <w:autoSpaceDN w:val="0"/>
        <w:adjustRightInd w:val="0"/>
        <w:spacing w:after="0" w:line="360" w:lineRule="auto"/>
        <w:ind w:left="965"/>
        <w:jc w:val="both"/>
        <w:pPrChange w:id="830" w:author="JORGE TODOE MATSUSHIMA" w:date="2018-12-01T15:14:00Z">
          <w:pPr>
            <w:numPr>
              <w:numId w:val="14"/>
            </w:numPr>
            <w:tabs>
              <w:tab w:val="left" w:pos="425"/>
            </w:tabs>
            <w:autoSpaceDE w:val="0"/>
            <w:autoSpaceDN w:val="0"/>
            <w:adjustRightInd w:val="0"/>
            <w:spacing w:line="360" w:lineRule="auto"/>
            <w:ind w:left="965" w:hanging="425"/>
            <w:jc w:val="both"/>
          </w:pPr>
        </w:pPrChange>
      </w:pPr>
      <w:r>
        <w:t xml:space="preserve">Os resultados da rota do Google Maps e do SysRLog foram </w:t>
      </w:r>
      <w:proofErr w:type="gramStart"/>
      <w:r>
        <w:t>comparadas</w:t>
      </w:r>
      <w:proofErr w:type="gramEnd"/>
      <w:r>
        <w:t xml:space="preserve"> para avaliação dos Resultados</w:t>
      </w:r>
    </w:p>
    <w:p w14:paraId="3756A02C"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53</w:t>
      </w:r>
      <w:r>
        <w:rPr>
          <w:sz w:val="24"/>
          <w:szCs w:val="24"/>
        </w:rPr>
        <w:fldChar w:fldCharType="end"/>
      </w:r>
      <w:bookmarkStart w:id="831" w:name="_Toc18164"/>
      <w:r>
        <w:rPr>
          <w:sz w:val="24"/>
          <w:szCs w:val="24"/>
        </w:rPr>
        <w:t>. Tabelas com as Informações das Empresas Cadastradas</w:t>
      </w:r>
      <w:r>
        <w:rPr>
          <w:sz w:val="24"/>
          <w:szCs w:val="24"/>
          <w:lang w:val="en-US"/>
        </w:rPr>
        <w:t>.</w:t>
      </w:r>
      <w:bookmarkEnd w:id="831"/>
    </w:p>
    <w:tbl>
      <w:tblPr>
        <w:tblpPr w:leftFromText="180" w:rightFromText="180" w:vertAnchor="text" w:horzAnchor="page" w:tblpX="2024" w:tblpY="35"/>
        <w:tblOverlap w:val="never"/>
        <w:tblW w:w="8720" w:type="dxa"/>
        <w:tblLayout w:type="fixed"/>
        <w:tblCellMar>
          <w:top w:w="15" w:type="dxa"/>
          <w:left w:w="15" w:type="dxa"/>
          <w:bottom w:w="15" w:type="dxa"/>
          <w:right w:w="15" w:type="dxa"/>
        </w:tblCellMar>
        <w:tblLook w:val="04A0" w:firstRow="1" w:lastRow="0" w:firstColumn="1" w:lastColumn="0" w:noHBand="0" w:noVBand="1"/>
      </w:tblPr>
      <w:tblGrid>
        <w:gridCol w:w="1427"/>
        <w:gridCol w:w="4083"/>
        <w:gridCol w:w="984"/>
        <w:gridCol w:w="2226"/>
      </w:tblGrid>
      <w:tr w:rsidR="001D3659" w14:paraId="1A1AC95B" w14:textId="77777777">
        <w:trPr>
          <w:trHeight w:val="297"/>
        </w:trPr>
        <w:tc>
          <w:tcPr>
            <w:tcW w:w="8720" w:type="dxa"/>
            <w:gridSpan w:val="4"/>
            <w:tcBorders>
              <w:bottom w:val="single" w:sz="18" w:space="0" w:color="FFFFFF"/>
              <w:right w:val="single" w:sz="2" w:space="0" w:color="FFFFFF"/>
            </w:tcBorders>
            <w:shd w:val="clear" w:color="5B9BD5" w:fill="5B9BD5"/>
            <w:vAlign w:val="center"/>
          </w:tcPr>
          <w:p w14:paraId="114B8ADC" w14:textId="77777777" w:rsidR="001D3659" w:rsidRDefault="005F2F57">
            <w:pPr>
              <w:jc w:val="center"/>
              <w:textAlignment w:val="center"/>
              <w:rPr>
                <w:b/>
                <w:color w:val="FFFFFF"/>
              </w:rPr>
            </w:pPr>
            <w:r>
              <w:rPr>
                <w:rFonts w:eastAsia="SimSun"/>
                <w:b/>
                <w:color w:val="FFFFFF"/>
                <w:lang w:val="en-US" w:eastAsia="zh-CN" w:bidi="ar"/>
              </w:rPr>
              <w:t>Empresa - 1</w:t>
            </w:r>
          </w:p>
        </w:tc>
      </w:tr>
      <w:tr w:rsidR="001D3659" w14:paraId="72C4E77C" w14:textId="77777777">
        <w:trPr>
          <w:trHeight w:val="274"/>
        </w:trPr>
        <w:tc>
          <w:tcPr>
            <w:tcW w:w="1427" w:type="dxa"/>
            <w:tcBorders>
              <w:top w:val="single" w:sz="18" w:space="0" w:color="FFFFFF"/>
              <w:bottom w:val="single" w:sz="2" w:space="0" w:color="FFFFFF"/>
              <w:right w:val="single" w:sz="2" w:space="0" w:color="FFFFFF"/>
            </w:tcBorders>
            <w:shd w:val="clear" w:color="5B9BD5" w:fill="5B9BD5"/>
            <w:vAlign w:val="center"/>
          </w:tcPr>
          <w:p w14:paraId="10AB5AB7" w14:textId="77777777" w:rsidR="001D3659" w:rsidRDefault="005F2F57">
            <w:pPr>
              <w:ind w:left="0"/>
              <w:textAlignment w:val="center"/>
              <w:rPr>
                <w:b/>
                <w:color w:val="FFFFFF"/>
              </w:rPr>
            </w:pPr>
            <w:r>
              <w:rPr>
                <w:rFonts w:eastAsia="SimSun"/>
                <w:b/>
                <w:color w:val="FFFFFF"/>
                <w:lang w:val="en-US" w:eastAsia="zh-CN" w:bidi="ar"/>
              </w:rPr>
              <w:t>Razão</w:t>
            </w:r>
            <w:r>
              <w:rPr>
                <w:rFonts w:eastAsia="SimSun"/>
                <w:b/>
                <w:color w:val="FFFFFF"/>
                <w:lang w:eastAsia="zh-CN" w:bidi="ar"/>
              </w:rPr>
              <w:t xml:space="preserve"> </w:t>
            </w:r>
            <w:r>
              <w:rPr>
                <w:rFonts w:eastAsia="SimSun"/>
                <w:b/>
                <w:color w:val="FFFFFF"/>
                <w:lang w:val="en-US" w:eastAsia="zh-CN" w:bidi="ar"/>
              </w:rPr>
              <w:t>Social</w:t>
            </w:r>
          </w:p>
        </w:tc>
        <w:tc>
          <w:tcPr>
            <w:tcW w:w="4083" w:type="dxa"/>
            <w:tcBorders>
              <w:top w:val="single" w:sz="18" w:space="0" w:color="FFFFFF"/>
              <w:left w:val="single" w:sz="2" w:space="0" w:color="FFFFFF"/>
              <w:bottom w:val="single" w:sz="2" w:space="0" w:color="FFFFFF"/>
              <w:right w:val="single" w:sz="2" w:space="0" w:color="FFFFFF"/>
            </w:tcBorders>
            <w:shd w:val="clear" w:color="DDEBF7" w:fill="DDEBF7"/>
            <w:vAlign w:val="center"/>
          </w:tcPr>
          <w:p w14:paraId="18C3C9DE" w14:textId="77777777" w:rsidR="001D3659" w:rsidRDefault="005F2F57">
            <w:pPr>
              <w:ind w:left="0"/>
              <w:textAlignment w:val="center"/>
              <w:rPr>
                <w:color w:val="000000"/>
              </w:rPr>
            </w:pPr>
            <w:r>
              <w:rPr>
                <w:rFonts w:eastAsia="SimSun"/>
                <w:color w:val="000000"/>
                <w:lang w:val="en-US" w:eastAsia="zh-CN" w:bidi="ar"/>
              </w:rPr>
              <w:t>Transportadora CPV</w:t>
            </w:r>
          </w:p>
        </w:tc>
        <w:tc>
          <w:tcPr>
            <w:tcW w:w="984" w:type="dxa"/>
            <w:tcBorders>
              <w:top w:val="single" w:sz="18" w:space="0" w:color="FFFFFF"/>
              <w:bottom w:val="single" w:sz="2" w:space="0" w:color="FFFFFF"/>
              <w:right w:val="single" w:sz="2" w:space="0" w:color="FFFFFF"/>
            </w:tcBorders>
            <w:shd w:val="clear" w:color="5B9BD5" w:fill="5B9BD5"/>
            <w:vAlign w:val="center"/>
          </w:tcPr>
          <w:p w14:paraId="2A2403A5" w14:textId="77777777" w:rsidR="001D3659" w:rsidRDefault="005F2F57">
            <w:pPr>
              <w:ind w:left="0"/>
              <w:textAlignment w:val="center"/>
              <w:rPr>
                <w:b/>
                <w:color w:val="FFFFFF"/>
              </w:rPr>
            </w:pPr>
            <w:r>
              <w:rPr>
                <w:rFonts w:eastAsia="SimSun"/>
                <w:b/>
                <w:color w:val="FFFFFF"/>
                <w:lang w:val="en-US" w:eastAsia="zh-CN" w:bidi="ar"/>
              </w:rPr>
              <w:t>CNPJ</w:t>
            </w:r>
          </w:p>
        </w:tc>
        <w:tc>
          <w:tcPr>
            <w:tcW w:w="2226" w:type="dxa"/>
            <w:tcBorders>
              <w:top w:val="single" w:sz="18" w:space="0" w:color="FFFFFF"/>
              <w:left w:val="single" w:sz="2" w:space="0" w:color="FFFFFF"/>
              <w:bottom w:val="single" w:sz="2" w:space="0" w:color="FFFFFF"/>
            </w:tcBorders>
            <w:shd w:val="clear" w:color="DDEBF7" w:fill="DDEBF7"/>
            <w:vAlign w:val="center"/>
          </w:tcPr>
          <w:p w14:paraId="42AC9B0C" w14:textId="77777777" w:rsidR="001D3659" w:rsidRDefault="005F2F57">
            <w:pPr>
              <w:ind w:left="0"/>
              <w:textAlignment w:val="center"/>
              <w:rPr>
                <w:color w:val="000000"/>
              </w:rPr>
            </w:pPr>
            <w:r>
              <w:rPr>
                <w:rFonts w:eastAsia="SimSun"/>
                <w:color w:val="000000"/>
                <w:lang w:val="en-US" w:eastAsia="zh-CN" w:bidi="ar"/>
              </w:rPr>
              <w:t>11111111111111</w:t>
            </w:r>
          </w:p>
        </w:tc>
      </w:tr>
      <w:tr w:rsidR="001D3659" w14:paraId="1FA6A54A" w14:textId="77777777">
        <w:trPr>
          <w:trHeight w:val="570"/>
        </w:trPr>
        <w:tc>
          <w:tcPr>
            <w:tcW w:w="1427" w:type="dxa"/>
            <w:tcBorders>
              <w:top w:val="single" w:sz="2" w:space="0" w:color="FFFFFF"/>
              <w:bottom w:val="single" w:sz="2" w:space="0" w:color="FFFFFF"/>
              <w:right w:val="single" w:sz="2" w:space="0" w:color="FFFFFF"/>
            </w:tcBorders>
            <w:shd w:val="clear" w:color="5B9BD5" w:fill="5B9BD5"/>
            <w:vAlign w:val="center"/>
          </w:tcPr>
          <w:p w14:paraId="06F16EDF" w14:textId="77777777" w:rsidR="001D3659" w:rsidRDefault="005F2F57">
            <w:pPr>
              <w:ind w:left="0"/>
              <w:textAlignment w:val="center"/>
              <w:rPr>
                <w:b/>
                <w:color w:val="FFFFFF"/>
              </w:rPr>
            </w:pPr>
            <w:r>
              <w:rPr>
                <w:rFonts w:eastAsia="SimSun"/>
                <w:b/>
                <w:color w:val="FFFFFF"/>
                <w:lang w:val="en-US" w:eastAsia="zh-CN" w:bidi="ar"/>
              </w:rPr>
              <w:t>Endereço</w:t>
            </w:r>
          </w:p>
        </w:tc>
        <w:tc>
          <w:tcPr>
            <w:tcW w:w="408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73706FF" w14:textId="77777777" w:rsidR="001D3659" w:rsidRDefault="005F2F57">
            <w:pPr>
              <w:ind w:left="0"/>
              <w:textAlignment w:val="center"/>
              <w:rPr>
                <w:color w:val="000000"/>
              </w:rPr>
            </w:pPr>
            <w:r>
              <w:rPr>
                <w:rFonts w:eastAsia="SimSun"/>
                <w:color w:val="000000"/>
                <w:lang w:val="en-US" w:eastAsia="zh-CN" w:bidi="ar"/>
              </w:rPr>
              <w:t>Rua Vereador Geraldo Nogueira da Silva, 1000</w:t>
            </w:r>
          </w:p>
        </w:tc>
        <w:tc>
          <w:tcPr>
            <w:tcW w:w="984" w:type="dxa"/>
            <w:tcBorders>
              <w:top w:val="single" w:sz="2" w:space="0" w:color="FFFFFF"/>
              <w:bottom w:val="single" w:sz="2" w:space="0" w:color="FFFFFF"/>
              <w:right w:val="single" w:sz="2" w:space="0" w:color="FFFFFF"/>
            </w:tcBorders>
            <w:shd w:val="clear" w:color="5B9BD5" w:fill="5B9BD5"/>
            <w:vAlign w:val="center"/>
          </w:tcPr>
          <w:p w14:paraId="1514685D" w14:textId="77777777" w:rsidR="001D3659" w:rsidRDefault="005F2F57">
            <w:pPr>
              <w:ind w:left="0"/>
              <w:textAlignment w:val="center"/>
              <w:rPr>
                <w:b/>
                <w:color w:val="FFFFFF"/>
              </w:rPr>
            </w:pPr>
            <w:r>
              <w:rPr>
                <w:rFonts w:eastAsia="SimSun"/>
                <w:b/>
                <w:color w:val="FFFFFF"/>
                <w:lang w:val="en-US" w:eastAsia="zh-CN" w:bidi="ar"/>
              </w:rPr>
              <w:t>Cidade</w:t>
            </w:r>
          </w:p>
        </w:tc>
        <w:tc>
          <w:tcPr>
            <w:tcW w:w="2226" w:type="dxa"/>
            <w:tcBorders>
              <w:top w:val="single" w:sz="2" w:space="0" w:color="FFFFFF"/>
              <w:left w:val="single" w:sz="2" w:space="0" w:color="FFFFFF"/>
              <w:bottom w:val="single" w:sz="2" w:space="0" w:color="FFFFFF"/>
            </w:tcBorders>
            <w:shd w:val="clear" w:color="DDEBF7" w:fill="DDEBF7"/>
            <w:vAlign w:val="center"/>
          </w:tcPr>
          <w:p w14:paraId="4AF477D9" w14:textId="77777777" w:rsidR="001D3659" w:rsidRDefault="005F2F57">
            <w:pPr>
              <w:ind w:left="0"/>
              <w:textAlignment w:val="center"/>
              <w:rPr>
                <w:color w:val="000000"/>
              </w:rPr>
            </w:pPr>
            <w:r>
              <w:rPr>
                <w:rFonts w:eastAsia="SimSun"/>
                <w:color w:val="000000"/>
                <w:lang w:val="en-US" w:eastAsia="zh-CN" w:bidi="ar"/>
              </w:rPr>
              <w:t>Caçapava</w:t>
            </w:r>
          </w:p>
        </w:tc>
      </w:tr>
      <w:tr w:rsidR="001D3659" w14:paraId="7847EB9B" w14:textId="77777777">
        <w:trPr>
          <w:trHeight w:val="302"/>
        </w:trPr>
        <w:tc>
          <w:tcPr>
            <w:tcW w:w="1427" w:type="dxa"/>
            <w:tcBorders>
              <w:top w:val="single" w:sz="2" w:space="0" w:color="FFFFFF"/>
              <w:bottom w:val="single" w:sz="8" w:space="0" w:color="000000"/>
              <w:right w:val="single" w:sz="2" w:space="0" w:color="FFFFFF"/>
            </w:tcBorders>
            <w:shd w:val="clear" w:color="5B9BD5" w:fill="5B9BD5"/>
            <w:vAlign w:val="center"/>
          </w:tcPr>
          <w:p w14:paraId="571FB91C" w14:textId="77777777" w:rsidR="001D3659" w:rsidRDefault="005F2F57">
            <w:pPr>
              <w:ind w:left="0"/>
              <w:textAlignment w:val="center"/>
              <w:rPr>
                <w:b/>
                <w:color w:val="FFFFFF"/>
              </w:rPr>
            </w:pPr>
            <w:r>
              <w:rPr>
                <w:rFonts w:eastAsia="SimSun"/>
                <w:b/>
                <w:color w:val="FFFFFF"/>
                <w:lang w:val="en-US" w:eastAsia="zh-CN" w:bidi="ar"/>
              </w:rPr>
              <w:t>Email</w:t>
            </w:r>
          </w:p>
        </w:tc>
        <w:tc>
          <w:tcPr>
            <w:tcW w:w="4083"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770D4DF8" w14:textId="77777777" w:rsidR="001D3659" w:rsidRDefault="005F2F57">
            <w:pPr>
              <w:ind w:left="0"/>
              <w:textAlignment w:val="center"/>
              <w:rPr>
                <w:color w:val="000000"/>
              </w:rPr>
            </w:pPr>
            <w:r>
              <w:rPr>
                <w:rFonts w:eastAsia="SimSun"/>
                <w:color w:val="000000"/>
                <w:lang w:val="en-US" w:eastAsia="zh-CN" w:bidi="ar"/>
              </w:rPr>
              <w:t>transportadoracpv@gmail.com</w:t>
            </w:r>
          </w:p>
        </w:tc>
        <w:tc>
          <w:tcPr>
            <w:tcW w:w="984"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54752B63" w14:textId="77777777" w:rsidR="001D3659" w:rsidRDefault="001D3659">
            <w:pPr>
              <w:ind w:left="0"/>
              <w:rPr>
                <w:color w:val="000000"/>
              </w:rPr>
            </w:pPr>
          </w:p>
        </w:tc>
        <w:tc>
          <w:tcPr>
            <w:tcW w:w="2226" w:type="dxa"/>
            <w:tcBorders>
              <w:top w:val="single" w:sz="2" w:space="0" w:color="FFFFFF"/>
              <w:left w:val="single" w:sz="2" w:space="0" w:color="FFFFFF"/>
              <w:bottom w:val="single" w:sz="8" w:space="0" w:color="000000"/>
            </w:tcBorders>
            <w:shd w:val="clear" w:color="DDEBF7" w:fill="DDEBF7"/>
            <w:vAlign w:val="center"/>
          </w:tcPr>
          <w:p w14:paraId="2E0E5E64" w14:textId="77777777" w:rsidR="001D3659" w:rsidRDefault="001D3659">
            <w:pPr>
              <w:rPr>
                <w:color w:val="000000"/>
              </w:rPr>
            </w:pPr>
          </w:p>
        </w:tc>
      </w:tr>
      <w:tr w:rsidR="001D3659" w14:paraId="33D0DFE0" w14:textId="77777777">
        <w:trPr>
          <w:trHeight w:val="316"/>
        </w:trPr>
        <w:tc>
          <w:tcPr>
            <w:tcW w:w="8720" w:type="dxa"/>
            <w:gridSpan w:val="4"/>
            <w:tcBorders>
              <w:bottom w:val="single" w:sz="18" w:space="0" w:color="FFFFFF"/>
              <w:right w:val="single" w:sz="2" w:space="0" w:color="FFFFFF"/>
            </w:tcBorders>
            <w:shd w:val="clear" w:color="5B9BD5" w:fill="5B9BD5"/>
            <w:vAlign w:val="center"/>
          </w:tcPr>
          <w:p w14:paraId="7A268BDF" w14:textId="77777777" w:rsidR="001D3659" w:rsidRDefault="005F2F57">
            <w:pPr>
              <w:jc w:val="center"/>
              <w:textAlignment w:val="center"/>
              <w:rPr>
                <w:b/>
                <w:color w:val="FFFFFF"/>
              </w:rPr>
            </w:pPr>
            <w:r>
              <w:rPr>
                <w:rFonts w:eastAsia="SimSun"/>
                <w:b/>
                <w:color w:val="FFFFFF"/>
                <w:lang w:val="en-US" w:eastAsia="zh-CN" w:bidi="ar"/>
              </w:rPr>
              <w:t>Empresa - 2</w:t>
            </w:r>
          </w:p>
        </w:tc>
      </w:tr>
      <w:tr w:rsidR="001D3659" w14:paraId="69A7F433" w14:textId="77777777">
        <w:trPr>
          <w:trHeight w:val="344"/>
        </w:trPr>
        <w:tc>
          <w:tcPr>
            <w:tcW w:w="1427" w:type="dxa"/>
            <w:tcBorders>
              <w:top w:val="single" w:sz="18" w:space="0" w:color="FFFFFF"/>
              <w:bottom w:val="single" w:sz="2" w:space="0" w:color="FFFFFF"/>
              <w:right w:val="single" w:sz="2" w:space="0" w:color="FFFFFF"/>
            </w:tcBorders>
            <w:shd w:val="clear" w:color="5B9BD5" w:fill="5B9BD5"/>
            <w:vAlign w:val="center"/>
          </w:tcPr>
          <w:p w14:paraId="6F296392" w14:textId="77777777" w:rsidR="001D3659" w:rsidRDefault="005F2F57">
            <w:pPr>
              <w:ind w:left="0"/>
              <w:textAlignment w:val="center"/>
              <w:rPr>
                <w:b/>
                <w:color w:val="FFFFFF"/>
              </w:rPr>
            </w:pPr>
            <w:r>
              <w:rPr>
                <w:rFonts w:eastAsia="SimSun"/>
                <w:b/>
                <w:color w:val="FFFFFF"/>
                <w:lang w:val="en-US" w:eastAsia="zh-CN" w:bidi="ar"/>
              </w:rPr>
              <w:t>Razão</w:t>
            </w:r>
            <w:r>
              <w:rPr>
                <w:rFonts w:eastAsia="SimSun"/>
                <w:b/>
                <w:color w:val="FFFFFF"/>
                <w:lang w:eastAsia="zh-CN" w:bidi="ar"/>
              </w:rPr>
              <w:t xml:space="preserve"> </w:t>
            </w:r>
            <w:r>
              <w:rPr>
                <w:rFonts w:eastAsia="SimSun"/>
                <w:b/>
                <w:color w:val="FFFFFF"/>
                <w:lang w:val="en-US" w:eastAsia="zh-CN" w:bidi="ar"/>
              </w:rPr>
              <w:t>Social</w:t>
            </w:r>
          </w:p>
        </w:tc>
        <w:tc>
          <w:tcPr>
            <w:tcW w:w="4083" w:type="dxa"/>
            <w:tcBorders>
              <w:top w:val="single" w:sz="18" w:space="0" w:color="FFFFFF"/>
              <w:left w:val="single" w:sz="2" w:space="0" w:color="FFFFFF"/>
              <w:bottom w:val="single" w:sz="2" w:space="0" w:color="FFFFFF"/>
              <w:right w:val="single" w:sz="2" w:space="0" w:color="FFFFFF"/>
            </w:tcBorders>
            <w:shd w:val="clear" w:color="DDEBF7" w:fill="DDEBF7"/>
            <w:vAlign w:val="center"/>
          </w:tcPr>
          <w:p w14:paraId="21DDD805" w14:textId="77777777" w:rsidR="001D3659" w:rsidRDefault="005F2F57">
            <w:pPr>
              <w:ind w:left="0"/>
              <w:textAlignment w:val="center"/>
              <w:rPr>
                <w:color w:val="000000"/>
              </w:rPr>
            </w:pPr>
            <w:r>
              <w:rPr>
                <w:rFonts w:eastAsia="SimSun"/>
                <w:color w:val="000000"/>
                <w:lang w:val="en-US" w:eastAsia="zh-CN" w:bidi="ar"/>
              </w:rPr>
              <w:t>Transportadora SJC</w:t>
            </w:r>
          </w:p>
        </w:tc>
        <w:tc>
          <w:tcPr>
            <w:tcW w:w="984" w:type="dxa"/>
            <w:tcBorders>
              <w:top w:val="single" w:sz="18" w:space="0" w:color="FFFFFF"/>
              <w:bottom w:val="single" w:sz="2" w:space="0" w:color="FFFFFF"/>
              <w:right w:val="single" w:sz="2" w:space="0" w:color="FFFFFF"/>
            </w:tcBorders>
            <w:shd w:val="clear" w:color="5B9BD5" w:fill="5B9BD5"/>
            <w:vAlign w:val="center"/>
          </w:tcPr>
          <w:p w14:paraId="56B4F495" w14:textId="77777777" w:rsidR="001D3659" w:rsidRDefault="005F2F57">
            <w:pPr>
              <w:ind w:left="0"/>
              <w:textAlignment w:val="center"/>
              <w:rPr>
                <w:b/>
                <w:color w:val="FFFFFF"/>
              </w:rPr>
            </w:pPr>
            <w:r>
              <w:rPr>
                <w:rFonts w:eastAsia="SimSun"/>
                <w:b/>
                <w:color w:val="FFFFFF"/>
                <w:lang w:val="en-US" w:eastAsia="zh-CN" w:bidi="ar"/>
              </w:rPr>
              <w:t>CNPJ</w:t>
            </w:r>
          </w:p>
        </w:tc>
        <w:tc>
          <w:tcPr>
            <w:tcW w:w="2226" w:type="dxa"/>
            <w:tcBorders>
              <w:top w:val="single" w:sz="18" w:space="0" w:color="FFFFFF"/>
              <w:left w:val="single" w:sz="2" w:space="0" w:color="FFFFFF"/>
              <w:bottom w:val="single" w:sz="2" w:space="0" w:color="FFFFFF"/>
            </w:tcBorders>
            <w:shd w:val="clear" w:color="DDEBF7" w:fill="DDEBF7"/>
            <w:vAlign w:val="center"/>
          </w:tcPr>
          <w:p w14:paraId="7717DDE1" w14:textId="77777777" w:rsidR="001D3659" w:rsidRDefault="005F2F57">
            <w:pPr>
              <w:ind w:left="0"/>
              <w:textAlignment w:val="center"/>
              <w:rPr>
                <w:color w:val="000000"/>
              </w:rPr>
            </w:pPr>
            <w:r>
              <w:rPr>
                <w:rFonts w:eastAsia="SimSun"/>
                <w:color w:val="000000"/>
                <w:lang w:val="en-US" w:eastAsia="zh-CN" w:bidi="ar"/>
              </w:rPr>
              <w:t>22222222222222</w:t>
            </w:r>
          </w:p>
        </w:tc>
      </w:tr>
      <w:tr w:rsidR="001D3659" w14:paraId="561C44EE" w14:textId="77777777">
        <w:trPr>
          <w:trHeight w:val="302"/>
        </w:trPr>
        <w:tc>
          <w:tcPr>
            <w:tcW w:w="1427" w:type="dxa"/>
            <w:tcBorders>
              <w:top w:val="single" w:sz="2" w:space="0" w:color="FFFFFF"/>
              <w:bottom w:val="single" w:sz="2" w:space="0" w:color="FFFFFF"/>
              <w:right w:val="single" w:sz="2" w:space="0" w:color="FFFFFF"/>
            </w:tcBorders>
            <w:shd w:val="clear" w:color="5B9BD5" w:fill="5B9BD5"/>
            <w:vAlign w:val="center"/>
          </w:tcPr>
          <w:p w14:paraId="6B504548" w14:textId="77777777" w:rsidR="001D3659" w:rsidRDefault="005F2F57">
            <w:pPr>
              <w:ind w:left="0"/>
              <w:textAlignment w:val="center"/>
              <w:rPr>
                <w:b/>
                <w:color w:val="FFFFFF"/>
              </w:rPr>
            </w:pPr>
            <w:r>
              <w:rPr>
                <w:rFonts w:eastAsia="SimSun"/>
                <w:b/>
                <w:color w:val="FFFFFF"/>
                <w:lang w:val="en-US" w:eastAsia="zh-CN" w:bidi="ar"/>
              </w:rPr>
              <w:t>Endereço</w:t>
            </w:r>
          </w:p>
        </w:tc>
        <w:tc>
          <w:tcPr>
            <w:tcW w:w="408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17EC58F" w14:textId="77777777" w:rsidR="001D3659" w:rsidRDefault="005F2F57">
            <w:pPr>
              <w:ind w:left="0"/>
              <w:textAlignment w:val="center"/>
              <w:rPr>
                <w:color w:val="000000"/>
              </w:rPr>
            </w:pPr>
            <w:r>
              <w:rPr>
                <w:rFonts w:eastAsia="SimSun"/>
                <w:color w:val="000000"/>
                <w:lang w:val="en-US" w:eastAsia="zh-CN" w:bidi="ar"/>
              </w:rPr>
              <w:t>Estr. Mun. Martins Guimarães, 1050</w:t>
            </w:r>
          </w:p>
        </w:tc>
        <w:tc>
          <w:tcPr>
            <w:tcW w:w="984" w:type="dxa"/>
            <w:tcBorders>
              <w:top w:val="single" w:sz="2" w:space="0" w:color="FFFFFF"/>
              <w:bottom w:val="single" w:sz="2" w:space="0" w:color="FFFFFF"/>
              <w:right w:val="single" w:sz="2" w:space="0" w:color="FFFFFF"/>
            </w:tcBorders>
            <w:shd w:val="clear" w:color="5B9BD5" w:fill="5B9BD5"/>
            <w:vAlign w:val="center"/>
          </w:tcPr>
          <w:p w14:paraId="776DAFB9" w14:textId="77777777" w:rsidR="001D3659" w:rsidRDefault="005F2F57">
            <w:pPr>
              <w:ind w:left="0"/>
              <w:textAlignment w:val="center"/>
              <w:rPr>
                <w:b/>
                <w:color w:val="FFFFFF"/>
              </w:rPr>
            </w:pPr>
            <w:r>
              <w:rPr>
                <w:rFonts w:eastAsia="SimSun"/>
                <w:b/>
                <w:color w:val="FFFFFF"/>
                <w:lang w:val="en-US" w:eastAsia="zh-CN" w:bidi="ar"/>
              </w:rPr>
              <w:t>Cidade</w:t>
            </w:r>
          </w:p>
        </w:tc>
        <w:tc>
          <w:tcPr>
            <w:tcW w:w="2226" w:type="dxa"/>
            <w:tcBorders>
              <w:top w:val="single" w:sz="2" w:space="0" w:color="FFFFFF"/>
              <w:left w:val="single" w:sz="2" w:space="0" w:color="FFFFFF"/>
              <w:bottom w:val="single" w:sz="2" w:space="0" w:color="FFFFFF"/>
            </w:tcBorders>
            <w:shd w:val="clear" w:color="DDEBF7" w:fill="DDEBF7"/>
            <w:vAlign w:val="center"/>
          </w:tcPr>
          <w:p w14:paraId="45FB55ED" w14:textId="77777777" w:rsidR="001D3659" w:rsidRDefault="005F2F57">
            <w:pPr>
              <w:ind w:left="0"/>
              <w:textAlignment w:val="center"/>
              <w:rPr>
                <w:color w:val="000000"/>
              </w:rPr>
            </w:pPr>
            <w:r>
              <w:rPr>
                <w:rFonts w:eastAsia="SimSun"/>
                <w:color w:val="000000"/>
                <w:lang w:val="en-US" w:eastAsia="zh-CN" w:bidi="ar"/>
              </w:rPr>
              <w:t>São José Dos Campos</w:t>
            </w:r>
          </w:p>
        </w:tc>
      </w:tr>
      <w:tr w:rsidR="001D3659" w14:paraId="2ACF61B6" w14:textId="77777777">
        <w:trPr>
          <w:trHeight w:val="302"/>
        </w:trPr>
        <w:tc>
          <w:tcPr>
            <w:tcW w:w="1427" w:type="dxa"/>
            <w:tcBorders>
              <w:top w:val="single" w:sz="2" w:space="0" w:color="FFFFFF"/>
              <w:bottom w:val="single" w:sz="8" w:space="0" w:color="000000"/>
              <w:right w:val="single" w:sz="2" w:space="0" w:color="FFFFFF"/>
            </w:tcBorders>
            <w:shd w:val="clear" w:color="5B9BD5" w:fill="5B9BD5"/>
            <w:vAlign w:val="center"/>
          </w:tcPr>
          <w:p w14:paraId="158D4484" w14:textId="77777777" w:rsidR="001D3659" w:rsidRDefault="005F2F57">
            <w:pPr>
              <w:ind w:left="0"/>
              <w:textAlignment w:val="center"/>
              <w:rPr>
                <w:b/>
                <w:color w:val="FFFFFF"/>
              </w:rPr>
            </w:pPr>
            <w:r>
              <w:rPr>
                <w:rFonts w:eastAsia="SimSun"/>
                <w:b/>
                <w:color w:val="FFFFFF"/>
                <w:lang w:val="en-US" w:eastAsia="zh-CN" w:bidi="ar"/>
              </w:rPr>
              <w:t>Email</w:t>
            </w:r>
          </w:p>
        </w:tc>
        <w:tc>
          <w:tcPr>
            <w:tcW w:w="4083"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678A3E90" w14:textId="77777777" w:rsidR="001D3659" w:rsidRDefault="005F2F57" w:rsidP="001E062F">
            <w:pPr>
              <w:spacing w:after="0"/>
              <w:ind w:left="0"/>
              <w:textAlignment w:val="center"/>
              <w:rPr>
                <w:color w:val="000000"/>
              </w:rPr>
              <w:pPrChange w:id="832" w:author="JORGE TODOE MATSUSHIMA" w:date="2018-12-01T14:59:00Z">
                <w:pPr>
                  <w:framePr w:hSpace="180" w:wrap="around" w:vAnchor="text" w:hAnchor="page" w:x="2024" w:y="35"/>
                  <w:ind w:left="0"/>
                  <w:suppressOverlap/>
                  <w:textAlignment w:val="center"/>
                </w:pPr>
              </w:pPrChange>
            </w:pPr>
            <w:r>
              <w:rPr>
                <w:rFonts w:eastAsia="SimSun"/>
                <w:color w:val="000000"/>
                <w:lang w:val="en-US" w:eastAsia="zh-CN" w:bidi="ar"/>
              </w:rPr>
              <w:t>transportadorasjc@gmail.com</w:t>
            </w:r>
          </w:p>
        </w:tc>
        <w:tc>
          <w:tcPr>
            <w:tcW w:w="984"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3D8F0682" w14:textId="77777777" w:rsidR="001D3659" w:rsidRDefault="001D3659">
            <w:pPr>
              <w:rPr>
                <w:color w:val="000000"/>
              </w:rPr>
            </w:pPr>
          </w:p>
        </w:tc>
        <w:tc>
          <w:tcPr>
            <w:tcW w:w="2226" w:type="dxa"/>
            <w:tcBorders>
              <w:top w:val="single" w:sz="2" w:space="0" w:color="FFFFFF"/>
              <w:left w:val="single" w:sz="2" w:space="0" w:color="FFFFFF"/>
              <w:bottom w:val="single" w:sz="8" w:space="0" w:color="000000"/>
            </w:tcBorders>
            <w:shd w:val="clear" w:color="DDEBF7" w:fill="DDEBF7"/>
            <w:vAlign w:val="center"/>
          </w:tcPr>
          <w:p w14:paraId="32F98E28" w14:textId="77777777" w:rsidR="001D3659" w:rsidRDefault="001D3659">
            <w:pPr>
              <w:rPr>
                <w:color w:val="000000"/>
              </w:rPr>
            </w:pPr>
          </w:p>
        </w:tc>
      </w:tr>
      <w:tr w:rsidR="001D3659" w14:paraId="7E9370F0" w14:textId="77777777">
        <w:trPr>
          <w:trHeight w:val="316"/>
        </w:trPr>
        <w:tc>
          <w:tcPr>
            <w:tcW w:w="8720" w:type="dxa"/>
            <w:gridSpan w:val="4"/>
            <w:tcBorders>
              <w:bottom w:val="single" w:sz="18" w:space="0" w:color="FFFFFF"/>
              <w:right w:val="single" w:sz="2" w:space="0" w:color="FFFFFF"/>
            </w:tcBorders>
            <w:shd w:val="clear" w:color="5B9BD5" w:fill="5B9BD5"/>
            <w:vAlign w:val="center"/>
          </w:tcPr>
          <w:p w14:paraId="70E43A09" w14:textId="77777777" w:rsidR="001D3659" w:rsidRDefault="005F2F57">
            <w:pPr>
              <w:jc w:val="center"/>
              <w:textAlignment w:val="center"/>
              <w:rPr>
                <w:b/>
                <w:color w:val="FFFFFF"/>
              </w:rPr>
            </w:pPr>
            <w:r>
              <w:rPr>
                <w:rFonts w:eastAsia="SimSun"/>
                <w:b/>
                <w:color w:val="FFFFFF"/>
                <w:lang w:val="en-US" w:eastAsia="zh-CN" w:bidi="ar"/>
              </w:rPr>
              <w:t>Empresa - 3</w:t>
            </w:r>
          </w:p>
        </w:tc>
      </w:tr>
      <w:tr w:rsidR="001D3659" w14:paraId="2ABD1E4A" w14:textId="77777777">
        <w:trPr>
          <w:trHeight w:val="364"/>
        </w:trPr>
        <w:tc>
          <w:tcPr>
            <w:tcW w:w="1427" w:type="dxa"/>
            <w:tcBorders>
              <w:top w:val="single" w:sz="18" w:space="0" w:color="FFFFFF"/>
              <w:bottom w:val="single" w:sz="2" w:space="0" w:color="FFFFFF"/>
              <w:right w:val="single" w:sz="2" w:space="0" w:color="FFFFFF"/>
            </w:tcBorders>
            <w:shd w:val="clear" w:color="5B9BD5" w:fill="5B9BD5"/>
            <w:vAlign w:val="center"/>
          </w:tcPr>
          <w:p w14:paraId="7960A92F" w14:textId="77777777" w:rsidR="001D3659" w:rsidRDefault="005F2F57">
            <w:pPr>
              <w:ind w:left="0"/>
              <w:textAlignment w:val="center"/>
              <w:rPr>
                <w:b/>
                <w:color w:val="FFFFFF"/>
              </w:rPr>
            </w:pPr>
            <w:r>
              <w:rPr>
                <w:rFonts w:eastAsia="SimSun"/>
                <w:b/>
                <w:color w:val="FFFFFF"/>
                <w:lang w:val="en-US" w:eastAsia="zh-CN" w:bidi="ar"/>
              </w:rPr>
              <w:t>Razão Social</w:t>
            </w:r>
          </w:p>
        </w:tc>
        <w:tc>
          <w:tcPr>
            <w:tcW w:w="4083" w:type="dxa"/>
            <w:tcBorders>
              <w:top w:val="single" w:sz="18" w:space="0" w:color="FFFFFF"/>
              <w:left w:val="single" w:sz="2" w:space="0" w:color="FFFFFF"/>
              <w:bottom w:val="single" w:sz="2" w:space="0" w:color="FFFFFF"/>
              <w:right w:val="single" w:sz="2" w:space="0" w:color="FFFFFF"/>
            </w:tcBorders>
            <w:shd w:val="clear" w:color="DDEBF7" w:fill="DDEBF7"/>
            <w:vAlign w:val="center"/>
          </w:tcPr>
          <w:p w14:paraId="0C4775F9" w14:textId="77777777" w:rsidR="001D3659" w:rsidRDefault="005F2F57">
            <w:pPr>
              <w:ind w:left="0"/>
              <w:textAlignment w:val="center"/>
              <w:rPr>
                <w:color w:val="000000"/>
              </w:rPr>
            </w:pPr>
            <w:r>
              <w:rPr>
                <w:rFonts w:eastAsia="SimSun"/>
                <w:color w:val="000000"/>
                <w:lang w:val="en-US" w:eastAsia="zh-CN" w:bidi="ar"/>
              </w:rPr>
              <w:t>Transportadora TBT</w:t>
            </w:r>
          </w:p>
        </w:tc>
        <w:tc>
          <w:tcPr>
            <w:tcW w:w="984" w:type="dxa"/>
            <w:tcBorders>
              <w:top w:val="single" w:sz="18" w:space="0" w:color="FFFFFF"/>
              <w:bottom w:val="single" w:sz="2" w:space="0" w:color="FFFFFF"/>
              <w:right w:val="single" w:sz="2" w:space="0" w:color="FFFFFF"/>
            </w:tcBorders>
            <w:shd w:val="clear" w:color="5B9BD5" w:fill="5B9BD5"/>
            <w:vAlign w:val="center"/>
          </w:tcPr>
          <w:p w14:paraId="2C859BB6" w14:textId="77777777" w:rsidR="001D3659" w:rsidRDefault="005F2F57">
            <w:pPr>
              <w:ind w:left="0"/>
              <w:textAlignment w:val="center"/>
              <w:rPr>
                <w:b/>
                <w:color w:val="FFFFFF"/>
              </w:rPr>
            </w:pPr>
            <w:r>
              <w:rPr>
                <w:rFonts w:eastAsia="SimSun"/>
                <w:b/>
                <w:color w:val="FFFFFF"/>
                <w:lang w:val="en-US" w:eastAsia="zh-CN" w:bidi="ar"/>
              </w:rPr>
              <w:t>CNPJ</w:t>
            </w:r>
          </w:p>
        </w:tc>
        <w:tc>
          <w:tcPr>
            <w:tcW w:w="2226" w:type="dxa"/>
            <w:tcBorders>
              <w:top w:val="single" w:sz="18" w:space="0" w:color="FFFFFF"/>
              <w:left w:val="single" w:sz="2" w:space="0" w:color="FFFFFF"/>
              <w:bottom w:val="single" w:sz="2" w:space="0" w:color="FFFFFF"/>
            </w:tcBorders>
            <w:shd w:val="clear" w:color="DDEBF7" w:fill="DDEBF7"/>
            <w:vAlign w:val="center"/>
          </w:tcPr>
          <w:p w14:paraId="1CB36F2F" w14:textId="77777777" w:rsidR="001D3659" w:rsidRDefault="005F2F57">
            <w:pPr>
              <w:ind w:left="0"/>
              <w:textAlignment w:val="center"/>
              <w:rPr>
                <w:color w:val="000000"/>
              </w:rPr>
            </w:pPr>
            <w:r>
              <w:rPr>
                <w:rFonts w:eastAsia="SimSun"/>
                <w:color w:val="000000"/>
                <w:lang w:val="en-US" w:eastAsia="zh-CN" w:bidi="ar"/>
              </w:rPr>
              <w:t>33333333333333</w:t>
            </w:r>
          </w:p>
        </w:tc>
      </w:tr>
      <w:tr w:rsidR="001D3659" w14:paraId="16072EA3" w14:textId="77777777">
        <w:trPr>
          <w:trHeight w:val="302"/>
        </w:trPr>
        <w:tc>
          <w:tcPr>
            <w:tcW w:w="1427" w:type="dxa"/>
            <w:tcBorders>
              <w:top w:val="single" w:sz="2" w:space="0" w:color="FFFFFF"/>
              <w:bottom w:val="single" w:sz="2" w:space="0" w:color="FFFFFF"/>
              <w:right w:val="single" w:sz="2" w:space="0" w:color="FFFFFF"/>
            </w:tcBorders>
            <w:shd w:val="clear" w:color="5B9BD5" w:fill="5B9BD5"/>
            <w:vAlign w:val="center"/>
          </w:tcPr>
          <w:p w14:paraId="343FC9E9" w14:textId="77777777" w:rsidR="001D3659" w:rsidRDefault="005F2F57">
            <w:pPr>
              <w:ind w:left="0"/>
              <w:textAlignment w:val="center"/>
              <w:rPr>
                <w:b/>
                <w:color w:val="FFFFFF"/>
              </w:rPr>
            </w:pPr>
            <w:r>
              <w:rPr>
                <w:rFonts w:eastAsia="SimSun"/>
                <w:b/>
                <w:color w:val="FFFFFF"/>
                <w:lang w:val="en-US" w:eastAsia="zh-CN" w:bidi="ar"/>
              </w:rPr>
              <w:t>Endereço</w:t>
            </w:r>
          </w:p>
        </w:tc>
        <w:tc>
          <w:tcPr>
            <w:tcW w:w="408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E31BEFF" w14:textId="77777777" w:rsidR="001D3659" w:rsidRDefault="005F2F57">
            <w:pPr>
              <w:ind w:left="0"/>
              <w:textAlignment w:val="center"/>
              <w:rPr>
                <w:color w:val="000000"/>
              </w:rPr>
            </w:pPr>
            <w:r>
              <w:rPr>
                <w:rFonts w:eastAsia="SimSun"/>
                <w:color w:val="000000"/>
                <w:lang w:val="en-US" w:eastAsia="zh-CN" w:bidi="ar"/>
              </w:rPr>
              <w:t>Estrada Municipal João Gadioli, 1330</w:t>
            </w:r>
          </w:p>
        </w:tc>
        <w:tc>
          <w:tcPr>
            <w:tcW w:w="984" w:type="dxa"/>
            <w:tcBorders>
              <w:top w:val="single" w:sz="2" w:space="0" w:color="FFFFFF"/>
              <w:bottom w:val="single" w:sz="2" w:space="0" w:color="FFFFFF"/>
              <w:right w:val="single" w:sz="2" w:space="0" w:color="FFFFFF"/>
            </w:tcBorders>
            <w:shd w:val="clear" w:color="5B9BD5" w:fill="5B9BD5"/>
            <w:vAlign w:val="center"/>
          </w:tcPr>
          <w:p w14:paraId="2578FDD4" w14:textId="77777777" w:rsidR="001D3659" w:rsidRDefault="005F2F57">
            <w:pPr>
              <w:ind w:left="0"/>
              <w:textAlignment w:val="center"/>
              <w:rPr>
                <w:b/>
                <w:color w:val="FFFFFF"/>
              </w:rPr>
            </w:pPr>
            <w:r>
              <w:rPr>
                <w:rFonts w:eastAsia="SimSun"/>
                <w:b/>
                <w:color w:val="FFFFFF"/>
                <w:lang w:val="en-US" w:eastAsia="zh-CN" w:bidi="ar"/>
              </w:rPr>
              <w:t>Cidade</w:t>
            </w:r>
          </w:p>
        </w:tc>
        <w:tc>
          <w:tcPr>
            <w:tcW w:w="2226" w:type="dxa"/>
            <w:tcBorders>
              <w:top w:val="single" w:sz="2" w:space="0" w:color="FFFFFF"/>
              <w:left w:val="single" w:sz="2" w:space="0" w:color="FFFFFF"/>
              <w:bottom w:val="single" w:sz="2" w:space="0" w:color="FFFFFF"/>
            </w:tcBorders>
            <w:shd w:val="clear" w:color="DDEBF7" w:fill="DDEBF7"/>
            <w:vAlign w:val="center"/>
          </w:tcPr>
          <w:p w14:paraId="2DAE628B" w14:textId="77777777" w:rsidR="001D3659" w:rsidRDefault="005F2F57">
            <w:pPr>
              <w:ind w:left="0"/>
              <w:textAlignment w:val="center"/>
              <w:rPr>
                <w:color w:val="000000"/>
              </w:rPr>
            </w:pPr>
            <w:r>
              <w:rPr>
                <w:rFonts w:eastAsia="SimSun"/>
                <w:color w:val="000000"/>
                <w:lang w:val="en-US" w:eastAsia="zh-CN" w:bidi="ar"/>
              </w:rPr>
              <w:t>Taubaté</w:t>
            </w:r>
          </w:p>
        </w:tc>
      </w:tr>
      <w:tr w:rsidR="001D3659" w14:paraId="1AA96FB7" w14:textId="77777777">
        <w:trPr>
          <w:trHeight w:val="302"/>
        </w:trPr>
        <w:tc>
          <w:tcPr>
            <w:tcW w:w="1427" w:type="dxa"/>
            <w:tcBorders>
              <w:top w:val="single" w:sz="2" w:space="0" w:color="FFFFFF"/>
              <w:bottom w:val="single" w:sz="8" w:space="0" w:color="000000"/>
              <w:right w:val="single" w:sz="2" w:space="0" w:color="FFFFFF"/>
            </w:tcBorders>
            <w:shd w:val="clear" w:color="5B9BD5" w:fill="5B9BD5"/>
            <w:vAlign w:val="center"/>
          </w:tcPr>
          <w:p w14:paraId="2C94E946" w14:textId="77777777" w:rsidR="001D3659" w:rsidRDefault="005F2F57">
            <w:pPr>
              <w:ind w:left="0"/>
              <w:textAlignment w:val="center"/>
              <w:rPr>
                <w:b/>
                <w:color w:val="FFFFFF"/>
              </w:rPr>
            </w:pPr>
            <w:r>
              <w:rPr>
                <w:rFonts w:eastAsia="SimSun"/>
                <w:b/>
                <w:color w:val="FFFFFF"/>
                <w:lang w:val="en-US" w:eastAsia="zh-CN" w:bidi="ar"/>
              </w:rPr>
              <w:t>Email</w:t>
            </w:r>
          </w:p>
        </w:tc>
        <w:tc>
          <w:tcPr>
            <w:tcW w:w="4083"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67C5F5E6" w14:textId="77777777" w:rsidR="001D3659" w:rsidRDefault="005F2F57">
            <w:pPr>
              <w:ind w:left="0"/>
              <w:textAlignment w:val="center"/>
              <w:rPr>
                <w:color w:val="000000"/>
              </w:rPr>
            </w:pPr>
            <w:r>
              <w:rPr>
                <w:rFonts w:eastAsia="SimSun"/>
                <w:color w:val="000000"/>
                <w:lang w:val="en-US" w:eastAsia="zh-CN" w:bidi="ar"/>
              </w:rPr>
              <w:t>transportadoratbt@gmail.com</w:t>
            </w:r>
          </w:p>
        </w:tc>
        <w:tc>
          <w:tcPr>
            <w:tcW w:w="984"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30775FBB" w14:textId="77777777" w:rsidR="001D3659" w:rsidRDefault="001D3659">
            <w:pPr>
              <w:rPr>
                <w:color w:val="000000"/>
              </w:rPr>
            </w:pPr>
          </w:p>
        </w:tc>
        <w:tc>
          <w:tcPr>
            <w:tcW w:w="2226" w:type="dxa"/>
            <w:tcBorders>
              <w:top w:val="single" w:sz="2" w:space="0" w:color="FFFFFF"/>
              <w:left w:val="single" w:sz="2" w:space="0" w:color="FFFFFF"/>
              <w:bottom w:val="single" w:sz="8" w:space="0" w:color="000000"/>
            </w:tcBorders>
            <w:shd w:val="clear" w:color="DDEBF7" w:fill="DDEBF7"/>
            <w:vAlign w:val="center"/>
          </w:tcPr>
          <w:p w14:paraId="6EA06757" w14:textId="77777777" w:rsidR="001D3659" w:rsidRDefault="001D3659">
            <w:pPr>
              <w:rPr>
                <w:color w:val="000000"/>
              </w:rPr>
            </w:pPr>
          </w:p>
        </w:tc>
      </w:tr>
      <w:tr w:rsidR="001D3659" w14:paraId="46DDD5B5" w14:textId="77777777">
        <w:trPr>
          <w:trHeight w:val="316"/>
        </w:trPr>
        <w:tc>
          <w:tcPr>
            <w:tcW w:w="8720" w:type="dxa"/>
            <w:gridSpan w:val="4"/>
            <w:tcBorders>
              <w:bottom w:val="single" w:sz="18" w:space="0" w:color="FFFFFF"/>
              <w:right w:val="single" w:sz="2" w:space="0" w:color="FFFFFF"/>
            </w:tcBorders>
            <w:shd w:val="clear" w:color="5B9BD5" w:fill="5B9BD5"/>
            <w:vAlign w:val="center"/>
          </w:tcPr>
          <w:p w14:paraId="712F83BD" w14:textId="77777777" w:rsidR="001D3659" w:rsidRDefault="005F2F57">
            <w:pPr>
              <w:jc w:val="center"/>
              <w:textAlignment w:val="center"/>
              <w:rPr>
                <w:b/>
                <w:color w:val="FFFFFF"/>
              </w:rPr>
            </w:pPr>
            <w:r>
              <w:rPr>
                <w:rFonts w:eastAsia="SimSun"/>
                <w:b/>
                <w:color w:val="FFFFFF"/>
                <w:lang w:val="en-US" w:eastAsia="zh-CN" w:bidi="ar"/>
              </w:rPr>
              <w:t>Empresa - 4</w:t>
            </w:r>
          </w:p>
        </w:tc>
      </w:tr>
      <w:tr w:rsidR="001D3659" w14:paraId="7B8F2381" w14:textId="77777777">
        <w:trPr>
          <w:trHeight w:val="444"/>
        </w:trPr>
        <w:tc>
          <w:tcPr>
            <w:tcW w:w="1427" w:type="dxa"/>
            <w:tcBorders>
              <w:top w:val="single" w:sz="18" w:space="0" w:color="FFFFFF"/>
              <w:bottom w:val="single" w:sz="2" w:space="0" w:color="FFFFFF"/>
              <w:right w:val="single" w:sz="2" w:space="0" w:color="FFFFFF"/>
            </w:tcBorders>
            <w:shd w:val="clear" w:color="5B9BD5" w:fill="5B9BD5"/>
            <w:vAlign w:val="center"/>
          </w:tcPr>
          <w:p w14:paraId="475C57E5" w14:textId="77777777" w:rsidR="001D3659" w:rsidRDefault="005F2F57">
            <w:pPr>
              <w:ind w:left="0"/>
              <w:textAlignment w:val="center"/>
              <w:rPr>
                <w:b/>
                <w:color w:val="FFFFFF"/>
              </w:rPr>
            </w:pPr>
            <w:r>
              <w:rPr>
                <w:rFonts w:eastAsia="SimSun"/>
                <w:b/>
                <w:color w:val="FFFFFF"/>
                <w:lang w:val="en-US" w:eastAsia="zh-CN" w:bidi="ar"/>
              </w:rPr>
              <w:t>Razão Social</w:t>
            </w:r>
          </w:p>
        </w:tc>
        <w:tc>
          <w:tcPr>
            <w:tcW w:w="4083" w:type="dxa"/>
            <w:tcBorders>
              <w:top w:val="single" w:sz="18" w:space="0" w:color="FFFFFF"/>
              <w:left w:val="single" w:sz="2" w:space="0" w:color="FFFFFF"/>
              <w:bottom w:val="single" w:sz="2" w:space="0" w:color="FFFFFF"/>
              <w:right w:val="single" w:sz="2" w:space="0" w:color="FFFFFF"/>
            </w:tcBorders>
            <w:shd w:val="clear" w:color="DDEBF7" w:fill="DDEBF7"/>
            <w:vAlign w:val="center"/>
          </w:tcPr>
          <w:p w14:paraId="3CA4CF8C" w14:textId="77777777" w:rsidR="001D3659" w:rsidRDefault="005F2F57">
            <w:pPr>
              <w:ind w:left="0"/>
              <w:textAlignment w:val="center"/>
              <w:rPr>
                <w:color w:val="000000"/>
              </w:rPr>
            </w:pPr>
            <w:r>
              <w:rPr>
                <w:rFonts w:eastAsia="SimSun"/>
                <w:color w:val="000000"/>
                <w:lang w:val="en-US" w:eastAsia="zh-CN" w:bidi="ar"/>
              </w:rPr>
              <w:t>Transportadora JAC</w:t>
            </w:r>
          </w:p>
        </w:tc>
        <w:tc>
          <w:tcPr>
            <w:tcW w:w="984" w:type="dxa"/>
            <w:tcBorders>
              <w:top w:val="single" w:sz="18" w:space="0" w:color="FFFFFF"/>
              <w:bottom w:val="single" w:sz="2" w:space="0" w:color="FFFFFF"/>
              <w:right w:val="single" w:sz="2" w:space="0" w:color="FFFFFF"/>
            </w:tcBorders>
            <w:shd w:val="clear" w:color="5B9BD5" w:fill="5B9BD5"/>
            <w:vAlign w:val="center"/>
          </w:tcPr>
          <w:p w14:paraId="19BB0228" w14:textId="77777777" w:rsidR="001D3659" w:rsidRDefault="005F2F57">
            <w:pPr>
              <w:ind w:left="0"/>
              <w:textAlignment w:val="center"/>
              <w:rPr>
                <w:b/>
                <w:color w:val="FFFFFF"/>
              </w:rPr>
            </w:pPr>
            <w:r>
              <w:rPr>
                <w:rFonts w:eastAsia="SimSun"/>
                <w:b/>
                <w:color w:val="FFFFFF"/>
                <w:lang w:val="en-US" w:eastAsia="zh-CN" w:bidi="ar"/>
              </w:rPr>
              <w:t>CNPJ</w:t>
            </w:r>
          </w:p>
        </w:tc>
        <w:tc>
          <w:tcPr>
            <w:tcW w:w="2226" w:type="dxa"/>
            <w:tcBorders>
              <w:top w:val="single" w:sz="18" w:space="0" w:color="FFFFFF"/>
              <w:left w:val="single" w:sz="2" w:space="0" w:color="FFFFFF"/>
              <w:bottom w:val="single" w:sz="2" w:space="0" w:color="FFFFFF"/>
            </w:tcBorders>
            <w:shd w:val="clear" w:color="DDEBF7" w:fill="DDEBF7"/>
            <w:vAlign w:val="center"/>
          </w:tcPr>
          <w:p w14:paraId="364E7945" w14:textId="77777777" w:rsidR="001D3659" w:rsidRDefault="005F2F57">
            <w:pPr>
              <w:ind w:left="0"/>
              <w:textAlignment w:val="center"/>
              <w:rPr>
                <w:color w:val="000000"/>
              </w:rPr>
            </w:pPr>
            <w:r>
              <w:rPr>
                <w:rFonts w:eastAsia="SimSun"/>
                <w:color w:val="000000"/>
                <w:lang w:val="en-US" w:eastAsia="zh-CN" w:bidi="ar"/>
              </w:rPr>
              <w:t>44444444444444</w:t>
            </w:r>
          </w:p>
        </w:tc>
      </w:tr>
      <w:tr w:rsidR="001D3659" w14:paraId="0638B030" w14:textId="77777777">
        <w:trPr>
          <w:trHeight w:val="302"/>
        </w:trPr>
        <w:tc>
          <w:tcPr>
            <w:tcW w:w="1427" w:type="dxa"/>
            <w:tcBorders>
              <w:top w:val="single" w:sz="2" w:space="0" w:color="FFFFFF"/>
              <w:bottom w:val="single" w:sz="2" w:space="0" w:color="FFFFFF"/>
              <w:right w:val="single" w:sz="2" w:space="0" w:color="FFFFFF"/>
            </w:tcBorders>
            <w:shd w:val="clear" w:color="5B9BD5" w:fill="5B9BD5"/>
            <w:vAlign w:val="center"/>
          </w:tcPr>
          <w:p w14:paraId="3D520B18" w14:textId="77777777" w:rsidR="001D3659" w:rsidRDefault="005F2F57">
            <w:pPr>
              <w:ind w:left="0"/>
              <w:textAlignment w:val="center"/>
              <w:rPr>
                <w:b/>
                <w:color w:val="FFFFFF"/>
              </w:rPr>
            </w:pPr>
            <w:r>
              <w:rPr>
                <w:rFonts w:eastAsia="SimSun"/>
                <w:b/>
                <w:color w:val="FFFFFF"/>
                <w:lang w:val="en-US" w:eastAsia="zh-CN" w:bidi="ar"/>
              </w:rPr>
              <w:t>Endereço</w:t>
            </w:r>
          </w:p>
        </w:tc>
        <w:tc>
          <w:tcPr>
            <w:tcW w:w="408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F805BAF" w14:textId="77777777" w:rsidR="001D3659" w:rsidRDefault="005F2F57">
            <w:pPr>
              <w:ind w:left="0"/>
              <w:textAlignment w:val="center"/>
              <w:rPr>
                <w:color w:val="000000"/>
              </w:rPr>
            </w:pPr>
            <w:r>
              <w:rPr>
                <w:rFonts w:eastAsia="SimSun"/>
                <w:color w:val="000000"/>
                <w:lang w:val="en-US" w:eastAsia="zh-CN" w:bidi="ar"/>
              </w:rPr>
              <w:t>Av. Getúlio Dorneles Vargas, 1390</w:t>
            </w:r>
          </w:p>
        </w:tc>
        <w:tc>
          <w:tcPr>
            <w:tcW w:w="984" w:type="dxa"/>
            <w:tcBorders>
              <w:top w:val="single" w:sz="2" w:space="0" w:color="FFFFFF"/>
              <w:bottom w:val="single" w:sz="2" w:space="0" w:color="FFFFFF"/>
              <w:right w:val="single" w:sz="2" w:space="0" w:color="FFFFFF"/>
            </w:tcBorders>
            <w:shd w:val="clear" w:color="5B9BD5" w:fill="5B9BD5"/>
            <w:vAlign w:val="center"/>
          </w:tcPr>
          <w:p w14:paraId="4A49F262" w14:textId="77777777" w:rsidR="001D3659" w:rsidRDefault="005F2F57">
            <w:pPr>
              <w:ind w:left="0"/>
              <w:textAlignment w:val="center"/>
              <w:rPr>
                <w:b/>
                <w:color w:val="FFFFFF"/>
              </w:rPr>
            </w:pPr>
            <w:r>
              <w:rPr>
                <w:rFonts w:eastAsia="SimSun"/>
                <w:b/>
                <w:color w:val="FFFFFF"/>
                <w:lang w:val="en-US" w:eastAsia="zh-CN" w:bidi="ar"/>
              </w:rPr>
              <w:t>Cidade</w:t>
            </w:r>
          </w:p>
        </w:tc>
        <w:tc>
          <w:tcPr>
            <w:tcW w:w="2226" w:type="dxa"/>
            <w:tcBorders>
              <w:top w:val="single" w:sz="2" w:space="0" w:color="FFFFFF"/>
              <w:left w:val="single" w:sz="2" w:space="0" w:color="FFFFFF"/>
              <w:bottom w:val="single" w:sz="2" w:space="0" w:color="FFFFFF"/>
            </w:tcBorders>
            <w:shd w:val="clear" w:color="DDEBF7" w:fill="DDEBF7"/>
            <w:vAlign w:val="center"/>
          </w:tcPr>
          <w:p w14:paraId="11E48115" w14:textId="77777777" w:rsidR="001D3659" w:rsidRDefault="005F2F57">
            <w:pPr>
              <w:ind w:left="0"/>
              <w:textAlignment w:val="center"/>
              <w:rPr>
                <w:color w:val="000000"/>
              </w:rPr>
            </w:pPr>
            <w:r>
              <w:rPr>
                <w:rFonts w:eastAsia="SimSun"/>
                <w:color w:val="000000"/>
                <w:lang w:val="en-US" w:eastAsia="zh-CN" w:bidi="ar"/>
              </w:rPr>
              <w:t>Jacarei</w:t>
            </w:r>
          </w:p>
        </w:tc>
      </w:tr>
      <w:tr w:rsidR="001D3659" w14:paraId="0F669A44" w14:textId="77777777">
        <w:trPr>
          <w:trHeight w:val="302"/>
        </w:trPr>
        <w:tc>
          <w:tcPr>
            <w:tcW w:w="1427" w:type="dxa"/>
            <w:tcBorders>
              <w:top w:val="single" w:sz="2" w:space="0" w:color="FFFFFF"/>
              <w:bottom w:val="single" w:sz="8" w:space="0" w:color="000000"/>
              <w:right w:val="single" w:sz="2" w:space="0" w:color="FFFFFF"/>
            </w:tcBorders>
            <w:shd w:val="clear" w:color="5B9BD5" w:fill="5B9BD5"/>
            <w:vAlign w:val="center"/>
          </w:tcPr>
          <w:p w14:paraId="47CBE5B2" w14:textId="77777777" w:rsidR="001D3659" w:rsidRDefault="005F2F57">
            <w:pPr>
              <w:ind w:left="0"/>
              <w:textAlignment w:val="center"/>
              <w:rPr>
                <w:b/>
                <w:color w:val="FFFFFF"/>
              </w:rPr>
            </w:pPr>
            <w:r>
              <w:rPr>
                <w:rFonts w:eastAsia="SimSun"/>
                <w:b/>
                <w:color w:val="FFFFFF"/>
                <w:lang w:val="en-US" w:eastAsia="zh-CN" w:bidi="ar"/>
              </w:rPr>
              <w:t>Email</w:t>
            </w:r>
          </w:p>
        </w:tc>
        <w:tc>
          <w:tcPr>
            <w:tcW w:w="4083"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7437C9B5" w14:textId="77777777" w:rsidR="001D3659" w:rsidRDefault="005F2F57">
            <w:pPr>
              <w:ind w:left="0"/>
              <w:textAlignment w:val="center"/>
              <w:rPr>
                <w:color w:val="000000"/>
              </w:rPr>
            </w:pPr>
            <w:r>
              <w:rPr>
                <w:rFonts w:eastAsia="SimSun"/>
                <w:color w:val="000000"/>
                <w:lang w:val="en-US" w:eastAsia="zh-CN" w:bidi="ar"/>
              </w:rPr>
              <w:t>transportadorajac@gmail.com</w:t>
            </w:r>
          </w:p>
        </w:tc>
        <w:tc>
          <w:tcPr>
            <w:tcW w:w="984" w:type="dxa"/>
            <w:tcBorders>
              <w:top w:val="single" w:sz="2" w:space="0" w:color="FFFFFF"/>
              <w:left w:val="single" w:sz="2" w:space="0" w:color="FFFFFF"/>
              <w:bottom w:val="single" w:sz="8" w:space="0" w:color="000000"/>
              <w:right w:val="single" w:sz="2" w:space="0" w:color="FFFFFF"/>
            </w:tcBorders>
            <w:shd w:val="clear" w:color="DDEBF7" w:fill="DDEBF7"/>
            <w:vAlign w:val="center"/>
          </w:tcPr>
          <w:p w14:paraId="1B42221D" w14:textId="77777777" w:rsidR="001D3659" w:rsidRDefault="001D3659">
            <w:pPr>
              <w:rPr>
                <w:color w:val="000000"/>
              </w:rPr>
            </w:pPr>
          </w:p>
        </w:tc>
        <w:tc>
          <w:tcPr>
            <w:tcW w:w="2226" w:type="dxa"/>
            <w:tcBorders>
              <w:top w:val="single" w:sz="2" w:space="0" w:color="FFFFFF"/>
              <w:left w:val="single" w:sz="2" w:space="0" w:color="FFFFFF"/>
              <w:bottom w:val="single" w:sz="8" w:space="0" w:color="000000"/>
            </w:tcBorders>
            <w:shd w:val="clear" w:color="DDEBF7" w:fill="DDEBF7"/>
            <w:vAlign w:val="center"/>
          </w:tcPr>
          <w:p w14:paraId="532361AA" w14:textId="77777777" w:rsidR="001D3659" w:rsidRDefault="001D3659">
            <w:pPr>
              <w:rPr>
                <w:color w:val="000000"/>
              </w:rPr>
            </w:pPr>
          </w:p>
        </w:tc>
      </w:tr>
      <w:tr w:rsidR="001D3659" w14:paraId="16BF65E7" w14:textId="77777777">
        <w:trPr>
          <w:trHeight w:val="316"/>
        </w:trPr>
        <w:tc>
          <w:tcPr>
            <w:tcW w:w="8720" w:type="dxa"/>
            <w:gridSpan w:val="4"/>
            <w:tcBorders>
              <w:bottom w:val="single" w:sz="18" w:space="0" w:color="FFFFFF"/>
              <w:right w:val="single" w:sz="2" w:space="0" w:color="FFFFFF"/>
            </w:tcBorders>
            <w:shd w:val="clear" w:color="5B9BD5" w:fill="5B9BD5"/>
            <w:vAlign w:val="center"/>
          </w:tcPr>
          <w:p w14:paraId="6E38DE91" w14:textId="77777777" w:rsidR="001D3659" w:rsidRDefault="005F2F57">
            <w:pPr>
              <w:jc w:val="center"/>
              <w:textAlignment w:val="center"/>
              <w:rPr>
                <w:b/>
                <w:color w:val="FFFFFF"/>
              </w:rPr>
            </w:pPr>
            <w:r>
              <w:rPr>
                <w:rFonts w:eastAsia="SimSun"/>
                <w:b/>
                <w:color w:val="FFFFFF"/>
                <w:lang w:val="en-US" w:eastAsia="zh-CN" w:bidi="ar"/>
              </w:rPr>
              <w:t>Empresa - 5</w:t>
            </w:r>
          </w:p>
        </w:tc>
      </w:tr>
      <w:tr w:rsidR="001D3659" w14:paraId="71A112C6" w14:textId="77777777">
        <w:trPr>
          <w:trHeight w:val="414"/>
        </w:trPr>
        <w:tc>
          <w:tcPr>
            <w:tcW w:w="1427" w:type="dxa"/>
            <w:tcBorders>
              <w:top w:val="single" w:sz="18" w:space="0" w:color="FFFFFF"/>
              <w:bottom w:val="single" w:sz="2" w:space="0" w:color="FFFFFF"/>
              <w:right w:val="single" w:sz="2" w:space="0" w:color="FFFFFF"/>
            </w:tcBorders>
            <w:shd w:val="clear" w:color="5B9BD5" w:fill="5B9BD5"/>
            <w:vAlign w:val="center"/>
          </w:tcPr>
          <w:p w14:paraId="47B500E5" w14:textId="77777777" w:rsidR="001D3659" w:rsidRDefault="005F2F57">
            <w:pPr>
              <w:ind w:left="0"/>
              <w:textAlignment w:val="center"/>
              <w:rPr>
                <w:b/>
                <w:color w:val="FFFFFF"/>
              </w:rPr>
            </w:pPr>
            <w:r>
              <w:rPr>
                <w:rFonts w:eastAsia="SimSun"/>
                <w:b/>
                <w:color w:val="FFFFFF"/>
                <w:lang w:val="en-US" w:eastAsia="zh-CN" w:bidi="ar"/>
              </w:rPr>
              <w:t>Razão Social</w:t>
            </w:r>
          </w:p>
        </w:tc>
        <w:tc>
          <w:tcPr>
            <w:tcW w:w="4083" w:type="dxa"/>
            <w:tcBorders>
              <w:top w:val="single" w:sz="18" w:space="0" w:color="FFFFFF"/>
              <w:left w:val="single" w:sz="2" w:space="0" w:color="FFFFFF"/>
              <w:bottom w:val="single" w:sz="2" w:space="0" w:color="FFFFFF"/>
              <w:right w:val="single" w:sz="2" w:space="0" w:color="FFFFFF"/>
            </w:tcBorders>
            <w:shd w:val="clear" w:color="DDEBF7" w:fill="DDEBF7"/>
            <w:vAlign w:val="center"/>
          </w:tcPr>
          <w:p w14:paraId="05F030F4" w14:textId="77777777" w:rsidR="001D3659" w:rsidRDefault="005F2F57">
            <w:pPr>
              <w:ind w:left="0"/>
              <w:textAlignment w:val="center"/>
              <w:rPr>
                <w:color w:val="000000"/>
              </w:rPr>
            </w:pPr>
            <w:r>
              <w:rPr>
                <w:rFonts w:eastAsia="SimSun"/>
                <w:color w:val="000000"/>
                <w:lang w:val="en-US" w:eastAsia="zh-CN" w:bidi="ar"/>
              </w:rPr>
              <w:t>Transportadora CAR</w:t>
            </w:r>
          </w:p>
        </w:tc>
        <w:tc>
          <w:tcPr>
            <w:tcW w:w="984" w:type="dxa"/>
            <w:tcBorders>
              <w:top w:val="single" w:sz="18" w:space="0" w:color="FFFFFF"/>
              <w:bottom w:val="single" w:sz="2" w:space="0" w:color="FFFFFF"/>
              <w:right w:val="single" w:sz="2" w:space="0" w:color="FFFFFF"/>
            </w:tcBorders>
            <w:shd w:val="clear" w:color="5B9BD5" w:fill="5B9BD5"/>
            <w:vAlign w:val="center"/>
          </w:tcPr>
          <w:p w14:paraId="6A92B95C" w14:textId="77777777" w:rsidR="001D3659" w:rsidRDefault="005F2F57">
            <w:pPr>
              <w:ind w:left="0"/>
              <w:textAlignment w:val="center"/>
              <w:rPr>
                <w:b/>
                <w:color w:val="FFFFFF"/>
              </w:rPr>
            </w:pPr>
            <w:r>
              <w:rPr>
                <w:rFonts w:eastAsia="SimSun"/>
                <w:b/>
                <w:color w:val="FFFFFF"/>
                <w:lang w:val="en-US" w:eastAsia="zh-CN" w:bidi="ar"/>
              </w:rPr>
              <w:t>CNPJ</w:t>
            </w:r>
          </w:p>
        </w:tc>
        <w:tc>
          <w:tcPr>
            <w:tcW w:w="2226" w:type="dxa"/>
            <w:tcBorders>
              <w:top w:val="single" w:sz="18" w:space="0" w:color="FFFFFF"/>
              <w:left w:val="single" w:sz="2" w:space="0" w:color="FFFFFF"/>
              <w:bottom w:val="single" w:sz="2" w:space="0" w:color="FFFFFF"/>
            </w:tcBorders>
            <w:shd w:val="clear" w:color="DDEBF7" w:fill="DDEBF7"/>
            <w:vAlign w:val="center"/>
          </w:tcPr>
          <w:p w14:paraId="19DDEB85" w14:textId="77777777" w:rsidR="001D3659" w:rsidRDefault="005F2F57">
            <w:pPr>
              <w:ind w:left="0"/>
              <w:textAlignment w:val="center"/>
              <w:rPr>
                <w:color w:val="000000"/>
              </w:rPr>
            </w:pPr>
            <w:r>
              <w:rPr>
                <w:rFonts w:eastAsia="SimSun"/>
                <w:color w:val="000000"/>
                <w:lang w:val="en-US" w:eastAsia="zh-CN" w:bidi="ar"/>
              </w:rPr>
              <w:t>55555555555555</w:t>
            </w:r>
          </w:p>
        </w:tc>
      </w:tr>
      <w:tr w:rsidR="001D3659" w14:paraId="47701EE4" w14:textId="77777777">
        <w:trPr>
          <w:trHeight w:val="302"/>
        </w:trPr>
        <w:tc>
          <w:tcPr>
            <w:tcW w:w="1427" w:type="dxa"/>
            <w:tcBorders>
              <w:top w:val="single" w:sz="2" w:space="0" w:color="FFFFFF"/>
              <w:bottom w:val="single" w:sz="2" w:space="0" w:color="FFFFFF"/>
              <w:right w:val="single" w:sz="2" w:space="0" w:color="FFFFFF"/>
            </w:tcBorders>
            <w:shd w:val="clear" w:color="5B9BD5" w:fill="5B9BD5"/>
            <w:vAlign w:val="center"/>
          </w:tcPr>
          <w:p w14:paraId="4B5A1E61" w14:textId="77777777" w:rsidR="001D3659" w:rsidRDefault="005F2F57">
            <w:pPr>
              <w:ind w:left="0"/>
              <w:textAlignment w:val="center"/>
              <w:rPr>
                <w:b/>
                <w:color w:val="FFFFFF"/>
              </w:rPr>
            </w:pPr>
            <w:r>
              <w:rPr>
                <w:rFonts w:eastAsia="SimSun"/>
                <w:b/>
                <w:color w:val="FFFFFF"/>
                <w:lang w:val="en-US" w:eastAsia="zh-CN" w:bidi="ar"/>
              </w:rPr>
              <w:t>Endereço</w:t>
            </w:r>
          </w:p>
        </w:tc>
        <w:tc>
          <w:tcPr>
            <w:tcW w:w="4083"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B4C512B" w14:textId="77777777" w:rsidR="001D3659" w:rsidRDefault="005F2F57">
            <w:pPr>
              <w:ind w:left="0"/>
              <w:textAlignment w:val="center"/>
              <w:rPr>
                <w:color w:val="000000"/>
              </w:rPr>
            </w:pPr>
            <w:r>
              <w:rPr>
                <w:rFonts w:eastAsia="SimSun"/>
                <w:color w:val="000000"/>
                <w:lang w:val="en-US" w:eastAsia="zh-CN" w:bidi="ar"/>
              </w:rPr>
              <w:t>Rua Hermes da Fonseca, 217</w:t>
            </w:r>
          </w:p>
        </w:tc>
        <w:tc>
          <w:tcPr>
            <w:tcW w:w="984" w:type="dxa"/>
            <w:tcBorders>
              <w:top w:val="single" w:sz="2" w:space="0" w:color="FFFFFF"/>
              <w:bottom w:val="single" w:sz="2" w:space="0" w:color="FFFFFF"/>
              <w:right w:val="single" w:sz="2" w:space="0" w:color="FFFFFF"/>
            </w:tcBorders>
            <w:shd w:val="clear" w:color="5B9BD5" w:fill="5B9BD5"/>
            <w:vAlign w:val="center"/>
          </w:tcPr>
          <w:p w14:paraId="19D2C7F9" w14:textId="77777777" w:rsidR="001D3659" w:rsidRDefault="005F2F57">
            <w:pPr>
              <w:ind w:left="0"/>
              <w:textAlignment w:val="center"/>
              <w:rPr>
                <w:b/>
                <w:color w:val="FFFFFF"/>
              </w:rPr>
            </w:pPr>
            <w:r>
              <w:rPr>
                <w:rFonts w:eastAsia="SimSun"/>
                <w:b/>
                <w:color w:val="FFFFFF"/>
                <w:lang w:val="en-US" w:eastAsia="zh-CN" w:bidi="ar"/>
              </w:rPr>
              <w:t>Cidade</w:t>
            </w:r>
          </w:p>
        </w:tc>
        <w:tc>
          <w:tcPr>
            <w:tcW w:w="2226" w:type="dxa"/>
            <w:tcBorders>
              <w:top w:val="single" w:sz="2" w:space="0" w:color="FFFFFF"/>
              <w:left w:val="single" w:sz="2" w:space="0" w:color="FFFFFF"/>
              <w:bottom w:val="single" w:sz="2" w:space="0" w:color="FFFFFF"/>
            </w:tcBorders>
            <w:shd w:val="clear" w:color="DDEBF7" w:fill="DDEBF7"/>
            <w:vAlign w:val="center"/>
          </w:tcPr>
          <w:p w14:paraId="464E5DC5" w14:textId="77777777" w:rsidR="001D3659" w:rsidRDefault="005F2F57">
            <w:pPr>
              <w:ind w:left="0"/>
              <w:textAlignment w:val="center"/>
              <w:rPr>
                <w:color w:val="000000"/>
              </w:rPr>
            </w:pPr>
            <w:r>
              <w:rPr>
                <w:rFonts w:eastAsia="SimSun"/>
                <w:color w:val="000000"/>
                <w:lang w:val="en-US" w:eastAsia="zh-CN" w:bidi="ar"/>
              </w:rPr>
              <w:t>Caraguatatuba</w:t>
            </w:r>
          </w:p>
        </w:tc>
      </w:tr>
      <w:tr w:rsidR="001D3659" w14:paraId="51D28C2B" w14:textId="77777777">
        <w:trPr>
          <w:trHeight w:val="302"/>
        </w:trPr>
        <w:tc>
          <w:tcPr>
            <w:tcW w:w="1427" w:type="dxa"/>
            <w:tcBorders>
              <w:top w:val="single" w:sz="2" w:space="0" w:color="FFFFFF"/>
              <w:right w:val="single" w:sz="2" w:space="0" w:color="FFFFFF"/>
            </w:tcBorders>
            <w:shd w:val="clear" w:color="5B9BD5" w:fill="5B9BD5"/>
            <w:vAlign w:val="center"/>
          </w:tcPr>
          <w:p w14:paraId="335DDFE1" w14:textId="77777777" w:rsidR="001D3659" w:rsidRDefault="005F2F57">
            <w:pPr>
              <w:ind w:left="0"/>
              <w:textAlignment w:val="center"/>
              <w:rPr>
                <w:b/>
                <w:color w:val="FFFFFF"/>
              </w:rPr>
            </w:pPr>
            <w:r>
              <w:rPr>
                <w:rFonts w:eastAsia="SimSun"/>
                <w:b/>
                <w:color w:val="FFFFFF"/>
                <w:lang w:val="en-US" w:eastAsia="zh-CN" w:bidi="ar"/>
              </w:rPr>
              <w:t>Email</w:t>
            </w:r>
          </w:p>
        </w:tc>
        <w:tc>
          <w:tcPr>
            <w:tcW w:w="4083" w:type="dxa"/>
            <w:tcBorders>
              <w:top w:val="single" w:sz="2" w:space="0" w:color="FFFFFF"/>
              <w:left w:val="single" w:sz="2" w:space="0" w:color="FFFFFF"/>
              <w:right w:val="single" w:sz="2" w:space="0" w:color="FFFFFF"/>
            </w:tcBorders>
            <w:shd w:val="clear" w:color="DDEBF7" w:fill="DDEBF7"/>
            <w:vAlign w:val="center"/>
          </w:tcPr>
          <w:p w14:paraId="3362866B" w14:textId="77777777" w:rsidR="001D3659" w:rsidRDefault="005F2F57">
            <w:pPr>
              <w:ind w:left="0"/>
              <w:textAlignment w:val="center"/>
              <w:rPr>
                <w:color w:val="000000"/>
              </w:rPr>
            </w:pPr>
            <w:r>
              <w:rPr>
                <w:rFonts w:eastAsia="SimSun"/>
                <w:color w:val="000000"/>
                <w:lang w:val="en-US" w:eastAsia="zh-CN" w:bidi="ar"/>
              </w:rPr>
              <w:t>transportadoracar@gmail.com</w:t>
            </w:r>
          </w:p>
        </w:tc>
        <w:tc>
          <w:tcPr>
            <w:tcW w:w="984" w:type="dxa"/>
            <w:tcBorders>
              <w:top w:val="single" w:sz="2" w:space="0" w:color="FFFFFF"/>
              <w:left w:val="single" w:sz="2" w:space="0" w:color="FFFFFF"/>
              <w:right w:val="single" w:sz="2" w:space="0" w:color="FFFFFF"/>
            </w:tcBorders>
            <w:shd w:val="clear" w:color="DDEBF7" w:fill="DDEBF7"/>
            <w:vAlign w:val="center"/>
          </w:tcPr>
          <w:p w14:paraId="65CB7BE1" w14:textId="77777777" w:rsidR="001D3659" w:rsidRDefault="001D3659">
            <w:pPr>
              <w:ind w:left="0"/>
              <w:rPr>
                <w:color w:val="000000"/>
              </w:rPr>
            </w:pPr>
          </w:p>
        </w:tc>
        <w:tc>
          <w:tcPr>
            <w:tcW w:w="2226" w:type="dxa"/>
            <w:tcBorders>
              <w:top w:val="single" w:sz="2" w:space="0" w:color="FFFFFF"/>
              <w:left w:val="single" w:sz="2" w:space="0" w:color="FFFFFF"/>
            </w:tcBorders>
            <w:shd w:val="clear" w:color="DDEBF7" w:fill="DDEBF7"/>
            <w:vAlign w:val="center"/>
          </w:tcPr>
          <w:p w14:paraId="4A5C4BBE" w14:textId="77777777" w:rsidR="001D3659" w:rsidRDefault="001D3659">
            <w:pPr>
              <w:rPr>
                <w:color w:val="000000"/>
              </w:rPr>
            </w:pPr>
          </w:p>
        </w:tc>
      </w:tr>
    </w:tbl>
    <w:p w14:paraId="155826CA" w14:textId="77777777" w:rsidR="001D3659" w:rsidRDefault="005F2F57" w:rsidP="001F44F6">
      <w:pPr>
        <w:autoSpaceDE w:val="0"/>
        <w:autoSpaceDN w:val="0"/>
        <w:adjustRightInd w:val="0"/>
        <w:spacing w:after="0" w:line="360" w:lineRule="auto"/>
        <w:ind w:left="289"/>
        <w:jc w:val="both"/>
        <w:rPr>
          <w:b/>
          <w:bCs/>
        </w:rPr>
        <w:pPrChange w:id="833" w:author="JORGE TODOE MATSUSHIMA" w:date="2018-12-01T14:42:00Z">
          <w:pPr>
            <w:autoSpaceDE w:val="0"/>
            <w:autoSpaceDN w:val="0"/>
            <w:adjustRightInd w:val="0"/>
            <w:spacing w:line="360" w:lineRule="auto"/>
            <w:jc w:val="both"/>
          </w:pPr>
        </w:pPrChange>
      </w:pPr>
      <w:r>
        <w:rPr>
          <w:sz w:val="20"/>
        </w:rPr>
        <w:t>Fonte: O Autor (2018)</w:t>
      </w:r>
    </w:p>
    <w:p w14:paraId="71D4CCB3" w14:textId="77777777" w:rsidR="001D3659" w:rsidRDefault="005F2F57">
      <w:pPr>
        <w:pStyle w:val="Legenda"/>
        <w:jc w:val="center"/>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74</w:t>
      </w:r>
      <w:r>
        <w:rPr>
          <w:sz w:val="24"/>
          <w:szCs w:val="24"/>
        </w:rPr>
        <w:fldChar w:fldCharType="end"/>
      </w:r>
      <w:bookmarkStart w:id="834" w:name="_Toc29218"/>
      <w:r>
        <w:rPr>
          <w:sz w:val="24"/>
          <w:szCs w:val="24"/>
        </w:rPr>
        <w:t>. Empresa Cadastrada - Matriz</w:t>
      </w:r>
      <w:r>
        <w:rPr>
          <w:sz w:val="24"/>
          <w:szCs w:val="24"/>
          <w:lang w:val="en-US"/>
        </w:rPr>
        <w:t>.</w:t>
      </w:r>
      <w:bookmarkEnd w:id="834"/>
    </w:p>
    <w:p w14:paraId="0BBDED83" w14:textId="77777777" w:rsidR="001D3659" w:rsidRDefault="005F2F57" w:rsidP="001E062F">
      <w:pPr>
        <w:autoSpaceDE w:val="0"/>
        <w:autoSpaceDN w:val="0"/>
        <w:adjustRightInd w:val="0"/>
        <w:spacing w:after="0" w:line="360" w:lineRule="auto"/>
        <w:ind w:leftChars="50" w:left="120"/>
        <w:jc w:val="center"/>
        <w:pPrChange w:id="835" w:author="JORGE TODOE MATSUSHIMA" w:date="2018-12-01T14:59:00Z">
          <w:pPr>
            <w:autoSpaceDE w:val="0"/>
            <w:autoSpaceDN w:val="0"/>
            <w:adjustRightInd w:val="0"/>
            <w:spacing w:line="360" w:lineRule="auto"/>
            <w:ind w:leftChars="50" w:left="120"/>
            <w:jc w:val="center"/>
          </w:pPr>
        </w:pPrChange>
      </w:pPr>
      <w:r>
        <w:rPr>
          <w:noProof/>
        </w:rPr>
        <w:lastRenderedPageBreak/>
        <w:drawing>
          <wp:inline distT="0" distB="0" distL="114300" distR="114300" wp14:anchorId="36607C62" wp14:editId="2E909764">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95"/>
                    <a:stretch>
                      <a:fillRect/>
                    </a:stretch>
                  </pic:blipFill>
                  <pic:spPr>
                    <a:xfrm>
                      <a:off x="0" y="0"/>
                      <a:ext cx="1640840" cy="2284730"/>
                    </a:xfrm>
                    <a:prstGeom prst="rect">
                      <a:avLst/>
                    </a:prstGeom>
                    <a:ln>
                      <a:solidFill>
                        <a:schemeClr val="tx1"/>
                      </a:solidFill>
                    </a:ln>
                  </pic:spPr>
                </pic:pic>
              </a:graphicData>
            </a:graphic>
          </wp:inline>
        </w:drawing>
      </w:r>
    </w:p>
    <w:p w14:paraId="104D5F15" w14:textId="77777777" w:rsidR="001D3659" w:rsidRDefault="005F2F57" w:rsidP="001F44F6">
      <w:pPr>
        <w:autoSpaceDE w:val="0"/>
        <w:autoSpaceDN w:val="0"/>
        <w:adjustRightInd w:val="0"/>
        <w:spacing w:after="0" w:line="360" w:lineRule="auto"/>
        <w:ind w:left="289"/>
        <w:jc w:val="both"/>
        <w:rPr>
          <w:sz w:val="20"/>
        </w:rPr>
        <w:pPrChange w:id="836" w:author="JORGE TODOE MATSUSHIMA" w:date="2018-12-01T14:42:00Z">
          <w:pPr>
            <w:autoSpaceDE w:val="0"/>
            <w:autoSpaceDN w:val="0"/>
            <w:adjustRightInd w:val="0"/>
            <w:spacing w:line="360" w:lineRule="auto"/>
            <w:jc w:val="both"/>
          </w:pPr>
        </w:pPrChange>
      </w:pPr>
      <w:r>
        <w:rPr>
          <w:sz w:val="20"/>
        </w:rPr>
        <w:t>Fonte: O Autor (2018)</w:t>
      </w:r>
    </w:p>
    <w:p w14:paraId="198ECB17"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75</w:t>
      </w:r>
      <w:r>
        <w:rPr>
          <w:sz w:val="24"/>
          <w:szCs w:val="24"/>
        </w:rPr>
        <w:fldChar w:fldCharType="end"/>
      </w:r>
      <w:bookmarkStart w:id="837" w:name="_Toc367"/>
      <w:r>
        <w:rPr>
          <w:sz w:val="24"/>
          <w:szCs w:val="24"/>
        </w:rPr>
        <w:t>. Empresas Cadastradas - Filiais</w:t>
      </w:r>
      <w:r>
        <w:rPr>
          <w:sz w:val="24"/>
          <w:szCs w:val="24"/>
          <w:lang w:val="en-US"/>
        </w:rPr>
        <w:t>.</w:t>
      </w:r>
      <w:bookmarkEnd w:id="837"/>
    </w:p>
    <w:p w14:paraId="16120162" w14:textId="77777777" w:rsidR="001D3659" w:rsidRDefault="001D3659">
      <w:pPr>
        <w:jc w:val="center"/>
        <w:rPr>
          <w:b/>
          <w:bCs/>
        </w:rPr>
      </w:pPr>
    </w:p>
    <w:p w14:paraId="4BCBD6C8" w14:textId="77777777" w:rsidR="001D3659" w:rsidRDefault="005F2F57" w:rsidP="001E062F">
      <w:pPr>
        <w:autoSpaceDE w:val="0"/>
        <w:autoSpaceDN w:val="0"/>
        <w:adjustRightInd w:val="0"/>
        <w:spacing w:after="0" w:line="360" w:lineRule="auto"/>
        <w:ind w:leftChars="50" w:left="120"/>
        <w:jc w:val="center"/>
        <w:pPrChange w:id="838" w:author="JORGE TODOE MATSUSHIMA" w:date="2018-12-01T14:59:00Z">
          <w:pPr>
            <w:autoSpaceDE w:val="0"/>
            <w:autoSpaceDN w:val="0"/>
            <w:adjustRightInd w:val="0"/>
            <w:spacing w:line="360" w:lineRule="auto"/>
            <w:ind w:leftChars="50" w:left="120"/>
            <w:jc w:val="center"/>
          </w:pPr>
        </w:pPrChange>
      </w:pPr>
      <w:r>
        <w:rPr>
          <w:noProof/>
        </w:rPr>
        <w:drawing>
          <wp:inline distT="0" distB="0" distL="114300" distR="114300" wp14:anchorId="7C0C9E5B" wp14:editId="0B2410C2">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96"/>
                    <a:stretch>
                      <a:fillRect/>
                    </a:stretch>
                  </pic:blipFill>
                  <pic:spPr>
                    <a:xfrm>
                      <a:off x="0" y="0"/>
                      <a:ext cx="2465705" cy="2196465"/>
                    </a:xfrm>
                    <a:prstGeom prst="rect">
                      <a:avLst/>
                    </a:prstGeom>
                    <a:ln>
                      <a:solidFill>
                        <a:schemeClr val="tx1"/>
                      </a:solidFill>
                    </a:ln>
                  </pic:spPr>
                </pic:pic>
              </a:graphicData>
            </a:graphic>
          </wp:inline>
        </w:drawing>
      </w:r>
    </w:p>
    <w:p w14:paraId="65FB89C0" w14:textId="77777777" w:rsidR="001D3659" w:rsidRDefault="005F2F57" w:rsidP="001F44F6">
      <w:pPr>
        <w:autoSpaceDE w:val="0"/>
        <w:autoSpaceDN w:val="0"/>
        <w:adjustRightInd w:val="0"/>
        <w:spacing w:after="0" w:line="360" w:lineRule="auto"/>
        <w:ind w:left="289"/>
        <w:jc w:val="both"/>
        <w:rPr>
          <w:sz w:val="20"/>
        </w:rPr>
        <w:pPrChange w:id="839" w:author="JORGE TODOE MATSUSHIMA" w:date="2018-12-01T14:42:00Z">
          <w:pPr>
            <w:autoSpaceDE w:val="0"/>
            <w:autoSpaceDN w:val="0"/>
            <w:adjustRightInd w:val="0"/>
            <w:spacing w:line="360" w:lineRule="auto"/>
            <w:jc w:val="both"/>
          </w:pPr>
        </w:pPrChange>
      </w:pPr>
      <w:r>
        <w:rPr>
          <w:sz w:val="20"/>
        </w:rPr>
        <w:t>Fonte: O Autor (2018).</w:t>
      </w:r>
    </w:p>
    <w:p w14:paraId="7DE07572"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54</w:t>
      </w:r>
      <w:r>
        <w:rPr>
          <w:sz w:val="24"/>
          <w:szCs w:val="24"/>
        </w:rPr>
        <w:fldChar w:fldCharType="end"/>
      </w:r>
      <w:bookmarkStart w:id="840" w:name="_Toc441"/>
      <w:r>
        <w:rPr>
          <w:sz w:val="24"/>
          <w:szCs w:val="24"/>
        </w:rPr>
        <w:t>. Tabelas com a Relação de Ceps Utilizados nos Testes de Roteirização de Cada Empresa</w:t>
      </w:r>
      <w:r>
        <w:rPr>
          <w:sz w:val="24"/>
          <w:szCs w:val="24"/>
          <w:lang w:val="en-US"/>
        </w:rPr>
        <w:t>.</w:t>
      </w:r>
      <w:bookmarkEnd w:id="840"/>
    </w:p>
    <w:tbl>
      <w:tblPr>
        <w:tblpPr w:leftFromText="180" w:rightFromText="180" w:vertAnchor="text" w:horzAnchor="page" w:tblpX="1925" w:tblpY="144"/>
        <w:tblOverlap w:val="never"/>
        <w:tblW w:w="8479" w:type="dxa"/>
        <w:tblLayout w:type="fixed"/>
        <w:tblCellMar>
          <w:top w:w="15" w:type="dxa"/>
          <w:left w:w="15" w:type="dxa"/>
          <w:bottom w:w="15" w:type="dxa"/>
          <w:right w:w="15" w:type="dxa"/>
        </w:tblCellMar>
        <w:tblLook w:val="04A0" w:firstRow="1" w:lastRow="0" w:firstColumn="1" w:lastColumn="0" w:noHBand="0" w:noVBand="1"/>
      </w:tblPr>
      <w:tblGrid>
        <w:gridCol w:w="1096"/>
        <w:gridCol w:w="596"/>
        <w:gridCol w:w="1064"/>
        <w:gridCol w:w="614"/>
        <w:gridCol w:w="1046"/>
        <w:gridCol w:w="604"/>
        <w:gridCol w:w="1096"/>
        <w:gridCol w:w="695"/>
        <w:gridCol w:w="1015"/>
        <w:gridCol w:w="653"/>
      </w:tblGrid>
      <w:tr w:rsidR="001D3659" w14:paraId="12CB2510" w14:textId="77777777">
        <w:trPr>
          <w:trHeight w:val="278"/>
        </w:trPr>
        <w:tc>
          <w:tcPr>
            <w:tcW w:w="1692" w:type="dxa"/>
            <w:gridSpan w:val="2"/>
            <w:tcBorders>
              <w:top w:val="single" w:sz="4" w:space="0" w:color="auto"/>
              <w:left w:val="single" w:sz="4" w:space="0" w:color="auto"/>
              <w:bottom w:val="single" w:sz="2" w:space="0" w:color="000000"/>
              <w:right w:val="single" w:sz="4" w:space="0" w:color="auto"/>
            </w:tcBorders>
            <w:shd w:val="clear" w:color="5B9BD5" w:fill="5B9BD5"/>
            <w:vAlign w:val="center"/>
          </w:tcPr>
          <w:p w14:paraId="2706896E" w14:textId="77777777" w:rsidR="001D3659" w:rsidRDefault="005F2F57">
            <w:pPr>
              <w:ind w:left="0"/>
              <w:rPr>
                <w:b/>
                <w:color w:val="FFFFFF"/>
                <w:sz w:val="22"/>
                <w:szCs w:val="22"/>
              </w:rPr>
            </w:pPr>
            <w:r>
              <w:rPr>
                <w:rFonts w:eastAsia="SimSun"/>
                <w:b/>
                <w:color w:val="FFFFFF"/>
                <w:sz w:val="22"/>
                <w:szCs w:val="22"/>
                <w:lang w:val="en-US" w:eastAsia="zh-CN" w:bidi="ar"/>
              </w:rPr>
              <w:t xml:space="preserve">Empresa 1 - </w:t>
            </w:r>
            <w:r>
              <w:rPr>
                <w:rFonts w:eastAsia="SimSun"/>
                <w:b/>
                <w:color w:val="FFFFFF"/>
                <w:sz w:val="22"/>
                <w:szCs w:val="22"/>
                <w:lang w:val="en-US" w:eastAsia="zh-CN" w:bidi="ar"/>
              </w:rPr>
              <w:br/>
              <w:t>Caçapava</w:t>
            </w:r>
          </w:p>
        </w:tc>
        <w:tc>
          <w:tcPr>
            <w:tcW w:w="1678" w:type="dxa"/>
            <w:gridSpan w:val="2"/>
            <w:tcBorders>
              <w:top w:val="single" w:sz="4" w:space="0" w:color="auto"/>
              <w:left w:val="single" w:sz="4" w:space="0" w:color="auto"/>
              <w:bottom w:val="single" w:sz="2" w:space="0" w:color="000000"/>
              <w:right w:val="single" w:sz="4" w:space="0" w:color="auto"/>
            </w:tcBorders>
            <w:shd w:val="clear" w:color="5B9BD5" w:fill="5B9BD5"/>
            <w:vAlign w:val="center"/>
          </w:tcPr>
          <w:p w14:paraId="40D313E8" w14:textId="77777777" w:rsidR="001D3659" w:rsidRDefault="005F2F57">
            <w:pPr>
              <w:ind w:left="0"/>
              <w:rPr>
                <w:b/>
                <w:color w:val="FFFFFF"/>
                <w:sz w:val="22"/>
                <w:szCs w:val="22"/>
              </w:rPr>
            </w:pPr>
            <w:r>
              <w:rPr>
                <w:rFonts w:eastAsia="SimSun"/>
                <w:b/>
                <w:color w:val="FFFFFF"/>
                <w:sz w:val="22"/>
                <w:szCs w:val="22"/>
                <w:lang w:val="en-US" w:eastAsia="zh-CN" w:bidi="ar"/>
              </w:rPr>
              <w:t>Empresa 2 - S</w:t>
            </w:r>
            <w:r>
              <w:rPr>
                <w:rFonts w:eastAsia="SimSun"/>
                <w:b/>
                <w:color w:val="FFFFFF"/>
                <w:sz w:val="22"/>
                <w:szCs w:val="22"/>
                <w:lang w:eastAsia="zh-CN" w:bidi="ar"/>
              </w:rPr>
              <w:t>ã</w:t>
            </w:r>
            <w:r>
              <w:rPr>
                <w:rFonts w:eastAsia="SimSun"/>
                <w:b/>
                <w:color w:val="FFFFFF"/>
                <w:sz w:val="22"/>
                <w:szCs w:val="22"/>
                <w:lang w:val="en-US" w:eastAsia="zh-CN" w:bidi="ar"/>
              </w:rPr>
              <w:t>o José</w:t>
            </w:r>
            <w:r>
              <w:rPr>
                <w:rFonts w:eastAsia="SimSun"/>
                <w:b/>
                <w:color w:val="FFFFFF"/>
                <w:sz w:val="22"/>
                <w:szCs w:val="22"/>
                <w:lang w:eastAsia="zh-CN" w:bidi="ar"/>
              </w:rPr>
              <w:t xml:space="preserve"> dos Campos</w:t>
            </w:r>
          </w:p>
        </w:tc>
        <w:tc>
          <w:tcPr>
            <w:tcW w:w="1650" w:type="dxa"/>
            <w:gridSpan w:val="2"/>
            <w:tcBorders>
              <w:top w:val="single" w:sz="4" w:space="0" w:color="auto"/>
              <w:left w:val="single" w:sz="4" w:space="0" w:color="auto"/>
              <w:bottom w:val="single" w:sz="2" w:space="0" w:color="000000"/>
              <w:right w:val="single" w:sz="4" w:space="0" w:color="auto"/>
            </w:tcBorders>
            <w:shd w:val="clear" w:color="5B9BD5" w:fill="5B9BD5"/>
            <w:vAlign w:val="center"/>
          </w:tcPr>
          <w:p w14:paraId="7CAF880A" w14:textId="77777777" w:rsidR="001D3659" w:rsidRDefault="005F2F57">
            <w:pPr>
              <w:ind w:left="0"/>
              <w:rPr>
                <w:b/>
                <w:color w:val="FFFFFF"/>
                <w:sz w:val="22"/>
                <w:szCs w:val="22"/>
              </w:rPr>
            </w:pPr>
            <w:r>
              <w:rPr>
                <w:rFonts w:eastAsia="SimSun"/>
                <w:b/>
                <w:color w:val="FFFFFF"/>
                <w:sz w:val="22"/>
                <w:szCs w:val="22"/>
                <w:lang w:val="en-US" w:eastAsia="zh-CN" w:bidi="ar"/>
              </w:rPr>
              <w:t xml:space="preserve">Empresa 3 - </w:t>
            </w:r>
            <w:r>
              <w:rPr>
                <w:rFonts w:eastAsia="SimSun"/>
                <w:b/>
                <w:color w:val="FFFFFF"/>
                <w:sz w:val="22"/>
                <w:szCs w:val="22"/>
                <w:lang w:val="en-US" w:eastAsia="zh-CN" w:bidi="ar"/>
              </w:rPr>
              <w:br/>
              <w:t>Taubaté</w:t>
            </w:r>
          </w:p>
        </w:tc>
        <w:tc>
          <w:tcPr>
            <w:tcW w:w="1791" w:type="dxa"/>
            <w:gridSpan w:val="2"/>
            <w:tcBorders>
              <w:top w:val="single" w:sz="4" w:space="0" w:color="auto"/>
              <w:left w:val="single" w:sz="4" w:space="0" w:color="auto"/>
              <w:bottom w:val="single" w:sz="2" w:space="0" w:color="000000"/>
              <w:right w:val="single" w:sz="4" w:space="0" w:color="auto"/>
            </w:tcBorders>
            <w:shd w:val="clear" w:color="5B9BD5" w:fill="5B9BD5"/>
            <w:vAlign w:val="center"/>
          </w:tcPr>
          <w:p w14:paraId="7502E2E3" w14:textId="77777777" w:rsidR="001D3659" w:rsidRDefault="005F2F57">
            <w:pPr>
              <w:ind w:left="0"/>
              <w:rPr>
                <w:b/>
                <w:color w:val="FFFFFF"/>
                <w:sz w:val="22"/>
                <w:szCs w:val="22"/>
              </w:rPr>
            </w:pPr>
            <w:r>
              <w:rPr>
                <w:rFonts w:eastAsia="SimSun"/>
                <w:b/>
                <w:color w:val="FFFFFF"/>
                <w:sz w:val="22"/>
                <w:szCs w:val="22"/>
                <w:lang w:val="en-US" w:eastAsia="zh-CN" w:bidi="ar"/>
              </w:rPr>
              <w:t xml:space="preserve">Empresa 4 - </w:t>
            </w:r>
            <w:r>
              <w:rPr>
                <w:rFonts w:eastAsia="SimSun"/>
                <w:b/>
                <w:color w:val="FFFFFF"/>
                <w:sz w:val="22"/>
                <w:szCs w:val="22"/>
                <w:lang w:val="en-US" w:eastAsia="zh-CN" w:bidi="ar"/>
              </w:rPr>
              <w:br/>
              <w:t>Jacareí</w:t>
            </w:r>
          </w:p>
        </w:tc>
        <w:tc>
          <w:tcPr>
            <w:tcW w:w="1668" w:type="dxa"/>
            <w:gridSpan w:val="2"/>
            <w:tcBorders>
              <w:top w:val="single" w:sz="4" w:space="0" w:color="auto"/>
              <w:left w:val="single" w:sz="4" w:space="0" w:color="auto"/>
              <w:bottom w:val="single" w:sz="2" w:space="0" w:color="000000"/>
              <w:right w:val="single" w:sz="4" w:space="0" w:color="auto"/>
            </w:tcBorders>
            <w:shd w:val="clear" w:color="5B9BD5" w:fill="5B9BD5"/>
            <w:vAlign w:val="center"/>
          </w:tcPr>
          <w:p w14:paraId="0AC71707" w14:textId="77777777" w:rsidR="001D3659" w:rsidRDefault="005F2F57">
            <w:pPr>
              <w:ind w:left="0"/>
              <w:rPr>
                <w:b/>
                <w:color w:val="FFFFFF"/>
                <w:sz w:val="22"/>
                <w:szCs w:val="22"/>
              </w:rPr>
            </w:pPr>
            <w:r>
              <w:rPr>
                <w:rFonts w:eastAsia="SimSun"/>
                <w:b/>
                <w:color w:val="FFFFFF"/>
                <w:sz w:val="22"/>
                <w:szCs w:val="22"/>
                <w:lang w:val="en-US" w:eastAsia="zh-CN" w:bidi="ar"/>
              </w:rPr>
              <w:t xml:space="preserve">Empresa 5 - </w:t>
            </w:r>
            <w:r>
              <w:rPr>
                <w:rFonts w:eastAsia="SimSun"/>
                <w:b/>
                <w:color w:val="FFFFFF"/>
                <w:sz w:val="22"/>
                <w:szCs w:val="22"/>
                <w:lang w:val="en-US" w:eastAsia="zh-CN" w:bidi="ar"/>
              </w:rPr>
              <w:br/>
              <w:t>Caraguatatuba</w:t>
            </w:r>
          </w:p>
        </w:tc>
      </w:tr>
      <w:tr w:rsidR="001D3659" w14:paraId="71C97112" w14:textId="77777777">
        <w:trPr>
          <w:trHeight w:val="278"/>
        </w:trPr>
        <w:tc>
          <w:tcPr>
            <w:tcW w:w="1096" w:type="dxa"/>
            <w:tcBorders>
              <w:top w:val="single" w:sz="2" w:space="0" w:color="000000"/>
              <w:left w:val="single" w:sz="4" w:space="0" w:color="auto"/>
              <w:bottom w:val="single" w:sz="2" w:space="0" w:color="000000"/>
              <w:right w:val="single" w:sz="2" w:space="0" w:color="000000"/>
            </w:tcBorders>
            <w:shd w:val="clear" w:color="5B9BD5" w:fill="5B9BD5"/>
            <w:vAlign w:val="center"/>
          </w:tcPr>
          <w:p w14:paraId="16598F29" w14:textId="77777777" w:rsidR="001D3659" w:rsidRDefault="005F2F57">
            <w:pPr>
              <w:textAlignment w:val="center"/>
              <w:rPr>
                <w:b/>
                <w:color w:val="FFFFFF"/>
                <w:sz w:val="22"/>
                <w:szCs w:val="22"/>
              </w:rPr>
            </w:pPr>
            <w:r>
              <w:rPr>
                <w:rFonts w:eastAsia="SimSun"/>
                <w:b/>
                <w:color w:val="FFFFFF"/>
                <w:sz w:val="22"/>
                <w:szCs w:val="22"/>
                <w:lang w:val="en-US" w:eastAsia="zh-CN" w:bidi="ar"/>
              </w:rPr>
              <w:t>Cep</w:t>
            </w:r>
          </w:p>
        </w:tc>
        <w:tc>
          <w:tcPr>
            <w:tcW w:w="596" w:type="dxa"/>
            <w:tcBorders>
              <w:top w:val="single" w:sz="2" w:space="0" w:color="000000"/>
              <w:left w:val="single" w:sz="2" w:space="0" w:color="000000"/>
              <w:bottom w:val="single" w:sz="2" w:space="0" w:color="000000"/>
              <w:right w:val="single" w:sz="4" w:space="0" w:color="auto"/>
            </w:tcBorders>
            <w:shd w:val="clear" w:color="5B9BD5" w:fill="5B9BD5"/>
            <w:vAlign w:val="center"/>
          </w:tcPr>
          <w:p w14:paraId="04D5E227"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N</w:t>
            </w:r>
            <w:r>
              <w:rPr>
                <w:rFonts w:eastAsia="SimSun"/>
                <w:b/>
                <w:color w:val="FFFFFF"/>
                <w:sz w:val="22"/>
                <w:szCs w:val="22"/>
                <w:lang w:eastAsia="zh-CN" w:bidi="ar"/>
              </w:rPr>
              <w:t>UM</w:t>
            </w:r>
          </w:p>
        </w:tc>
        <w:tc>
          <w:tcPr>
            <w:tcW w:w="1064" w:type="dxa"/>
            <w:tcBorders>
              <w:top w:val="single" w:sz="2" w:space="0" w:color="000000"/>
              <w:left w:val="single" w:sz="4" w:space="0" w:color="auto"/>
              <w:bottom w:val="single" w:sz="2" w:space="0" w:color="000000"/>
              <w:right w:val="single" w:sz="2" w:space="0" w:color="000000"/>
            </w:tcBorders>
            <w:shd w:val="clear" w:color="5B9BD5" w:fill="5B9BD5"/>
            <w:vAlign w:val="center"/>
          </w:tcPr>
          <w:p w14:paraId="1C51A5DF"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Cep</w:t>
            </w:r>
          </w:p>
        </w:tc>
        <w:tc>
          <w:tcPr>
            <w:tcW w:w="614" w:type="dxa"/>
            <w:tcBorders>
              <w:top w:val="single" w:sz="2" w:space="0" w:color="000000"/>
              <w:left w:val="single" w:sz="2" w:space="0" w:color="000000"/>
              <w:bottom w:val="single" w:sz="2" w:space="0" w:color="000000"/>
              <w:right w:val="single" w:sz="4" w:space="0" w:color="auto"/>
            </w:tcBorders>
            <w:shd w:val="clear" w:color="5B9BD5" w:fill="5B9BD5"/>
            <w:vAlign w:val="center"/>
          </w:tcPr>
          <w:p w14:paraId="03551C3B"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N</w:t>
            </w:r>
            <w:r>
              <w:rPr>
                <w:rFonts w:eastAsia="SimSun"/>
                <w:b/>
                <w:color w:val="FFFFFF"/>
                <w:sz w:val="22"/>
                <w:szCs w:val="22"/>
                <w:lang w:eastAsia="zh-CN" w:bidi="ar"/>
              </w:rPr>
              <w:t>UM</w:t>
            </w:r>
          </w:p>
        </w:tc>
        <w:tc>
          <w:tcPr>
            <w:tcW w:w="1046" w:type="dxa"/>
            <w:tcBorders>
              <w:top w:val="single" w:sz="2" w:space="0" w:color="000000"/>
              <w:left w:val="single" w:sz="4" w:space="0" w:color="auto"/>
              <w:bottom w:val="single" w:sz="2" w:space="0" w:color="000000"/>
              <w:right w:val="single" w:sz="2" w:space="0" w:color="000000"/>
            </w:tcBorders>
            <w:shd w:val="clear" w:color="5B9BD5" w:fill="5B9BD5"/>
            <w:vAlign w:val="center"/>
          </w:tcPr>
          <w:p w14:paraId="7328AA18"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Cep</w:t>
            </w:r>
          </w:p>
        </w:tc>
        <w:tc>
          <w:tcPr>
            <w:tcW w:w="604" w:type="dxa"/>
            <w:tcBorders>
              <w:top w:val="single" w:sz="2" w:space="0" w:color="000000"/>
              <w:left w:val="single" w:sz="2" w:space="0" w:color="000000"/>
              <w:bottom w:val="single" w:sz="2" w:space="0" w:color="000000"/>
              <w:right w:val="single" w:sz="4" w:space="0" w:color="auto"/>
            </w:tcBorders>
            <w:shd w:val="clear" w:color="5B9BD5" w:fill="5B9BD5"/>
            <w:vAlign w:val="center"/>
          </w:tcPr>
          <w:p w14:paraId="7A12506E"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N</w:t>
            </w:r>
            <w:r>
              <w:rPr>
                <w:rFonts w:eastAsia="SimSun"/>
                <w:b/>
                <w:color w:val="FFFFFF"/>
                <w:sz w:val="22"/>
                <w:szCs w:val="22"/>
                <w:lang w:eastAsia="zh-CN" w:bidi="ar"/>
              </w:rPr>
              <w:t>UM</w:t>
            </w:r>
          </w:p>
        </w:tc>
        <w:tc>
          <w:tcPr>
            <w:tcW w:w="1096" w:type="dxa"/>
            <w:tcBorders>
              <w:top w:val="single" w:sz="2" w:space="0" w:color="000000"/>
              <w:left w:val="single" w:sz="4" w:space="0" w:color="auto"/>
              <w:bottom w:val="single" w:sz="2" w:space="0" w:color="000000"/>
              <w:right w:val="single" w:sz="2" w:space="0" w:color="000000"/>
            </w:tcBorders>
            <w:shd w:val="clear" w:color="5B9BD5" w:fill="5B9BD5"/>
            <w:vAlign w:val="center"/>
          </w:tcPr>
          <w:p w14:paraId="2BA48A84"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Cep</w:t>
            </w:r>
          </w:p>
        </w:tc>
        <w:tc>
          <w:tcPr>
            <w:tcW w:w="695" w:type="dxa"/>
            <w:tcBorders>
              <w:top w:val="single" w:sz="2" w:space="0" w:color="000000"/>
              <w:left w:val="single" w:sz="2" w:space="0" w:color="000000"/>
              <w:bottom w:val="single" w:sz="2" w:space="0" w:color="000000"/>
              <w:right w:val="single" w:sz="4" w:space="0" w:color="auto"/>
            </w:tcBorders>
            <w:shd w:val="clear" w:color="5B9BD5" w:fill="5B9BD5"/>
            <w:vAlign w:val="center"/>
          </w:tcPr>
          <w:p w14:paraId="6262BBD9"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N</w:t>
            </w:r>
            <w:r>
              <w:rPr>
                <w:rFonts w:eastAsia="SimSun"/>
                <w:b/>
                <w:color w:val="FFFFFF"/>
                <w:sz w:val="22"/>
                <w:szCs w:val="22"/>
                <w:lang w:eastAsia="zh-CN" w:bidi="ar"/>
              </w:rPr>
              <w:t>UM</w:t>
            </w:r>
          </w:p>
        </w:tc>
        <w:tc>
          <w:tcPr>
            <w:tcW w:w="1015" w:type="dxa"/>
            <w:tcBorders>
              <w:top w:val="single" w:sz="2" w:space="0" w:color="000000"/>
              <w:left w:val="single" w:sz="4" w:space="0" w:color="auto"/>
              <w:bottom w:val="single" w:sz="2" w:space="0" w:color="000000"/>
              <w:right w:val="single" w:sz="2" w:space="0" w:color="000000"/>
            </w:tcBorders>
            <w:shd w:val="clear" w:color="5B9BD5" w:fill="5B9BD5"/>
            <w:vAlign w:val="center"/>
          </w:tcPr>
          <w:p w14:paraId="00CD6221"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Cep</w:t>
            </w:r>
          </w:p>
        </w:tc>
        <w:tc>
          <w:tcPr>
            <w:tcW w:w="653" w:type="dxa"/>
            <w:tcBorders>
              <w:top w:val="single" w:sz="2" w:space="0" w:color="000000"/>
              <w:left w:val="single" w:sz="2" w:space="0" w:color="000000"/>
              <w:bottom w:val="single" w:sz="2" w:space="0" w:color="000000"/>
              <w:right w:val="single" w:sz="4" w:space="0" w:color="auto"/>
            </w:tcBorders>
            <w:shd w:val="clear" w:color="5B9BD5" w:fill="5B9BD5"/>
            <w:vAlign w:val="center"/>
          </w:tcPr>
          <w:p w14:paraId="623A4DD9"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N</w:t>
            </w:r>
            <w:r>
              <w:rPr>
                <w:rFonts w:eastAsia="SimSun"/>
                <w:b/>
                <w:color w:val="FFFFFF"/>
                <w:sz w:val="22"/>
                <w:szCs w:val="22"/>
                <w:lang w:eastAsia="zh-CN" w:bidi="ar"/>
              </w:rPr>
              <w:t>UM</w:t>
            </w:r>
          </w:p>
        </w:tc>
      </w:tr>
      <w:tr w:rsidR="001D3659" w14:paraId="75177CCE"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803B2C7" w14:textId="77777777" w:rsidR="001D3659" w:rsidRDefault="005F2F57">
            <w:pPr>
              <w:ind w:left="0"/>
              <w:textAlignment w:val="center"/>
              <w:rPr>
                <w:color w:val="000000"/>
                <w:sz w:val="22"/>
                <w:szCs w:val="22"/>
              </w:rPr>
            </w:pPr>
            <w:r>
              <w:rPr>
                <w:rFonts w:eastAsia="SimSun"/>
                <w:color w:val="000000"/>
                <w:sz w:val="22"/>
                <w:szCs w:val="22"/>
                <w:lang w:val="en-US" w:eastAsia="zh-CN" w:bidi="ar"/>
              </w:rPr>
              <w:t>12285-020</w:t>
            </w:r>
          </w:p>
        </w:tc>
        <w:tc>
          <w:tcPr>
            <w:tcW w:w="5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0EE6439" w14:textId="77777777" w:rsidR="001D3659" w:rsidRDefault="005F2F57">
            <w:pPr>
              <w:ind w:left="0"/>
              <w:textAlignment w:val="center"/>
              <w:rPr>
                <w:color w:val="000000"/>
                <w:sz w:val="22"/>
                <w:szCs w:val="22"/>
              </w:rPr>
            </w:pPr>
            <w:r>
              <w:rPr>
                <w:rFonts w:eastAsia="SimSun"/>
                <w:color w:val="000000"/>
                <w:sz w:val="22"/>
                <w:szCs w:val="22"/>
                <w:lang w:val="en-US" w:eastAsia="zh-CN" w:bidi="ar"/>
              </w:rPr>
              <w:t>980</w:t>
            </w:r>
          </w:p>
        </w:tc>
        <w:tc>
          <w:tcPr>
            <w:tcW w:w="106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4878FB5" w14:textId="77777777" w:rsidR="001D3659" w:rsidRDefault="005F2F57">
            <w:pPr>
              <w:ind w:left="0"/>
              <w:textAlignment w:val="center"/>
              <w:rPr>
                <w:color w:val="000000"/>
                <w:sz w:val="22"/>
                <w:szCs w:val="22"/>
              </w:rPr>
            </w:pPr>
            <w:r>
              <w:rPr>
                <w:rFonts w:eastAsia="SimSun"/>
                <w:color w:val="000000"/>
                <w:sz w:val="22"/>
                <w:szCs w:val="22"/>
                <w:lang w:val="en-US" w:eastAsia="zh-CN" w:bidi="ar"/>
              </w:rPr>
              <w:t>12242-000</w:t>
            </w:r>
          </w:p>
        </w:tc>
        <w:tc>
          <w:tcPr>
            <w:tcW w:w="6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FA10B04" w14:textId="77777777" w:rsidR="001D3659" w:rsidRDefault="005F2F57">
            <w:pPr>
              <w:ind w:left="0"/>
              <w:textAlignment w:val="center"/>
              <w:rPr>
                <w:color w:val="000000"/>
                <w:sz w:val="22"/>
                <w:szCs w:val="22"/>
              </w:rPr>
            </w:pPr>
            <w:r>
              <w:rPr>
                <w:rFonts w:eastAsia="SimSun"/>
                <w:color w:val="000000"/>
                <w:sz w:val="22"/>
                <w:szCs w:val="22"/>
                <w:lang w:val="en-US" w:eastAsia="zh-CN" w:bidi="ar"/>
              </w:rPr>
              <w:t>2200</w:t>
            </w:r>
          </w:p>
        </w:tc>
        <w:tc>
          <w:tcPr>
            <w:tcW w:w="104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0306076" w14:textId="77777777" w:rsidR="001D3659" w:rsidRDefault="005F2F57">
            <w:pPr>
              <w:ind w:left="0"/>
              <w:textAlignment w:val="center"/>
              <w:rPr>
                <w:color w:val="000000"/>
                <w:sz w:val="22"/>
                <w:szCs w:val="22"/>
              </w:rPr>
            </w:pPr>
            <w:r>
              <w:rPr>
                <w:rFonts w:eastAsia="SimSun"/>
                <w:color w:val="000000"/>
                <w:sz w:val="22"/>
                <w:szCs w:val="22"/>
                <w:lang w:val="en-US" w:eastAsia="zh-CN" w:bidi="ar"/>
              </w:rPr>
              <w:t>12040-900</w:t>
            </w:r>
          </w:p>
        </w:tc>
        <w:tc>
          <w:tcPr>
            <w:tcW w:w="6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F157B2" w14:textId="77777777" w:rsidR="001D3659" w:rsidRDefault="005F2F57">
            <w:pPr>
              <w:ind w:left="0"/>
              <w:textAlignment w:val="center"/>
              <w:rPr>
                <w:color w:val="000000"/>
                <w:sz w:val="22"/>
                <w:szCs w:val="22"/>
              </w:rPr>
            </w:pPr>
            <w:r>
              <w:rPr>
                <w:rFonts w:eastAsia="SimSun"/>
                <w:color w:val="000000"/>
                <w:sz w:val="22"/>
                <w:szCs w:val="22"/>
                <w:lang w:val="en-US" w:eastAsia="zh-CN" w:bidi="ar"/>
              </w:rPr>
              <w:t>1700</w:t>
            </w:r>
          </w:p>
        </w:tc>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7BE36C9" w14:textId="77777777" w:rsidR="001D3659" w:rsidRDefault="005F2F57">
            <w:pPr>
              <w:ind w:left="0"/>
              <w:textAlignment w:val="center"/>
              <w:rPr>
                <w:color w:val="000000"/>
                <w:sz w:val="22"/>
                <w:szCs w:val="22"/>
              </w:rPr>
            </w:pPr>
            <w:r>
              <w:rPr>
                <w:rFonts w:eastAsia="SimSun"/>
                <w:color w:val="000000"/>
                <w:sz w:val="22"/>
                <w:szCs w:val="22"/>
                <w:lang w:val="en-US" w:eastAsia="zh-CN" w:bidi="ar"/>
              </w:rPr>
              <w:t>12307-200</w:t>
            </w:r>
          </w:p>
        </w:tc>
        <w:tc>
          <w:tcPr>
            <w:tcW w:w="69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7487ECE" w14:textId="77777777" w:rsidR="001D3659" w:rsidRDefault="005F2F57">
            <w:pPr>
              <w:ind w:left="0"/>
              <w:textAlignment w:val="center"/>
              <w:rPr>
                <w:color w:val="000000"/>
                <w:sz w:val="22"/>
                <w:szCs w:val="22"/>
              </w:rPr>
            </w:pPr>
            <w:r>
              <w:rPr>
                <w:rFonts w:eastAsia="SimSun"/>
                <w:color w:val="000000"/>
                <w:sz w:val="22"/>
                <w:szCs w:val="22"/>
                <w:lang w:val="en-US" w:eastAsia="zh-CN" w:bidi="ar"/>
              </w:rPr>
              <w:t>88</w:t>
            </w:r>
          </w:p>
        </w:tc>
        <w:tc>
          <w:tcPr>
            <w:tcW w:w="101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335911C" w14:textId="77777777" w:rsidR="001D3659" w:rsidRDefault="005F2F57">
            <w:pPr>
              <w:ind w:left="0"/>
              <w:textAlignment w:val="center"/>
              <w:rPr>
                <w:color w:val="000000"/>
                <w:sz w:val="22"/>
                <w:szCs w:val="22"/>
              </w:rPr>
            </w:pPr>
            <w:r>
              <w:rPr>
                <w:rFonts w:eastAsia="SimSun"/>
                <w:color w:val="000000"/>
                <w:sz w:val="22"/>
                <w:szCs w:val="22"/>
                <w:lang w:val="en-US" w:eastAsia="zh-CN" w:bidi="ar"/>
              </w:rPr>
              <w:t>11673-110</w:t>
            </w:r>
          </w:p>
        </w:tc>
        <w:tc>
          <w:tcPr>
            <w:tcW w:w="6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90CA4B4" w14:textId="77777777" w:rsidR="001D3659" w:rsidRDefault="005F2F57">
            <w:pPr>
              <w:ind w:left="0"/>
              <w:textAlignment w:val="center"/>
              <w:rPr>
                <w:color w:val="000000"/>
                <w:sz w:val="22"/>
                <w:szCs w:val="22"/>
              </w:rPr>
            </w:pPr>
            <w:r>
              <w:rPr>
                <w:rFonts w:eastAsia="SimSun"/>
                <w:color w:val="000000"/>
                <w:sz w:val="22"/>
                <w:szCs w:val="22"/>
                <w:lang w:val="en-US" w:eastAsia="zh-CN" w:bidi="ar"/>
              </w:rPr>
              <w:t>141</w:t>
            </w:r>
          </w:p>
        </w:tc>
      </w:tr>
      <w:tr w:rsidR="001D3659" w14:paraId="2DB17AA0" w14:textId="77777777">
        <w:trPr>
          <w:trHeight w:val="504"/>
        </w:trPr>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1BEEF0" w14:textId="77777777" w:rsidR="001D3659" w:rsidRDefault="005F2F57">
            <w:pPr>
              <w:ind w:left="0"/>
              <w:textAlignment w:val="center"/>
              <w:rPr>
                <w:color w:val="000000"/>
                <w:sz w:val="22"/>
                <w:szCs w:val="22"/>
              </w:rPr>
            </w:pPr>
            <w:r>
              <w:rPr>
                <w:rFonts w:eastAsia="SimSun"/>
                <w:color w:val="000000"/>
                <w:sz w:val="22"/>
                <w:szCs w:val="22"/>
                <w:lang w:val="en-US" w:eastAsia="zh-CN" w:bidi="ar"/>
              </w:rPr>
              <w:t>12284-070</w:t>
            </w:r>
          </w:p>
        </w:tc>
        <w:tc>
          <w:tcPr>
            <w:tcW w:w="5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AA29A8" w14:textId="77777777" w:rsidR="001D3659" w:rsidRDefault="005F2F57">
            <w:pPr>
              <w:ind w:left="0"/>
              <w:textAlignment w:val="center"/>
              <w:rPr>
                <w:color w:val="000000"/>
                <w:sz w:val="22"/>
                <w:szCs w:val="22"/>
              </w:rPr>
            </w:pPr>
            <w:r>
              <w:rPr>
                <w:rFonts w:eastAsia="SimSun"/>
                <w:color w:val="000000"/>
                <w:sz w:val="22"/>
                <w:szCs w:val="22"/>
                <w:lang w:val="en-US" w:eastAsia="zh-CN" w:bidi="ar"/>
              </w:rPr>
              <w:t>35</w:t>
            </w:r>
          </w:p>
        </w:tc>
        <w:tc>
          <w:tcPr>
            <w:tcW w:w="10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0CDBE9" w14:textId="77777777" w:rsidR="001D3659" w:rsidRDefault="005F2F57">
            <w:pPr>
              <w:ind w:left="0"/>
              <w:textAlignment w:val="center"/>
              <w:rPr>
                <w:color w:val="000000"/>
                <w:sz w:val="22"/>
                <w:szCs w:val="22"/>
              </w:rPr>
            </w:pPr>
            <w:r>
              <w:rPr>
                <w:rFonts w:eastAsia="SimSun"/>
                <w:color w:val="000000"/>
                <w:sz w:val="22"/>
                <w:szCs w:val="22"/>
                <w:lang w:val="en-US" w:eastAsia="zh-CN" w:bidi="ar"/>
              </w:rPr>
              <w:t>12236-660</w:t>
            </w:r>
          </w:p>
        </w:tc>
        <w:tc>
          <w:tcPr>
            <w:tcW w:w="6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5D573C" w14:textId="77777777" w:rsidR="001D3659" w:rsidRDefault="005F2F57">
            <w:pPr>
              <w:ind w:left="0"/>
              <w:textAlignment w:val="center"/>
              <w:rPr>
                <w:color w:val="000000"/>
                <w:sz w:val="22"/>
                <w:szCs w:val="22"/>
              </w:rPr>
            </w:pPr>
            <w:r>
              <w:rPr>
                <w:rFonts w:eastAsia="SimSun"/>
                <w:color w:val="000000"/>
                <w:sz w:val="22"/>
                <w:szCs w:val="22"/>
                <w:lang w:val="en-US" w:eastAsia="zh-CN" w:bidi="ar"/>
              </w:rPr>
              <w:t>3359</w:t>
            </w:r>
          </w:p>
        </w:tc>
        <w:tc>
          <w:tcPr>
            <w:tcW w:w="104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E84741" w14:textId="77777777" w:rsidR="001D3659" w:rsidRDefault="005F2F57">
            <w:pPr>
              <w:ind w:left="0"/>
              <w:textAlignment w:val="center"/>
              <w:rPr>
                <w:color w:val="000000"/>
                <w:sz w:val="22"/>
                <w:szCs w:val="22"/>
              </w:rPr>
            </w:pPr>
            <w:r>
              <w:rPr>
                <w:rFonts w:eastAsia="SimSun"/>
                <w:color w:val="000000"/>
                <w:sz w:val="22"/>
                <w:szCs w:val="22"/>
                <w:lang w:val="en-US" w:eastAsia="zh-CN" w:bidi="ar"/>
              </w:rPr>
              <w:t>12091-000</w:t>
            </w:r>
          </w:p>
        </w:tc>
        <w:tc>
          <w:tcPr>
            <w:tcW w:w="6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0253C5" w14:textId="77777777" w:rsidR="001D3659" w:rsidRDefault="005F2F57">
            <w:pPr>
              <w:ind w:left="0"/>
              <w:textAlignment w:val="center"/>
              <w:rPr>
                <w:color w:val="000000"/>
                <w:sz w:val="22"/>
                <w:szCs w:val="22"/>
              </w:rPr>
            </w:pPr>
            <w:r>
              <w:rPr>
                <w:rFonts w:eastAsia="SimSun"/>
                <w:color w:val="000000"/>
                <w:sz w:val="22"/>
                <w:szCs w:val="22"/>
                <w:lang w:val="en-US" w:eastAsia="zh-CN" w:bidi="ar"/>
              </w:rPr>
              <w:t>7181</w:t>
            </w:r>
          </w:p>
        </w:tc>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546728" w14:textId="77777777" w:rsidR="001D3659" w:rsidRDefault="005F2F57">
            <w:pPr>
              <w:ind w:left="0"/>
              <w:textAlignment w:val="center"/>
              <w:rPr>
                <w:color w:val="000000"/>
                <w:sz w:val="22"/>
                <w:szCs w:val="22"/>
              </w:rPr>
            </w:pPr>
            <w:r>
              <w:rPr>
                <w:rFonts w:eastAsia="SimSun"/>
                <w:color w:val="000000"/>
                <w:sz w:val="22"/>
                <w:szCs w:val="22"/>
                <w:lang w:val="en-US" w:eastAsia="zh-CN" w:bidi="ar"/>
              </w:rPr>
              <w:t>12305-000</w:t>
            </w:r>
          </w:p>
        </w:tc>
        <w:tc>
          <w:tcPr>
            <w:tcW w:w="69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066B63" w14:textId="77777777" w:rsidR="001D3659" w:rsidRDefault="005F2F57">
            <w:pPr>
              <w:ind w:left="0"/>
              <w:textAlignment w:val="center"/>
              <w:rPr>
                <w:color w:val="000000"/>
                <w:sz w:val="22"/>
                <w:szCs w:val="22"/>
              </w:rPr>
            </w:pPr>
            <w:r>
              <w:rPr>
                <w:rFonts w:eastAsia="SimSun"/>
                <w:color w:val="000000"/>
                <w:sz w:val="22"/>
                <w:szCs w:val="22"/>
                <w:lang w:val="en-US" w:eastAsia="zh-CN" w:bidi="ar"/>
              </w:rPr>
              <w:t>1591</w:t>
            </w:r>
          </w:p>
        </w:tc>
        <w:tc>
          <w:tcPr>
            <w:tcW w:w="10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9526032" w14:textId="77777777" w:rsidR="001D3659" w:rsidRDefault="005F2F57">
            <w:pPr>
              <w:ind w:left="0"/>
              <w:textAlignment w:val="center"/>
              <w:rPr>
                <w:color w:val="000000"/>
                <w:sz w:val="22"/>
                <w:szCs w:val="22"/>
              </w:rPr>
            </w:pPr>
            <w:r>
              <w:rPr>
                <w:rFonts w:eastAsia="SimSun"/>
                <w:color w:val="000000"/>
                <w:sz w:val="22"/>
                <w:szCs w:val="22"/>
                <w:lang w:val="en-US" w:eastAsia="zh-CN" w:bidi="ar"/>
              </w:rPr>
              <w:t>11666-525</w:t>
            </w:r>
          </w:p>
        </w:tc>
        <w:tc>
          <w:tcPr>
            <w:tcW w:w="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84156F2" w14:textId="77777777" w:rsidR="001D3659" w:rsidRDefault="005F2F57">
            <w:pPr>
              <w:ind w:left="0"/>
              <w:textAlignment w:val="center"/>
              <w:rPr>
                <w:color w:val="000000"/>
                <w:sz w:val="22"/>
                <w:szCs w:val="22"/>
              </w:rPr>
            </w:pPr>
            <w:r>
              <w:rPr>
                <w:rFonts w:eastAsia="SimSun"/>
                <w:color w:val="000000"/>
                <w:sz w:val="22"/>
                <w:szCs w:val="22"/>
                <w:lang w:val="en-US" w:eastAsia="zh-CN" w:bidi="ar"/>
              </w:rPr>
              <w:t>4651</w:t>
            </w:r>
          </w:p>
        </w:tc>
      </w:tr>
      <w:tr w:rsidR="001D3659" w14:paraId="433EA1DA"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CBA1782" w14:textId="77777777" w:rsidR="001D3659" w:rsidRDefault="005F2F57">
            <w:pPr>
              <w:ind w:left="0"/>
              <w:textAlignment w:val="center"/>
              <w:rPr>
                <w:color w:val="000000"/>
                <w:sz w:val="22"/>
                <w:szCs w:val="22"/>
              </w:rPr>
            </w:pPr>
            <w:r>
              <w:rPr>
                <w:rFonts w:eastAsia="SimSun"/>
                <w:color w:val="000000"/>
                <w:sz w:val="22"/>
                <w:szCs w:val="22"/>
                <w:lang w:val="en-US" w:eastAsia="zh-CN" w:bidi="ar"/>
              </w:rPr>
              <w:t>12281-370</w:t>
            </w:r>
          </w:p>
        </w:tc>
        <w:tc>
          <w:tcPr>
            <w:tcW w:w="5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A247F5C" w14:textId="77777777" w:rsidR="001D3659" w:rsidRDefault="005F2F57">
            <w:pPr>
              <w:ind w:left="0"/>
              <w:textAlignment w:val="center"/>
              <w:rPr>
                <w:color w:val="000000"/>
                <w:sz w:val="22"/>
                <w:szCs w:val="22"/>
              </w:rPr>
            </w:pPr>
            <w:r>
              <w:rPr>
                <w:rFonts w:eastAsia="SimSun"/>
                <w:color w:val="000000"/>
                <w:sz w:val="22"/>
                <w:szCs w:val="22"/>
                <w:lang w:val="en-US" w:eastAsia="zh-CN" w:bidi="ar"/>
              </w:rPr>
              <w:t>101</w:t>
            </w:r>
          </w:p>
        </w:tc>
        <w:tc>
          <w:tcPr>
            <w:tcW w:w="106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536E1E9" w14:textId="77777777" w:rsidR="001D3659" w:rsidRDefault="005F2F57">
            <w:pPr>
              <w:ind w:left="0"/>
              <w:textAlignment w:val="center"/>
              <w:rPr>
                <w:color w:val="000000"/>
                <w:sz w:val="22"/>
                <w:szCs w:val="22"/>
              </w:rPr>
            </w:pPr>
            <w:r>
              <w:rPr>
                <w:rFonts w:eastAsia="SimSun"/>
                <w:color w:val="000000"/>
                <w:sz w:val="22"/>
                <w:szCs w:val="22"/>
                <w:lang w:val="en-US" w:eastAsia="zh-CN" w:bidi="ar"/>
              </w:rPr>
              <w:t>12230-011</w:t>
            </w:r>
          </w:p>
        </w:tc>
        <w:tc>
          <w:tcPr>
            <w:tcW w:w="6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5857A4A" w14:textId="77777777" w:rsidR="001D3659" w:rsidRDefault="005F2F57">
            <w:pPr>
              <w:ind w:left="0"/>
              <w:textAlignment w:val="center"/>
              <w:rPr>
                <w:color w:val="000000"/>
                <w:sz w:val="22"/>
                <w:szCs w:val="22"/>
              </w:rPr>
            </w:pPr>
            <w:r>
              <w:rPr>
                <w:rFonts w:eastAsia="SimSun"/>
                <w:color w:val="000000"/>
                <w:sz w:val="22"/>
                <w:szCs w:val="22"/>
                <w:lang w:val="en-US" w:eastAsia="zh-CN" w:bidi="ar"/>
              </w:rPr>
              <w:t>591</w:t>
            </w:r>
          </w:p>
        </w:tc>
        <w:tc>
          <w:tcPr>
            <w:tcW w:w="104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B15022" w14:textId="77777777" w:rsidR="001D3659" w:rsidRDefault="005F2F57">
            <w:pPr>
              <w:ind w:left="0"/>
              <w:textAlignment w:val="center"/>
              <w:rPr>
                <w:color w:val="000000"/>
                <w:sz w:val="22"/>
                <w:szCs w:val="22"/>
              </w:rPr>
            </w:pPr>
            <w:r>
              <w:rPr>
                <w:rFonts w:eastAsia="SimSun"/>
                <w:color w:val="000000"/>
                <w:sz w:val="22"/>
                <w:szCs w:val="22"/>
                <w:lang w:val="en-US" w:eastAsia="zh-CN" w:bidi="ar"/>
              </w:rPr>
              <w:t>12030-040</w:t>
            </w:r>
          </w:p>
        </w:tc>
        <w:tc>
          <w:tcPr>
            <w:tcW w:w="6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95C0DBB" w14:textId="77777777" w:rsidR="001D3659" w:rsidRDefault="005F2F57">
            <w:pPr>
              <w:ind w:left="0"/>
              <w:textAlignment w:val="center"/>
              <w:rPr>
                <w:color w:val="000000"/>
                <w:sz w:val="22"/>
                <w:szCs w:val="22"/>
              </w:rPr>
            </w:pPr>
            <w:r>
              <w:rPr>
                <w:rFonts w:eastAsia="SimSun"/>
                <w:color w:val="000000"/>
                <w:sz w:val="22"/>
                <w:szCs w:val="22"/>
                <w:lang w:val="en-US" w:eastAsia="zh-CN" w:bidi="ar"/>
              </w:rPr>
              <w:t>1160</w:t>
            </w:r>
          </w:p>
        </w:tc>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878F8E" w14:textId="77777777" w:rsidR="001D3659" w:rsidRDefault="005F2F57">
            <w:pPr>
              <w:ind w:left="0"/>
              <w:textAlignment w:val="center"/>
              <w:rPr>
                <w:color w:val="000000"/>
                <w:sz w:val="22"/>
                <w:szCs w:val="22"/>
              </w:rPr>
            </w:pPr>
            <w:r>
              <w:rPr>
                <w:rFonts w:eastAsia="SimSun"/>
                <w:color w:val="000000"/>
                <w:sz w:val="22"/>
                <w:szCs w:val="22"/>
                <w:lang w:val="en-US" w:eastAsia="zh-CN" w:bidi="ar"/>
              </w:rPr>
              <w:t>12320-670</w:t>
            </w:r>
          </w:p>
        </w:tc>
        <w:tc>
          <w:tcPr>
            <w:tcW w:w="69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A9B2582" w14:textId="77777777" w:rsidR="001D3659" w:rsidRDefault="005F2F57">
            <w:pPr>
              <w:ind w:left="0"/>
              <w:textAlignment w:val="center"/>
              <w:rPr>
                <w:color w:val="000000"/>
                <w:sz w:val="22"/>
                <w:szCs w:val="22"/>
              </w:rPr>
            </w:pPr>
            <w:r>
              <w:rPr>
                <w:rFonts w:eastAsia="SimSun"/>
                <w:color w:val="000000"/>
                <w:sz w:val="22"/>
                <w:szCs w:val="22"/>
                <w:lang w:val="en-US" w:eastAsia="zh-CN" w:bidi="ar"/>
              </w:rPr>
              <w:t>291</w:t>
            </w:r>
          </w:p>
        </w:tc>
        <w:tc>
          <w:tcPr>
            <w:tcW w:w="101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CFACDDC" w14:textId="77777777" w:rsidR="001D3659" w:rsidRDefault="005F2F57">
            <w:pPr>
              <w:ind w:left="0"/>
              <w:textAlignment w:val="center"/>
              <w:rPr>
                <w:color w:val="000000"/>
                <w:sz w:val="22"/>
                <w:szCs w:val="22"/>
              </w:rPr>
            </w:pPr>
            <w:r>
              <w:rPr>
                <w:rFonts w:eastAsia="SimSun"/>
                <w:color w:val="000000"/>
                <w:sz w:val="22"/>
                <w:szCs w:val="22"/>
                <w:lang w:val="en-US" w:eastAsia="zh-CN" w:bidi="ar"/>
              </w:rPr>
              <w:t>11675-000</w:t>
            </w:r>
          </w:p>
        </w:tc>
        <w:tc>
          <w:tcPr>
            <w:tcW w:w="6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CB83E65" w14:textId="77777777" w:rsidR="001D3659" w:rsidRDefault="005F2F57">
            <w:pPr>
              <w:ind w:left="0"/>
              <w:textAlignment w:val="center"/>
              <w:rPr>
                <w:color w:val="000000"/>
                <w:sz w:val="22"/>
                <w:szCs w:val="22"/>
              </w:rPr>
            </w:pPr>
            <w:r>
              <w:rPr>
                <w:rFonts w:eastAsia="SimSun"/>
                <w:color w:val="000000"/>
                <w:sz w:val="22"/>
                <w:szCs w:val="22"/>
                <w:lang w:val="en-US" w:eastAsia="zh-CN" w:bidi="ar"/>
              </w:rPr>
              <w:t>297</w:t>
            </w:r>
          </w:p>
        </w:tc>
      </w:tr>
      <w:tr w:rsidR="001D3659" w14:paraId="31E238D6"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D3F718" w14:textId="77777777" w:rsidR="001D3659" w:rsidRDefault="005F2F57">
            <w:pPr>
              <w:ind w:left="0"/>
              <w:textAlignment w:val="center"/>
              <w:rPr>
                <w:color w:val="000000"/>
                <w:sz w:val="22"/>
                <w:szCs w:val="22"/>
              </w:rPr>
            </w:pPr>
            <w:r>
              <w:rPr>
                <w:rFonts w:eastAsia="SimSun"/>
                <w:color w:val="000000"/>
                <w:sz w:val="22"/>
                <w:szCs w:val="22"/>
                <w:lang w:val="en-US" w:eastAsia="zh-CN" w:bidi="ar"/>
              </w:rPr>
              <w:t>12287-020</w:t>
            </w:r>
          </w:p>
        </w:tc>
        <w:tc>
          <w:tcPr>
            <w:tcW w:w="5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BB37D2" w14:textId="77777777" w:rsidR="001D3659" w:rsidRDefault="005F2F57">
            <w:pPr>
              <w:ind w:left="0"/>
              <w:textAlignment w:val="center"/>
              <w:rPr>
                <w:color w:val="000000"/>
                <w:sz w:val="22"/>
                <w:szCs w:val="22"/>
              </w:rPr>
            </w:pPr>
            <w:r>
              <w:rPr>
                <w:rFonts w:eastAsia="SimSun"/>
                <w:color w:val="000000"/>
                <w:sz w:val="22"/>
                <w:szCs w:val="22"/>
                <w:lang w:val="en-US" w:eastAsia="zh-CN" w:bidi="ar"/>
              </w:rPr>
              <w:t>401</w:t>
            </w:r>
          </w:p>
        </w:tc>
        <w:tc>
          <w:tcPr>
            <w:tcW w:w="10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5966E7" w14:textId="77777777" w:rsidR="001D3659" w:rsidRDefault="005F2F57">
            <w:pPr>
              <w:ind w:left="0"/>
              <w:textAlignment w:val="center"/>
              <w:rPr>
                <w:color w:val="000000"/>
                <w:sz w:val="22"/>
                <w:szCs w:val="22"/>
              </w:rPr>
            </w:pPr>
            <w:r>
              <w:rPr>
                <w:rFonts w:eastAsia="SimSun"/>
                <w:color w:val="000000"/>
                <w:sz w:val="22"/>
                <w:szCs w:val="22"/>
                <w:lang w:val="en-US" w:eastAsia="zh-CN" w:bidi="ar"/>
              </w:rPr>
              <w:t>12220-000</w:t>
            </w:r>
          </w:p>
        </w:tc>
        <w:tc>
          <w:tcPr>
            <w:tcW w:w="6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CD902C" w14:textId="77777777" w:rsidR="001D3659" w:rsidRDefault="005F2F57">
            <w:pPr>
              <w:ind w:left="0"/>
              <w:textAlignment w:val="center"/>
              <w:rPr>
                <w:color w:val="000000"/>
                <w:sz w:val="22"/>
                <w:szCs w:val="22"/>
              </w:rPr>
            </w:pPr>
            <w:r>
              <w:rPr>
                <w:rFonts w:eastAsia="SimSun"/>
                <w:color w:val="000000"/>
                <w:sz w:val="22"/>
                <w:szCs w:val="22"/>
                <w:lang w:val="en-US" w:eastAsia="zh-CN" w:bidi="ar"/>
              </w:rPr>
              <w:t>6005</w:t>
            </w:r>
          </w:p>
        </w:tc>
        <w:tc>
          <w:tcPr>
            <w:tcW w:w="104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20C32D" w14:textId="77777777" w:rsidR="001D3659" w:rsidRDefault="005F2F57">
            <w:pPr>
              <w:ind w:left="0"/>
              <w:textAlignment w:val="center"/>
              <w:rPr>
                <w:color w:val="000000"/>
                <w:sz w:val="22"/>
                <w:szCs w:val="22"/>
              </w:rPr>
            </w:pPr>
            <w:r>
              <w:rPr>
                <w:rFonts w:eastAsia="SimSun"/>
                <w:color w:val="000000"/>
                <w:sz w:val="22"/>
                <w:szCs w:val="22"/>
                <w:lang w:val="en-US" w:eastAsia="zh-CN" w:bidi="ar"/>
              </w:rPr>
              <w:t>12040-670</w:t>
            </w:r>
          </w:p>
        </w:tc>
        <w:tc>
          <w:tcPr>
            <w:tcW w:w="6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EC4AFE" w14:textId="77777777" w:rsidR="001D3659" w:rsidRDefault="005F2F57">
            <w:pPr>
              <w:ind w:left="0"/>
              <w:textAlignment w:val="center"/>
              <w:rPr>
                <w:color w:val="000000"/>
                <w:sz w:val="22"/>
                <w:szCs w:val="22"/>
              </w:rPr>
            </w:pPr>
            <w:r>
              <w:rPr>
                <w:rFonts w:eastAsia="SimSun"/>
                <w:color w:val="000000"/>
                <w:sz w:val="22"/>
                <w:szCs w:val="22"/>
                <w:lang w:val="en-US" w:eastAsia="zh-CN" w:bidi="ar"/>
              </w:rPr>
              <w:t>1780</w:t>
            </w:r>
          </w:p>
        </w:tc>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05F493" w14:textId="77777777" w:rsidR="001D3659" w:rsidRDefault="005F2F57">
            <w:pPr>
              <w:ind w:left="0"/>
              <w:textAlignment w:val="center"/>
              <w:rPr>
                <w:color w:val="000000"/>
                <w:sz w:val="22"/>
                <w:szCs w:val="22"/>
              </w:rPr>
            </w:pPr>
            <w:r>
              <w:rPr>
                <w:rFonts w:eastAsia="SimSun"/>
                <w:color w:val="000000"/>
                <w:sz w:val="22"/>
                <w:szCs w:val="22"/>
                <w:lang w:val="en-US" w:eastAsia="zh-CN" w:bidi="ar"/>
              </w:rPr>
              <w:t>12324-350</w:t>
            </w:r>
          </w:p>
        </w:tc>
        <w:tc>
          <w:tcPr>
            <w:tcW w:w="69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848072" w14:textId="77777777" w:rsidR="001D3659" w:rsidRDefault="005F2F57">
            <w:pPr>
              <w:ind w:left="0"/>
              <w:textAlignment w:val="center"/>
              <w:rPr>
                <w:color w:val="000000"/>
                <w:sz w:val="22"/>
                <w:szCs w:val="22"/>
              </w:rPr>
            </w:pPr>
            <w:r>
              <w:rPr>
                <w:rFonts w:eastAsia="SimSun"/>
                <w:color w:val="000000"/>
                <w:sz w:val="22"/>
                <w:szCs w:val="22"/>
                <w:lang w:val="en-US" w:eastAsia="zh-CN" w:bidi="ar"/>
              </w:rPr>
              <w:t>42</w:t>
            </w:r>
          </w:p>
        </w:tc>
        <w:tc>
          <w:tcPr>
            <w:tcW w:w="10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40757A" w14:textId="77777777" w:rsidR="001D3659" w:rsidRDefault="005F2F57">
            <w:pPr>
              <w:ind w:left="0"/>
              <w:textAlignment w:val="center"/>
              <w:rPr>
                <w:color w:val="000000"/>
                <w:sz w:val="22"/>
                <w:szCs w:val="22"/>
              </w:rPr>
            </w:pPr>
            <w:r>
              <w:rPr>
                <w:rFonts w:eastAsia="SimSun"/>
                <w:color w:val="000000"/>
                <w:sz w:val="22"/>
                <w:szCs w:val="22"/>
                <w:lang w:val="en-US" w:eastAsia="zh-CN" w:bidi="ar"/>
              </w:rPr>
              <w:t>11674-750</w:t>
            </w:r>
          </w:p>
        </w:tc>
        <w:tc>
          <w:tcPr>
            <w:tcW w:w="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E7778E" w14:textId="77777777" w:rsidR="001D3659" w:rsidRDefault="005F2F57">
            <w:pPr>
              <w:ind w:left="0"/>
              <w:textAlignment w:val="center"/>
              <w:rPr>
                <w:color w:val="000000"/>
                <w:sz w:val="22"/>
                <w:szCs w:val="22"/>
              </w:rPr>
            </w:pPr>
            <w:r>
              <w:rPr>
                <w:rFonts w:eastAsia="SimSun"/>
                <w:color w:val="000000"/>
                <w:sz w:val="22"/>
                <w:szCs w:val="22"/>
                <w:lang w:val="en-US" w:eastAsia="zh-CN" w:bidi="ar"/>
              </w:rPr>
              <w:t>96</w:t>
            </w:r>
          </w:p>
        </w:tc>
      </w:tr>
      <w:tr w:rsidR="001D3659" w14:paraId="4F889315"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EAB30B3" w14:textId="77777777" w:rsidR="001D3659" w:rsidRDefault="005F2F57">
            <w:pPr>
              <w:ind w:left="0"/>
              <w:textAlignment w:val="center"/>
              <w:rPr>
                <w:color w:val="000000"/>
                <w:sz w:val="22"/>
                <w:szCs w:val="22"/>
              </w:rPr>
            </w:pPr>
            <w:r>
              <w:rPr>
                <w:rFonts w:eastAsia="SimSun"/>
                <w:color w:val="000000"/>
                <w:sz w:val="22"/>
                <w:szCs w:val="22"/>
                <w:lang w:val="en-US" w:eastAsia="zh-CN" w:bidi="ar"/>
              </w:rPr>
              <w:lastRenderedPageBreak/>
              <w:t>12281-020</w:t>
            </w:r>
          </w:p>
        </w:tc>
        <w:tc>
          <w:tcPr>
            <w:tcW w:w="5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8781D65" w14:textId="77777777" w:rsidR="001D3659" w:rsidRDefault="005F2F57">
            <w:pPr>
              <w:ind w:left="0"/>
              <w:textAlignment w:val="center"/>
              <w:rPr>
                <w:color w:val="000000"/>
                <w:sz w:val="22"/>
                <w:szCs w:val="22"/>
              </w:rPr>
            </w:pPr>
            <w:r>
              <w:rPr>
                <w:rFonts w:eastAsia="SimSun"/>
                <w:color w:val="000000"/>
                <w:sz w:val="22"/>
                <w:szCs w:val="22"/>
                <w:lang w:val="en-US" w:eastAsia="zh-CN" w:bidi="ar"/>
              </w:rPr>
              <w:t>625</w:t>
            </w:r>
          </w:p>
        </w:tc>
        <w:tc>
          <w:tcPr>
            <w:tcW w:w="106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0C616A" w14:textId="77777777" w:rsidR="001D3659" w:rsidRDefault="005F2F57">
            <w:pPr>
              <w:ind w:left="0"/>
              <w:textAlignment w:val="center"/>
              <w:rPr>
                <w:color w:val="000000"/>
                <w:sz w:val="22"/>
                <w:szCs w:val="22"/>
              </w:rPr>
            </w:pPr>
            <w:r>
              <w:rPr>
                <w:rFonts w:eastAsia="SimSun"/>
                <w:color w:val="000000"/>
                <w:sz w:val="22"/>
                <w:szCs w:val="22"/>
                <w:lang w:val="en-US" w:eastAsia="zh-CN" w:bidi="ar"/>
              </w:rPr>
              <w:t>12210-010</w:t>
            </w:r>
          </w:p>
        </w:tc>
        <w:tc>
          <w:tcPr>
            <w:tcW w:w="6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D02026A" w14:textId="77777777" w:rsidR="001D3659" w:rsidRDefault="005F2F57">
            <w:pPr>
              <w:ind w:left="0"/>
              <w:textAlignment w:val="center"/>
              <w:rPr>
                <w:color w:val="000000"/>
                <w:sz w:val="22"/>
                <w:szCs w:val="22"/>
              </w:rPr>
            </w:pPr>
            <w:r>
              <w:rPr>
                <w:rFonts w:eastAsia="SimSun"/>
                <w:color w:val="000000"/>
                <w:sz w:val="22"/>
                <w:szCs w:val="22"/>
                <w:lang w:val="en-US" w:eastAsia="zh-CN" w:bidi="ar"/>
              </w:rPr>
              <w:t>29</w:t>
            </w:r>
          </w:p>
        </w:tc>
        <w:tc>
          <w:tcPr>
            <w:tcW w:w="104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1236D5A" w14:textId="77777777" w:rsidR="001D3659" w:rsidRDefault="005F2F57">
            <w:pPr>
              <w:ind w:left="0"/>
              <w:textAlignment w:val="center"/>
              <w:rPr>
                <w:color w:val="000000"/>
                <w:sz w:val="22"/>
                <w:szCs w:val="22"/>
              </w:rPr>
            </w:pPr>
            <w:r>
              <w:rPr>
                <w:rFonts w:eastAsia="SimSun"/>
                <w:color w:val="000000"/>
                <w:sz w:val="22"/>
                <w:szCs w:val="22"/>
                <w:lang w:val="en-US" w:eastAsia="zh-CN" w:bidi="ar"/>
              </w:rPr>
              <w:t>12043-490</w:t>
            </w:r>
          </w:p>
        </w:tc>
        <w:tc>
          <w:tcPr>
            <w:tcW w:w="6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271585" w14:textId="77777777" w:rsidR="001D3659" w:rsidRDefault="005F2F57">
            <w:pPr>
              <w:ind w:left="0"/>
              <w:textAlignment w:val="center"/>
              <w:rPr>
                <w:color w:val="000000"/>
                <w:sz w:val="22"/>
                <w:szCs w:val="22"/>
              </w:rPr>
            </w:pPr>
            <w:r>
              <w:rPr>
                <w:rFonts w:eastAsia="SimSun"/>
                <w:color w:val="000000"/>
                <w:sz w:val="22"/>
                <w:szCs w:val="22"/>
                <w:lang w:val="en-US" w:eastAsia="zh-CN" w:bidi="ar"/>
              </w:rPr>
              <w:t>111</w:t>
            </w:r>
          </w:p>
        </w:tc>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1718B06" w14:textId="77777777" w:rsidR="001D3659" w:rsidRDefault="005F2F57">
            <w:pPr>
              <w:ind w:left="0"/>
              <w:textAlignment w:val="center"/>
              <w:rPr>
                <w:color w:val="000000"/>
                <w:sz w:val="22"/>
                <w:szCs w:val="22"/>
              </w:rPr>
            </w:pPr>
            <w:r>
              <w:rPr>
                <w:rFonts w:eastAsia="SimSun"/>
                <w:color w:val="000000"/>
                <w:sz w:val="22"/>
                <w:szCs w:val="22"/>
                <w:lang w:val="en-US" w:eastAsia="zh-CN" w:bidi="ar"/>
              </w:rPr>
              <w:t>12322-000</w:t>
            </w:r>
          </w:p>
        </w:tc>
        <w:tc>
          <w:tcPr>
            <w:tcW w:w="69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BEF3AD2" w14:textId="77777777" w:rsidR="001D3659" w:rsidRDefault="005F2F57">
            <w:pPr>
              <w:ind w:left="0"/>
              <w:textAlignment w:val="center"/>
              <w:rPr>
                <w:color w:val="000000"/>
                <w:sz w:val="22"/>
                <w:szCs w:val="22"/>
              </w:rPr>
            </w:pPr>
            <w:r>
              <w:rPr>
                <w:rFonts w:eastAsia="SimSun"/>
                <w:color w:val="000000"/>
                <w:sz w:val="22"/>
                <w:szCs w:val="22"/>
                <w:lang w:val="en-US" w:eastAsia="zh-CN" w:bidi="ar"/>
              </w:rPr>
              <w:t>109</w:t>
            </w:r>
          </w:p>
        </w:tc>
        <w:tc>
          <w:tcPr>
            <w:tcW w:w="101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3B07BBB" w14:textId="77777777" w:rsidR="001D3659" w:rsidRDefault="005F2F57">
            <w:pPr>
              <w:ind w:left="0"/>
              <w:textAlignment w:val="center"/>
              <w:rPr>
                <w:color w:val="000000"/>
                <w:sz w:val="22"/>
                <w:szCs w:val="22"/>
              </w:rPr>
            </w:pPr>
            <w:r>
              <w:rPr>
                <w:rFonts w:eastAsia="SimSun"/>
                <w:color w:val="000000"/>
                <w:sz w:val="22"/>
                <w:szCs w:val="22"/>
                <w:lang w:val="en-US" w:eastAsia="zh-CN" w:bidi="ar"/>
              </w:rPr>
              <w:t>11665-251</w:t>
            </w:r>
          </w:p>
        </w:tc>
        <w:tc>
          <w:tcPr>
            <w:tcW w:w="6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34878F13" w14:textId="77777777" w:rsidR="001D3659" w:rsidRDefault="005F2F57">
            <w:pPr>
              <w:ind w:left="0"/>
              <w:textAlignment w:val="center"/>
              <w:rPr>
                <w:color w:val="000000"/>
                <w:sz w:val="22"/>
                <w:szCs w:val="22"/>
              </w:rPr>
            </w:pPr>
            <w:r>
              <w:rPr>
                <w:rFonts w:eastAsia="SimSun"/>
                <w:color w:val="000000"/>
                <w:sz w:val="22"/>
                <w:szCs w:val="22"/>
                <w:lang w:val="en-US" w:eastAsia="zh-CN" w:bidi="ar"/>
              </w:rPr>
              <w:t>838</w:t>
            </w:r>
          </w:p>
        </w:tc>
      </w:tr>
      <w:tr w:rsidR="001D3659" w14:paraId="75556D06"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7F7BE6" w14:textId="77777777" w:rsidR="001D3659" w:rsidRDefault="005F2F57">
            <w:pPr>
              <w:ind w:left="0"/>
              <w:textAlignment w:val="center"/>
              <w:rPr>
                <w:color w:val="000000"/>
                <w:sz w:val="22"/>
                <w:szCs w:val="22"/>
              </w:rPr>
            </w:pPr>
            <w:r>
              <w:rPr>
                <w:rFonts w:eastAsia="SimSun"/>
                <w:color w:val="000000"/>
                <w:sz w:val="22"/>
                <w:szCs w:val="22"/>
                <w:lang w:val="en-US" w:eastAsia="zh-CN" w:bidi="ar"/>
              </w:rPr>
              <w:t>12280-034</w:t>
            </w:r>
          </w:p>
        </w:tc>
        <w:tc>
          <w:tcPr>
            <w:tcW w:w="5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C0F647" w14:textId="77777777" w:rsidR="001D3659" w:rsidRDefault="005F2F57">
            <w:pPr>
              <w:ind w:left="0"/>
              <w:textAlignment w:val="center"/>
              <w:rPr>
                <w:color w:val="000000"/>
                <w:sz w:val="22"/>
                <w:szCs w:val="22"/>
              </w:rPr>
            </w:pPr>
            <w:r>
              <w:rPr>
                <w:rFonts w:eastAsia="SimSun"/>
                <w:color w:val="000000"/>
                <w:sz w:val="22"/>
                <w:szCs w:val="22"/>
                <w:lang w:val="en-US" w:eastAsia="zh-CN" w:bidi="ar"/>
              </w:rPr>
              <w:t>148</w:t>
            </w:r>
          </w:p>
        </w:tc>
        <w:tc>
          <w:tcPr>
            <w:tcW w:w="10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B4E5D2" w14:textId="77777777" w:rsidR="001D3659" w:rsidRDefault="005F2F57">
            <w:pPr>
              <w:ind w:left="0"/>
              <w:textAlignment w:val="center"/>
              <w:rPr>
                <w:color w:val="000000"/>
                <w:sz w:val="22"/>
                <w:szCs w:val="22"/>
              </w:rPr>
            </w:pPr>
            <w:r>
              <w:rPr>
                <w:rFonts w:eastAsia="SimSun"/>
                <w:color w:val="000000"/>
                <w:sz w:val="22"/>
                <w:szCs w:val="22"/>
                <w:lang w:val="en-US" w:eastAsia="zh-CN" w:bidi="ar"/>
              </w:rPr>
              <w:t>12230-000</w:t>
            </w:r>
          </w:p>
        </w:tc>
        <w:tc>
          <w:tcPr>
            <w:tcW w:w="6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E195EF" w14:textId="77777777" w:rsidR="001D3659" w:rsidRDefault="005F2F57">
            <w:pPr>
              <w:ind w:left="0"/>
              <w:textAlignment w:val="center"/>
              <w:rPr>
                <w:color w:val="000000"/>
                <w:sz w:val="22"/>
                <w:szCs w:val="22"/>
              </w:rPr>
            </w:pPr>
            <w:r>
              <w:rPr>
                <w:rFonts w:eastAsia="SimSun"/>
                <w:color w:val="000000"/>
                <w:sz w:val="22"/>
                <w:szCs w:val="22"/>
                <w:lang w:val="en-US" w:eastAsia="zh-CN" w:bidi="ar"/>
              </w:rPr>
              <w:t>227</w:t>
            </w:r>
          </w:p>
        </w:tc>
        <w:tc>
          <w:tcPr>
            <w:tcW w:w="104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41DA59" w14:textId="77777777" w:rsidR="001D3659" w:rsidRDefault="005F2F57">
            <w:pPr>
              <w:ind w:left="0"/>
              <w:textAlignment w:val="center"/>
              <w:rPr>
                <w:color w:val="000000"/>
                <w:sz w:val="22"/>
                <w:szCs w:val="22"/>
              </w:rPr>
            </w:pPr>
            <w:r>
              <w:rPr>
                <w:rFonts w:eastAsia="SimSun"/>
                <w:color w:val="000000"/>
                <w:sz w:val="22"/>
                <w:szCs w:val="22"/>
                <w:lang w:val="en-US" w:eastAsia="zh-CN" w:bidi="ar"/>
              </w:rPr>
              <w:t>12040-000</w:t>
            </w:r>
          </w:p>
        </w:tc>
        <w:tc>
          <w:tcPr>
            <w:tcW w:w="6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627128" w14:textId="77777777" w:rsidR="001D3659" w:rsidRDefault="005F2F57">
            <w:pPr>
              <w:ind w:left="0"/>
              <w:textAlignment w:val="center"/>
              <w:rPr>
                <w:color w:val="000000"/>
                <w:sz w:val="22"/>
                <w:szCs w:val="22"/>
              </w:rPr>
            </w:pPr>
            <w:r>
              <w:rPr>
                <w:rFonts w:eastAsia="SimSun"/>
                <w:color w:val="000000"/>
                <w:sz w:val="22"/>
                <w:szCs w:val="22"/>
                <w:lang w:val="en-US" w:eastAsia="zh-CN" w:bidi="ar"/>
              </w:rPr>
              <w:t>420</w:t>
            </w:r>
          </w:p>
        </w:tc>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9BE9CB" w14:textId="77777777" w:rsidR="001D3659" w:rsidRDefault="005F2F57">
            <w:pPr>
              <w:ind w:left="0"/>
              <w:textAlignment w:val="center"/>
              <w:rPr>
                <w:color w:val="000000"/>
                <w:sz w:val="22"/>
                <w:szCs w:val="22"/>
              </w:rPr>
            </w:pPr>
            <w:r>
              <w:rPr>
                <w:rFonts w:eastAsia="SimSun"/>
                <w:color w:val="000000"/>
                <w:sz w:val="22"/>
                <w:szCs w:val="22"/>
                <w:lang w:val="en-US" w:eastAsia="zh-CN" w:bidi="ar"/>
              </w:rPr>
              <w:t>12301-330</w:t>
            </w:r>
          </w:p>
        </w:tc>
        <w:tc>
          <w:tcPr>
            <w:tcW w:w="69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64D78E" w14:textId="77777777" w:rsidR="001D3659" w:rsidRDefault="005F2F57">
            <w:pPr>
              <w:ind w:left="0"/>
              <w:textAlignment w:val="center"/>
              <w:rPr>
                <w:color w:val="000000"/>
                <w:sz w:val="22"/>
                <w:szCs w:val="22"/>
              </w:rPr>
            </w:pPr>
            <w:r>
              <w:rPr>
                <w:rFonts w:eastAsia="SimSun"/>
                <w:color w:val="000000"/>
                <w:sz w:val="22"/>
                <w:szCs w:val="22"/>
                <w:lang w:val="en-US" w:eastAsia="zh-CN" w:bidi="ar"/>
              </w:rPr>
              <w:t>s/n</w:t>
            </w:r>
          </w:p>
        </w:tc>
        <w:tc>
          <w:tcPr>
            <w:tcW w:w="10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AE2F04" w14:textId="77777777" w:rsidR="001D3659" w:rsidRDefault="005F2F57">
            <w:pPr>
              <w:ind w:left="0"/>
              <w:textAlignment w:val="center"/>
              <w:rPr>
                <w:color w:val="000000"/>
                <w:sz w:val="22"/>
                <w:szCs w:val="22"/>
              </w:rPr>
            </w:pPr>
            <w:r>
              <w:rPr>
                <w:rFonts w:eastAsia="SimSun"/>
                <w:color w:val="000000"/>
                <w:sz w:val="22"/>
                <w:szCs w:val="22"/>
                <w:lang w:val="en-US" w:eastAsia="zh-CN" w:bidi="ar"/>
              </w:rPr>
              <w:t>11660-971</w:t>
            </w:r>
          </w:p>
        </w:tc>
        <w:tc>
          <w:tcPr>
            <w:tcW w:w="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4E6A6B" w14:textId="77777777" w:rsidR="001D3659" w:rsidRDefault="005F2F57">
            <w:pPr>
              <w:ind w:left="0"/>
              <w:textAlignment w:val="center"/>
              <w:rPr>
                <w:color w:val="000000"/>
                <w:sz w:val="22"/>
                <w:szCs w:val="22"/>
              </w:rPr>
            </w:pPr>
            <w:r>
              <w:rPr>
                <w:rFonts w:eastAsia="SimSun"/>
                <w:color w:val="000000"/>
                <w:sz w:val="22"/>
                <w:szCs w:val="22"/>
                <w:lang w:val="en-US" w:eastAsia="zh-CN" w:bidi="ar"/>
              </w:rPr>
              <w:t>840</w:t>
            </w:r>
          </w:p>
        </w:tc>
      </w:tr>
      <w:tr w:rsidR="001D3659" w14:paraId="677A5258"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9447D6F" w14:textId="77777777" w:rsidR="001D3659" w:rsidRDefault="005F2F57">
            <w:pPr>
              <w:ind w:left="0"/>
              <w:textAlignment w:val="center"/>
              <w:rPr>
                <w:color w:val="000000"/>
                <w:sz w:val="22"/>
                <w:szCs w:val="22"/>
              </w:rPr>
            </w:pPr>
            <w:r>
              <w:rPr>
                <w:rFonts w:eastAsia="SimSun"/>
                <w:color w:val="000000"/>
                <w:sz w:val="22"/>
                <w:szCs w:val="22"/>
                <w:lang w:val="en-US" w:eastAsia="zh-CN" w:bidi="ar"/>
              </w:rPr>
              <w:t>12289-010</w:t>
            </w:r>
          </w:p>
        </w:tc>
        <w:tc>
          <w:tcPr>
            <w:tcW w:w="5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38CE7B7" w14:textId="77777777" w:rsidR="001D3659" w:rsidRDefault="005F2F57">
            <w:pPr>
              <w:ind w:left="0"/>
              <w:textAlignment w:val="center"/>
              <w:rPr>
                <w:color w:val="000000"/>
                <w:sz w:val="22"/>
                <w:szCs w:val="22"/>
              </w:rPr>
            </w:pPr>
            <w:r>
              <w:rPr>
                <w:rFonts w:eastAsia="SimSun"/>
                <w:color w:val="000000"/>
                <w:sz w:val="22"/>
                <w:szCs w:val="22"/>
                <w:lang w:val="en-US" w:eastAsia="zh-CN" w:bidi="ar"/>
              </w:rPr>
              <w:t>700</w:t>
            </w:r>
          </w:p>
        </w:tc>
        <w:tc>
          <w:tcPr>
            <w:tcW w:w="106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FA20988" w14:textId="77777777" w:rsidR="001D3659" w:rsidRDefault="005F2F57">
            <w:pPr>
              <w:ind w:left="0"/>
              <w:textAlignment w:val="center"/>
              <w:rPr>
                <w:color w:val="000000"/>
                <w:sz w:val="22"/>
                <w:szCs w:val="22"/>
              </w:rPr>
            </w:pPr>
            <w:r>
              <w:rPr>
                <w:rFonts w:eastAsia="SimSun"/>
                <w:color w:val="000000"/>
                <w:sz w:val="22"/>
                <w:szCs w:val="22"/>
                <w:lang w:val="en-US" w:eastAsia="zh-CN" w:bidi="ar"/>
              </w:rPr>
              <w:t>12240-540</w:t>
            </w:r>
          </w:p>
        </w:tc>
        <w:tc>
          <w:tcPr>
            <w:tcW w:w="61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6548D23" w14:textId="77777777" w:rsidR="001D3659" w:rsidRDefault="005F2F57">
            <w:pPr>
              <w:ind w:left="0"/>
              <w:textAlignment w:val="center"/>
              <w:rPr>
                <w:color w:val="000000"/>
                <w:sz w:val="22"/>
                <w:szCs w:val="22"/>
              </w:rPr>
            </w:pPr>
            <w:r>
              <w:rPr>
                <w:rFonts w:eastAsia="SimSun"/>
                <w:color w:val="000000"/>
                <w:sz w:val="22"/>
                <w:szCs w:val="22"/>
                <w:lang w:val="en-US" w:eastAsia="zh-CN" w:bidi="ar"/>
              </w:rPr>
              <w:t>1501</w:t>
            </w:r>
          </w:p>
        </w:tc>
        <w:tc>
          <w:tcPr>
            <w:tcW w:w="104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4B72C51" w14:textId="77777777" w:rsidR="001D3659" w:rsidRDefault="005F2F57">
            <w:pPr>
              <w:ind w:left="0"/>
              <w:textAlignment w:val="center"/>
              <w:rPr>
                <w:color w:val="000000"/>
                <w:sz w:val="22"/>
                <w:szCs w:val="22"/>
              </w:rPr>
            </w:pPr>
            <w:r>
              <w:rPr>
                <w:rFonts w:eastAsia="SimSun"/>
                <w:color w:val="000000"/>
                <w:sz w:val="22"/>
                <w:szCs w:val="22"/>
                <w:lang w:val="en-US" w:eastAsia="zh-CN" w:bidi="ar"/>
              </w:rPr>
              <w:t>12061-100</w:t>
            </w:r>
          </w:p>
        </w:tc>
        <w:tc>
          <w:tcPr>
            <w:tcW w:w="604"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22BE688" w14:textId="77777777" w:rsidR="001D3659" w:rsidRDefault="005F2F57">
            <w:pPr>
              <w:ind w:left="0"/>
              <w:textAlignment w:val="center"/>
              <w:rPr>
                <w:color w:val="000000"/>
                <w:sz w:val="22"/>
                <w:szCs w:val="22"/>
              </w:rPr>
            </w:pPr>
            <w:r>
              <w:rPr>
                <w:rFonts w:eastAsia="SimSun"/>
                <w:color w:val="000000"/>
                <w:sz w:val="22"/>
                <w:szCs w:val="22"/>
                <w:lang w:val="en-US" w:eastAsia="zh-CN" w:bidi="ar"/>
              </w:rPr>
              <w:t>384</w:t>
            </w:r>
          </w:p>
        </w:tc>
        <w:tc>
          <w:tcPr>
            <w:tcW w:w="1096"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2937D7B5" w14:textId="77777777" w:rsidR="001D3659" w:rsidRDefault="005F2F57">
            <w:pPr>
              <w:ind w:left="0"/>
              <w:textAlignment w:val="center"/>
              <w:rPr>
                <w:color w:val="000000"/>
                <w:sz w:val="22"/>
                <w:szCs w:val="22"/>
              </w:rPr>
            </w:pPr>
            <w:r>
              <w:rPr>
                <w:rFonts w:eastAsia="SimSun"/>
                <w:color w:val="000000"/>
                <w:sz w:val="22"/>
                <w:szCs w:val="22"/>
                <w:lang w:val="en-US" w:eastAsia="zh-CN" w:bidi="ar"/>
              </w:rPr>
              <w:t>12312-000</w:t>
            </w:r>
          </w:p>
        </w:tc>
        <w:tc>
          <w:tcPr>
            <w:tcW w:w="69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5E5B0E99" w14:textId="77777777" w:rsidR="001D3659" w:rsidRDefault="005F2F57">
            <w:pPr>
              <w:ind w:left="0"/>
              <w:textAlignment w:val="center"/>
              <w:rPr>
                <w:color w:val="000000"/>
                <w:sz w:val="22"/>
                <w:szCs w:val="22"/>
              </w:rPr>
            </w:pPr>
            <w:r>
              <w:rPr>
                <w:rFonts w:eastAsia="SimSun"/>
                <w:color w:val="000000"/>
                <w:sz w:val="22"/>
                <w:szCs w:val="22"/>
                <w:lang w:val="en-US" w:eastAsia="zh-CN" w:bidi="ar"/>
              </w:rPr>
              <w:t>2010</w:t>
            </w:r>
          </w:p>
        </w:tc>
        <w:tc>
          <w:tcPr>
            <w:tcW w:w="1015"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664BE73C" w14:textId="77777777" w:rsidR="001D3659" w:rsidRDefault="001D3659">
            <w:pPr>
              <w:rPr>
                <w:color w:val="000000"/>
                <w:sz w:val="22"/>
                <w:szCs w:val="22"/>
              </w:rPr>
            </w:pPr>
          </w:p>
        </w:tc>
        <w:tc>
          <w:tcPr>
            <w:tcW w:w="653"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08F2D8F8" w14:textId="77777777" w:rsidR="001D3659" w:rsidRDefault="001D3659">
            <w:pPr>
              <w:rPr>
                <w:color w:val="000000"/>
                <w:sz w:val="22"/>
                <w:szCs w:val="22"/>
              </w:rPr>
            </w:pPr>
          </w:p>
        </w:tc>
      </w:tr>
      <w:tr w:rsidR="001D3659" w14:paraId="75767ECF" w14:textId="77777777">
        <w:trPr>
          <w:trHeight w:val="278"/>
        </w:trPr>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B5F945" w14:textId="77777777" w:rsidR="001D3659" w:rsidRDefault="001D3659">
            <w:pPr>
              <w:rPr>
                <w:color w:val="000000"/>
                <w:sz w:val="22"/>
                <w:szCs w:val="22"/>
              </w:rPr>
            </w:pPr>
          </w:p>
        </w:tc>
        <w:tc>
          <w:tcPr>
            <w:tcW w:w="5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28BD36" w14:textId="77777777" w:rsidR="001D3659" w:rsidRDefault="001D3659">
            <w:pPr>
              <w:rPr>
                <w:color w:val="000000"/>
                <w:sz w:val="22"/>
                <w:szCs w:val="22"/>
              </w:rPr>
            </w:pPr>
          </w:p>
        </w:tc>
        <w:tc>
          <w:tcPr>
            <w:tcW w:w="106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EF7EBC" w14:textId="77777777" w:rsidR="001D3659" w:rsidRDefault="005F2F57">
            <w:pPr>
              <w:ind w:left="0"/>
              <w:textAlignment w:val="center"/>
              <w:rPr>
                <w:color w:val="000000"/>
                <w:sz w:val="22"/>
                <w:szCs w:val="22"/>
              </w:rPr>
            </w:pPr>
            <w:r>
              <w:rPr>
                <w:rFonts w:eastAsia="SimSun"/>
                <w:color w:val="000000"/>
                <w:sz w:val="22"/>
                <w:szCs w:val="22"/>
                <w:lang w:val="en-US" w:eastAsia="zh-CN" w:bidi="ar"/>
              </w:rPr>
              <w:t>12215-656</w:t>
            </w:r>
          </w:p>
        </w:tc>
        <w:tc>
          <w:tcPr>
            <w:tcW w:w="61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DDBC06" w14:textId="77777777" w:rsidR="001D3659" w:rsidRDefault="005F2F57">
            <w:pPr>
              <w:ind w:left="0"/>
              <w:textAlignment w:val="center"/>
              <w:rPr>
                <w:color w:val="000000"/>
                <w:sz w:val="22"/>
                <w:szCs w:val="22"/>
              </w:rPr>
            </w:pPr>
            <w:r>
              <w:rPr>
                <w:rFonts w:eastAsia="SimSun"/>
                <w:color w:val="000000"/>
                <w:sz w:val="22"/>
                <w:szCs w:val="22"/>
                <w:lang w:val="en-US" w:eastAsia="zh-CN" w:bidi="ar"/>
              </w:rPr>
              <w:t>4496</w:t>
            </w:r>
          </w:p>
        </w:tc>
        <w:tc>
          <w:tcPr>
            <w:tcW w:w="104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832832" w14:textId="77777777" w:rsidR="001D3659" w:rsidRDefault="005F2F57">
            <w:pPr>
              <w:ind w:left="0"/>
              <w:textAlignment w:val="center"/>
              <w:rPr>
                <w:color w:val="000000"/>
                <w:sz w:val="22"/>
                <w:szCs w:val="22"/>
              </w:rPr>
            </w:pPr>
            <w:r>
              <w:rPr>
                <w:rFonts w:eastAsia="SimSun"/>
                <w:color w:val="000000"/>
                <w:sz w:val="22"/>
                <w:szCs w:val="22"/>
                <w:lang w:val="en-US" w:eastAsia="zh-CN" w:bidi="ar"/>
              </w:rPr>
              <w:t>12070-100</w:t>
            </w:r>
          </w:p>
        </w:tc>
        <w:tc>
          <w:tcPr>
            <w:tcW w:w="60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A9BCDC" w14:textId="77777777" w:rsidR="001D3659" w:rsidRDefault="005F2F57">
            <w:pPr>
              <w:ind w:left="0"/>
              <w:textAlignment w:val="center"/>
              <w:rPr>
                <w:color w:val="000000"/>
                <w:sz w:val="22"/>
                <w:szCs w:val="22"/>
              </w:rPr>
            </w:pPr>
            <w:r>
              <w:rPr>
                <w:rFonts w:eastAsia="SimSun"/>
                <w:color w:val="000000"/>
                <w:sz w:val="22"/>
                <w:szCs w:val="22"/>
                <w:lang w:val="en-US" w:eastAsia="zh-CN" w:bidi="ar"/>
              </w:rPr>
              <w:t>808</w:t>
            </w:r>
          </w:p>
        </w:tc>
        <w:tc>
          <w:tcPr>
            <w:tcW w:w="109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BF34B1" w14:textId="77777777" w:rsidR="001D3659" w:rsidRDefault="001D3659">
            <w:pPr>
              <w:rPr>
                <w:color w:val="000000"/>
                <w:sz w:val="22"/>
                <w:szCs w:val="22"/>
              </w:rPr>
            </w:pPr>
          </w:p>
        </w:tc>
        <w:tc>
          <w:tcPr>
            <w:tcW w:w="69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552BF1" w14:textId="77777777" w:rsidR="001D3659" w:rsidRDefault="001D3659">
            <w:pPr>
              <w:rPr>
                <w:color w:val="000000"/>
                <w:sz w:val="22"/>
                <w:szCs w:val="22"/>
              </w:rPr>
            </w:pPr>
          </w:p>
        </w:tc>
        <w:tc>
          <w:tcPr>
            <w:tcW w:w="10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837486" w14:textId="77777777" w:rsidR="001D3659" w:rsidRDefault="001D3659">
            <w:pPr>
              <w:rPr>
                <w:color w:val="000000"/>
                <w:sz w:val="22"/>
                <w:szCs w:val="22"/>
              </w:rPr>
            </w:pPr>
          </w:p>
        </w:tc>
        <w:tc>
          <w:tcPr>
            <w:tcW w:w="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1A0676" w14:textId="77777777" w:rsidR="001D3659" w:rsidRDefault="001D3659">
            <w:pPr>
              <w:rPr>
                <w:color w:val="000000"/>
                <w:sz w:val="22"/>
                <w:szCs w:val="22"/>
              </w:rPr>
            </w:pPr>
          </w:p>
        </w:tc>
      </w:tr>
    </w:tbl>
    <w:p w14:paraId="5DEBAFE7" w14:textId="77777777" w:rsidR="001D3659" w:rsidRDefault="005F2F57" w:rsidP="001F44F6">
      <w:pPr>
        <w:autoSpaceDE w:val="0"/>
        <w:autoSpaceDN w:val="0"/>
        <w:adjustRightInd w:val="0"/>
        <w:spacing w:after="0" w:line="360" w:lineRule="auto"/>
        <w:ind w:left="289"/>
        <w:jc w:val="both"/>
        <w:rPr>
          <w:sz w:val="20"/>
        </w:rPr>
        <w:pPrChange w:id="841" w:author="JORGE TODOE MATSUSHIMA" w:date="2018-12-01T14:42:00Z">
          <w:pPr>
            <w:autoSpaceDE w:val="0"/>
            <w:autoSpaceDN w:val="0"/>
            <w:adjustRightInd w:val="0"/>
            <w:spacing w:line="360" w:lineRule="auto"/>
            <w:jc w:val="both"/>
          </w:pPr>
        </w:pPrChange>
      </w:pPr>
      <w:r>
        <w:rPr>
          <w:sz w:val="20"/>
        </w:rPr>
        <w:t>Fonte: O Autor (2018)</w:t>
      </w:r>
    </w:p>
    <w:p w14:paraId="35C80F8E" w14:textId="41615745" w:rsidR="001D3659" w:rsidRDefault="005F2F57" w:rsidP="00E06F7F">
      <w:pPr>
        <w:autoSpaceDE w:val="0"/>
        <w:autoSpaceDN w:val="0"/>
        <w:adjustRightInd w:val="0"/>
        <w:spacing w:after="0" w:line="360" w:lineRule="auto"/>
        <w:ind w:left="289" w:firstLine="697"/>
        <w:jc w:val="both"/>
        <w:pPrChange w:id="842" w:author="JORGE TODOE MATSUSHIMA" w:date="2018-12-01T11:50:00Z">
          <w:pPr>
            <w:autoSpaceDE w:val="0"/>
            <w:autoSpaceDN w:val="0"/>
            <w:adjustRightInd w:val="0"/>
            <w:spacing w:line="360" w:lineRule="auto"/>
            <w:ind w:firstLine="697"/>
            <w:jc w:val="both"/>
          </w:pPr>
        </w:pPrChange>
      </w:pPr>
      <w:r>
        <w:t xml:space="preserve">Nos próximos sub-capítulos serão apresentados os resultados obtidos em </w:t>
      </w:r>
      <w:del w:id="843" w:author="JORGE TODOE MATSUSHIMA" w:date="2018-12-01T15:14:00Z">
        <w:r w:rsidDel="00A11A2D">
          <w:delText>cada uma dos Testes</w:delText>
        </w:r>
      </w:del>
      <w:ins w:id="844" w:author="JORGE TODOE MATSUSHIMA" w:date="2018-12-01T15:14:00Z">
        <w:r w:rsidR="00A11A2D">
          <w:t>cada um dos Testes</w:t>
        </w:r>
      </w:ins>
      <w:r>
        <w:t>.</w:t>
      </w:r>
    </w:p>
    <w:p w14:paraId="57097DDF" w14:textId="77777777" w:rsidR="001D3659" w:rsidRDefault="005F2F57">
      <w:pPr>
        <w:pStyle w:val="Ttulo2"/>
        <w:numPr>
          <w:ilvl w:val="2"/>
          <w:numId w:val="3"/>
        </w:numPr>
        <w:tabs>
          <w:tab w:val="left" w:pos="0"/>
        </w:tabs>
        <w:spacing w:line="360" w:lineRule="auto"/>
        <w:ind w:left="289"/>
      </w:pPr>
      <w:bookmarkStart w:id="845" w:name="_Toc21762"/>
      <w:r>
        <w:t>Caso de Testes 1 - Cidade de Caçapava</w:t>
      </w:r>
      <w:bookmarkEnd w:id="845"/>
    </w:p>
    <w:p w14:paraId="222EB233" w14:textId="00306BC6" w:rsidR="001D3659" w:rsidRDefault="005F2F57" w:rsidP="00E06F7F">
      <w:pPr>
        <w:autoSpaceDE w:val="0"/>
        <w:autoSpaceDN w:val="0"/>
        <w:adjustRightInd w:val="0"/>
        <w:spacing w:after="0" w:line="360" w:lineRule="auto"/>
        <w:ind w:left="289" w:firstLine="697"/>
        <w:jc w:val="both"/>
        <w:pPrChange w:id="846" w:author="JORGE TODOE MATSUSHIMA" w:date="2018-12-01T11:51:00Z">
          <w:pPr>
            <w:autoSpaceDE w:val="0"/>
            <w:autoSpaceDN w:val="0"/>
            <w:adjustRightInd w:val="0"/>
            <w:spacing w:line="360" w:lineRule="auto"/>
            <w:ind w:firstLine="697"/>
            <w:jc w:val="both"/>
          </w:pPr>
        </w:pPrChange>
      </w:pPr>
      <w:r>
        <w:t xml:space="preserve">O primeiro Caso de testes está relacionada a primeira empresa fictícia cadastrada, que possui a cidade de Caçapava como região de atuação. A Tabela 55 apresenta o detalhamento dos Caso de Teste, </w:t>
      </w:r>
      <w:del w:id="847" w:author="JORGE TODOE MATSUSHIMA" w:date="2018-12-01T15:14:00Z">
        <w:r w:rsidDel="00A11A2D">
          <w:delText>Relacionando</w:delText>
        </w:r>
      </w:del>
      <w:ins w:id="848" w:author="JORGE TODOE MATSUSHIMA" w:date="2018-12-01T15:14:00Z">
        <w:r w:rsidR="00A11A2D">
          <w:t>relacionando</w:t>
        </w:r>
      </w:ins>
      <w:r>
        <w:t xml:space="preserve"> os Endereços Envolvidos e o Resultado esperado. </w:t>
      </w:r>
    </w:p>
    <w:p w14:paraId="74770E5D" w14:textId="77777777" w:rsidR="001D3659" w:rsidRDefault="001D3659">
      <w:pPr>
        <w:autoSpaceDE w:val="0"/>
        <w:autoSpaceDN w:val="0"/>
        <w:adjustRightInd w:val="0"/>
        <w:spacing w:line="360" w:lineRule="auto"/>
        <w:ind w:firstLine="697"/>
        <w:jc w:val="both"/>
      </w:pPr>
    </w:p>
    <w:p w14:paraId="166EFCB3"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55</w:t>
      </w:r>
      <w:r>
        <w:rPr>
          <w:sz w:val="24"/>
          <w:szCs w:val="24"/>
        </w:rPr>
        <w:fldChar w:fldCharType="end"/>
      </w:r>
      <w:bookmarkStart w:id="849" w:name="_Toc23156"/>
      <w:r>
        <w:rPr>
          <w:sz w:val="24"/>
          <w:szCs w:val="24"/>
        </w:rPr>
        <w:t xml:space="preserve">. </w:t>
      </w:r>
      <w:r>
        <w:rPr>
          <w:sz w:val="24"/>
          <w:szCs w:val="24"/>
          <w:lang w:val="en-US"/>
        </w:rPr>
        <w:t>Detalhamento do Caso de Teste 1.</w:t>
      </w:r>
      <w:bookmarkEnd w:id="849"/>
    </w:p>
    <w:p w14:paraId="3AE11CB2" w14:textId="77777777" w:rsidR="001D3659" w:rsidRDefault="005F2F57" w:rsidP="001F44F6">
      <w:pPr>
        <w:autoSpaceDE w:val="0"/>
        <w:autoSpaceDN w:val="0"/>
        <w:adjustRightInd w:val="0"/>
        <w:spacing w:after="0" w:line="360" w:lineRule="auto"/>
        <w:ind w:left="289"/>
        <w:jc w:val="both"/>
        <w:rPr>
          <w:sz w:val="20"/>
        </w:rPr>
        <w:pPrChange w:id="850" w:author="JORGE TODOE MATSUSHIMA" w:date="2018-12-01T14:42:00Z">
          <w:pPr>
            <w:autoSpaceDE w:val="0"/>
            <w:autoSpaceDN w:val="0"/>
            <w:adjustRightInd w:val="0"/>
            <w:spacing w:line="360" w:lineRule="auto"/>
            <w:jc w:val="both"/>
          </w:pPr>
        </w:pPrChange>
      </w:pPr>
      <w:r>
        <w:object w:dxaOrig="9066" w:dyaOrig="5883" w14:anchorId="0512F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94pt" o:ole="">
            <v:imagedata r:id="rId97" o:title=""/>
            <o:lock v:ext="edit" aspectratio="f"/>
          </v:shape>
          <o:OLEObject Type="Embed" ProgID="Excel.Sheet.12" ShapeID="_x0000_i1025" DrawAspect="Content" ObjectID="_1605182713" r:id="rId98"/>
        </w:object>
      </w:r>
      <w:r>
        <w:rPr>
          <w:sz w:val="20"/>
        </w:rPr>
        <w:t>Fonte: O Autor (2018)</w:t>
      </w:r>
    </w:p>
    <w:p w14:paraId="69169EF2" w14:textId="77777777" w:rsidR="001D3659" w:rsidRDefault="005F2F57" w:rsidP="001A67E5">
      <w:pPr>
        <w:autoSpaceDE w:val="0"/>
        <w:autoSpaceDN w:val="0"/>
        <w:adjustRightInd w:val="0"/>
        <w:spacing w:after="0" w:line="360" w:lineRule="auto"/>
        <w:ind w:left="289" w:firstLine="697"/>
        <w:jc w:val="both"/>
        <w:rPr>
          <w:sz w:val="20"/>
        </w:rPr>
        <w:pPrChange w:id="851" w:author="JORGE TODOE MATSUSHIMA" w:date="2018-12-01T12:32:00Z">
          <w:pPr>
            <w:autoSpaceDE w:val="0"/>
            <w:autoSpaceDN w:val="0"/>
            <w:adjustRightInd w:val="0"/>
            <w:spacing w:line="360" w:lineRule="auto"/>
            <w:ind w:firstLine="697"/>
            <w:jc w:val="both"/>
          </w:pPr>
        </w:pPrChange>
      </w:pPr>
      <w:r>
        <w:t>A Figura 76 apresenta a Rota gerada pelo Google Maps após a inserção dos pontos conforme a ordem apresentada na Tabela 55.</w:t>
      </w:r>
    </w:p>
    <w:p w14:paraId="23DC924B" w14:textId="77777777" w:rsidR="001D3659" w:rsidRDefault="005F2F57">
      <w:pPr>
        <w:pStyle w:val="Legenda"/>
        <w:jc w:val="center"/>
        <w:rPr>
          <w:sz w:val="24"/>
          <w:szCs w:val="24"/>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76</w:t>
      </w:r>
      <w:r>
        <w:rPr>
          <w:sz w:val="24"/>
          <w:szCs w:val="24"/>
        </w:rPr>
        <w:fldChar w:fldCharType="end"/>
      </w:r>
      <w:bookmarkStart w:id="852" w:name="_Toc17759"/>
      <w:r>
        <w:rPr>
          <w:sz w:val="24"/>
          <w:szCs w:val="24"/>
        </w:rPr>
        <w:t>. Caso de Testes 1 - Rota Gerada pelo Google Maps</w:t>
      </w:r>
      <w:bookmarkEnd w:id="852"/>
    </w:p>
    <w:p w14:paraId="5FE4FBB2" w14:textId="77777777" w:rsidR="001D3659" w:rsidRDefault="005F2F57" w:rsidP="001E062F">
      <w:pPr>
        <w:autoSpaceDE w:val="0"/>
        <w:autoSpaceDN w:val="0"/>
        <w:adjustRightInd w:val="0"/>
        <w:spacing w:after="0" w:line="360" w:lineRule="auto"/>
        <w:ind w:leftChars="50" w:left="120"/>
        <w:jc w:val="center"/>
        <w:pPrChange w:id="853" w:author="JORGE TODOE MATSUSHIMA" w:date="2018-12-01T14:59:00Z">
          <w:pPr>
            <w:autoSpaceDE w:val="0"/>
            <w:autoSpaceDN w:val="0"/>
            <w:adjustRightInd w:val="0"/>
            <w:spacing w:line="360" w:lineRule="auto"/>
            <w:ind w:leftChars="50" w:left="120"/>
            <w:jc w:val="center"/>
          </w:pPr>
        </w:pPrChange>
      </w:pPr>
      <w:r>
        <w:rPr>
          <w:noProof/>
        </w:rPr>
        <w:drawing>
          <wp:inline distT="0" distB="0" distL="114300" distR="114300" wp14:anchorId="7B77866A" wp14:editId="336C8014">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9"/>
                    <a:stretch>
                      <a:fillRect/>
                    </a:stretch>
                  </pic:blipFill>
                  <pic:spPr>
                    <a:xfrm>
                      <a:off x="0" y="0"/>
                      <a:ext cx="1997075" cy="3561715"/>
                    </a:xfrm>
                    <a:prstGeom prst="rect">
                      <a:avLst/>
                    </a:prstGeom>
                    <a:ln>
                      <a:solidFill>
                        <a:schemeClr val="tx1"/>
                      </a:solidFill>
                    </a:ln>
                  </pic:spPr>
                </pic:pic>
              </a:graphicData>
            </a:graphic>
          </wp:inline>
        </w:drawing>
      </w:r>
    </w:p>
    <w:p w14:paraId="6E98BB32" w14:textId="77777777" w:rsidR="001D3659" w:rsidRDefault="005F2F57" w:rsidP="001F44F6">
      <w:pPr>
        <w:autoSpaceDE w:val="0"/>
        <w:autoSpaceDN w:val="0"/>
        <w:adjustRightInd w:val="0"/>
        <w:spacing w:after="0" w:line="360" w:lineRule="auto"/>
        <w:ind w:left="289"/>
        <w:jc w:val="both"/>
        <w:rPr>
          <w:sz w:val="20"/>
        </w:rPr>
        <w:pPrChange w:id="854" w:author="JORGE TODOE MATSUSHIMA" w:date="2018-12-01T14:42:00Z">
          <w:pPr>
            <w:autoSpaceDE w:val="0"/>
            <w:autoSpaceDN w:val="0"/>
            <w:adjustRightInd w:val="0"/>
            <w:spacing w:line="360" w:lineRule="auto"/>
            <w:jc w:val="both"/>
          </w:pPr>
        </w:pPrChange>
      </w:pPr>
      <w:r>
        <w:rPr>
          <w:sz w:val="20"/>
        </w:rPr>
        <w:t>Fonte: O Autor (2018)</w:t>
      </w:r>
    </w:p>
    <w:p w14:paraId="74525DB4" w14:textId="77777777" w:rsidR="001D3659" w:rsidRDefault="005F2F57" w:rsidP="001A67E5">
      <w:pPr>
        <w:autoSpaceDE w:val="0"/>
        <w:autoSpaceDN w:val="0"/>
        <w:adjustRightInd w:val="0"/>
        <w:spacing w:after="0" w:line="360" w:lineRule="auto"/>
        <w:ind w:left="289" w:firstLine="697"/>
        <w:jc w:val="both"/>
        <w:pPrChange w:id="855" w:author="JORGE TODOE MATSUSHIMA" w:date="2018-12-01T12:32:00Z">
          <w:pPr>
            <w:autoSpaceDE w:val="0"/>
            <w:autoSpaceDN w:val="0"/>
            <w:adjustRightInd w:val="0"/>
            <w:spacing w:line="360" w:lineRule="auto"/>
            <w:ind w:firstLine="697"/>
            <w:jc w:val="both"/>
          </w:pPr>
        </w:pPrChange>
      </w:pPr>
      <w:r>
        <w:t>A Figura 77 apresenta a Rota que foi gerada com a Otimização do algoritmo Desenvolvido no Projeto. No lado esquerdo da imagem, é a tela de consulta a rota Gerada do Software e do lado direito é ela aberta no Google Maps.</w:t>
      </w:r>
    </w:p>
    <w:p w14:paraId="16E1BC0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77</w:t>
      </w:r>
      <w:r>
        <w:rPr>
          <w:sz w:val="24"/>
          <w:szCs w:val="24"/>
        </w:rPr>
        <w:fldChar w:fldCharType="end"/>
      </w:r>
      <w:bookmarkStart w:id="856" w:name="_Toc17794"/>
      <w:r>
        <w:rPr>
          <w:sz w:val="24"/>
          <w:szCs w:val="24"/>
        </w:rPr>
        <w:t>. Caso de Testes 1 - Rota Gerada pelo SysRLog</w:t>
      </w:r>
      <w:r>
        <w:rPr>
          <w:sz w:val="24"/>
          <w:szCs w:val="24"/>
          <w:lang w:val="en-US"/>
        </w:rPr>
        <w:t>.</w:t>
      </w:r>
      <w:bookmarkEnd w:id="856"/>
    </w:p>
    <w:p w14:paraId="6CF61E58" w14:textId="77777777" w:rsidR="001D3659" w:rsidRDefault="005F2F57" w:rsidP="001E062F">
      <w:pPr>
        <w:autoSpaceDE w:val="0"/>
        <w:autoSpaceDN w:val="0"/>
        <w:adjustRightInd w:val="0"/>
        <w:spacing w:after="0" w:line="360" w:lineRule="auto"/>
        <w:ind w:leftChars="50" w:left="120"/>
        <w:jc w:val="center"/>
        <w:pPrChange w:id="857" w:author="JORGE TODOE MATSUSHIMA" w:date="2018-12-01T14:59:00Z">
          <w:pPr>
            <w:autoSpaceDE w:val="0"/>
            <w:autoSpaceDN w:val="0"/>
            <w:adjustRightInd w:val="0"/>
            <w:spacing w:line="360" w:lineRule="auto"/>
            <w:ind w:leftChars="50" w:left="120"/>
            <w:jc w:val="center"/>
          </w:pPr>
        </w:pPrChange>
      </w:pPr>
      <w:r>
        <w:rPr>
          <w:noProof/>
        </w:rPr>
        <w:lastRenderedPageBreak/>
        <w:drawing>
          <wp:inline distT="0" distB="0" distL="114300" distR="114300" wp14:anchorId="647A501D" wp14:editId="436042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100"/>
                    <a:srcRect/>
                    <a:stretch>
                      <a:fillRect/>
                    </a:stretch>
                  </pic:blipFill>
                  <pic:spPr>
                    <a:xfrm>
                      <a:off x="0" y="0"/>
                      <a:ext cx="4684395" cy="4002405"/>
                    </a:xfrm>
                    <a:prstGeom prst="rect">
                      <a:avLst/>
                    </a:prstGeom>
                    <a:ln>
                      <a:solidFill>
                        <a:schemeClr val="tx1"/>
                      </a:solidFill>
                    </a:ln>
                  </pic:spPr>
                </pic:pic>
              </a:graphicData>
            </a:graphic>
          </wp:inline>
        </w:drawing>
      </w:r>
    </w:p>
    <w:p w14:paraId="38F707B6" w14:textId="77777777" w:rsidR="001D3659" w:rsidRDefault="005F2F57" w:rsidP="001F44F6">
      <w:pPr>
        <w:autoSpaceDE w:val="0"/>
        <w:autoSpaceDN w:val="0"/>
        <w:adjustRightInd w:val="0"/>
        <w:spacing w:after="0" w:line="360" w:lineRule="auto"/>
        <w:ind w:left="289"/>
        <w:jc w:val="both"/>
        <w:rPr>
          <w:sz w:val="20"/>
        </w:rPr>
        <w:pPrChange w:id="858" w:author="JORGE TODOE MATSUSHIMA" w:date="2018-12-01T14:42:00Z">
          <w:pPr>
            <w:autoSpaceDE w:val="0"/>
            <w:autoSpaceDN w:val="0"/>
            <w:adjustRightInd w:val="0"/>
            <w:spacing w:line="360" w:lineRule="auto"/>
            <w:jc w:val="both"/>
          </w:pPr>
        </w:pPrChange>
      </w:pPr>
      <w:r>
        <w:rPr>
          <w:sz w:val="20"/>
        </w:rPr>
        <w:t>Fonte: O Autor (2018)</w:t>
      </w:r>
    </w:p>
    <w:p w14:paraId="77EFA0C3" w14:textId="77777777" w:rsidR="001D3659" w:rsidRDefault="001D3659" w:rsidP="001A67E5">
      <w:pPr>
        <w:autoSpaceDE w:val="0"/>
        <w:autoSpaceDN w:val="0"/>
        <w:adjustRightInd w:val="0"/>
        <w:spacing w:after="0" w:line="360" w:lineRule="auto"/>
        <w:ind w:left="289" w:firstLine="697"/>
        <w:jc w:val="both"/>
        <w:rPr>
          <w:sz w:val="20"/>
        </w:rPr>
        <w:pPrChange w:id="859" w:author="JORGE TODOE MATSUSHIMA" w:date="2018-12-01T12:32:00Z">
          <w:pPr>
            <w:autoSpaceDE w:val="0"/>
            <w:autoSpaceDN w:val="0"/>
            <w:adjustRightInd w:val="0"/>
            <w:spacing w:line="360" w:lineRule="auto"/>
            <w:jc w:val="both"/>
          </w:pPr>
        </w:pPrChange>
      </w:pPr>
    </w:p>
    <w:p w14:paraId="3EF75C44" w14:textId="77777777" w:rsidR="001D3659" w:rsidRDefault="005F2F57" w:rsidP="001A67E5">
      <w:pPr>
        <w:autoSpaceDE w:val="0"/>
        <w:autoSpaceDN w:val="0"/>
        <w:adjustRightInd w:val="0"/>
        <w:spacing w:after="0" w:line="360" w:lineRule="auto"/>
        <w:ind w:left="289" w:firstLine="697"/>
        <w:jc w:val="both"/>
        <w:pPrChange w:id="860" w:author="JORGE TODOE MATSUSHIMA" w:date="2018-12-01T12:32:00Z">
          <w:pPr>
            <w:autoSpaceDE w:val="0"/>
            <w:autoSpaceDN w:val="0"/>
            <w:adjustRightInd w:val="0"/>
            <w:spacing w:line="360" w:lineRule="auto"/>
            <w:ind w:firstLine="697"/>
            <w:jc w:val="both"/>
          </w:pPr>
        </w:pPrChange>
      </w:pPr>
      <w: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14:paraId="329B6742"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56</w:t>
      </w:r>
      <w:r>
        <w:rPr>
          <w:sz w:val="24"/>
          <w:szCs w:val="24"/>
        </w:rPr>
        <w:fldChar w:fldCharType="end"/>
      </w:r>
      <w:bookmarkStart w:id="861" w:name="_Toc16835"/>
      <w:r>
        <w:rPr>
          <w:sz w:val="24"/>
          <w:szCs w:val="24"/>
        </w:rPr>
        <w:t xml:space="preserve">. </w:t>
      </w:r>
      <w:r>
        <w:rPr>
          <w:sz w:val="24"/>
          <w:szCs w:val="24"/>
          <w:lang w:val="en-US"/>
        </w:rPr>
        <w:t>Resultados Obtidos no Caso de Teste 1.</w:t>
      </w:r>
      <w:bookmarkEnd w:id="861"/>
    </w:p>
    <w:p w14:paraId="0ED51E8E" w14:textId="3602F7C4" w:rsidR="001D3659" w:rsidRDefault="001E062F" w:rsidP="001E062F">
      <w:pPr>
        <w:autoSpaceDE w:val="0"/>
        <w:autoSpaceDN w:val="0"/>
        <w:adjustRightInd w:val="0"/>
        <w:spacing w:after="0" w:line="360" w:lineRule="auto"/>
        <w:ind w:left="289"/>
        <w:jc w:val="center"/>
        <w:pPrChange w:id="862" w:author="JORGE TODOE MATSUSHIMA" w:date="2018-12-01T15:00:00Z">
          <w:pPr>
            <w:autoSpaceDE w:val="0"/>
            <w:autoSpaceDN w:val="0"/>
            <w:adjustRightInd w:val="0"/>
            <w:spacing w:line="360" w:lineRule="auto"/>
            <w:jc w:val="both"/>
          </w:pPr>
        </w:pPrChange>
      </w:pPr>
      <w:r>
        <w:object w:dxaOrig="5985" w:dyaOrig="1305" w14:anchorId="610AAFEB">
          <v:shape id="_x0000_i1026" type="#_x0000_t75" style="width:352.5pt;height:65.25pt" o:ole="">
            <v:imagedata r:id="rId101" o:title=""/>
            <o:lock v:ext="edit" aspectratio="f"/>
          </v:shape>
          <o:OLEObject Type="Embed" ProgID="Excel.Sheet.12" ShapeID="_x0000_i1026" DrawAspect="Content" ObjectID="_1605182714" r:id="rId102"/>
        </w:object>
      </w:r>
    </w:p>
    <w:p w14:paraId="2101DD51" w14:textId="77777777" w:rsidR="001D3659" w:rsidRDefault="005F2F57" w:rsidP="001F44F6">
      <w:pPr>
        <w:autoSpaceDE w:val="0"/>
        <w:autoSpaceDN w:val="0"/>
        <w:adjustRightInd w:val="0"/>
        <w:spacing w:after="0" w:line="360" w:lineRule="auto"/>
        <w:ind w:left="289"/>
        <w:jc w:val="both"/>
        <w:rPr>
          <w:sz w:val="20"/>
        </w:rPr>
        <w:pPrChange w:id="863" w:author="JORGE TODOE MATSUSHIMA" w:date="2018-12-01T14:42:00Z">
          <w:pPr>
            <w:autoSpaceDE w:val="0"/>
            <w:autoSpaceDN w:val="0"/>
            <w:adjustRightInd w:val="0"/>
            <w:spacing w:line="360" w:lineRule="auto"/>
            <w:jc w:val="both"/>
          </w:pPr>
        </w:pPrChange>
      </w:pPr>
      <w:r>
        <w:rPr>
          <w:sz w:val="20"/>
        </w:rPr>
        <w:t>Fonte: O Autor (2018)</w:t>
      </w:r>
    </w:p>
    <w:p w14:paraId="5F943AF3" w14:textId="77777777" w:rsidR="001D3659" w:rsidRDefault="005F2F57">
      <w:pPr>
        <w:autoSpaceDE w:val="0"/>
        <w:autoSpaceDN w:val="0"/>
        <w:adjustRightInd w:val="0"/>
        <w:spacing w:line="360" w:lineRule="auto"/>
        <w:jc w:val="both"/>
        <w:rPr>
          <w:sz w:val="20"/>
        </w:rPr>
      </w:pPr>
      <w:r>
        <w:rPr>
          <w:sz w:val="20"/>
        </w:rPr>
        <w:br w:type="page"/>
      </w:r>
    </w:p>
    <w:p w14:paraId="54A663E7" w14:textId="77777777" w:rsidR="001D3659" w:rsidRDefault="005F2F57">
      <w:pPr>
        <w:pStyle w:val="Ttulo2"/>
        <w:numPr>
          <w:ilvl w:val="2"/>
          <w:numId w:val="3"/>
        </w:numPr>
        <w:tabs>
          <w:tab w:val="left" w:pos="0"/>
        </w:tabs>
        <w:spacing w:line="360" w:lineRule="auto"/>
        <w:ind w:left="289"/>
      </w:pPr>
      <w:bookmarkStart w:id="864" w:name="_Toc19467"/>
      <w:r>
        <w:lastRenderedPageBreak/>
        <w:t>Caso de Testes 2 - Cidade de São José dos Campos</w:t>
      </w:r>
      <w:bookmarkEnd w:id="864"/>
    </w:p>
    <w:p w14:paraId="0E5376C7" w14:textId="7FB1B587" w:rsidR="001D3659" w:rsidRDefault="005F2F57" w:rsidP="001A67E5">
      <w:pPr>
        <w:autoSpaceDE w:val="0"/>
        <w:autoSpaceDN w:val="0"/>
        <w:adjustRightInd w:val="0"/>
        <w:spacing w:after="0" w:line="360" w:lineRule="auto"/>
        <w:ind w:left="289" w:firstLine="697"/>
        <w:jc w:val="both"/>
        <w:pPrChange w:id="865" w:author="JORGE TODOE MATSUSHIMA" w:date="2018-12-01T12:32:00Z">
          <w:pPr>
            <w:autoSpaceDE w:val="0"/>
            <w:autoSpaceDN w:val="0"/>
            <w:adjustRightInd w:val="0"/>
            <w:spacing w:line="360" w:lineRule="auto"/>
            <w:ind w:firstLine="697"/>
            <w:jc w:val="both"/>
          </w:pPr>
        </w:pPrChange>
      </w:pPr>
      <w:r>
        <w:t xml:space="preserve">O segundo Caso de Teste foi realizado tendo como base uma empresa fictícia com atuação na Cidade de São José dos campos. A Tabela 57 apresenta o detalhamento dos Caso de Teste, </w:t>
      </w:r>
      <w:del w:id="866" w:author="JORGE TODOE MATSUSHIMA" w:date="2018-12-01T15:14:00Z">
        <w:r w:rsidDel="00A11A2D">
          <w:delText>Relacionando</w:delText>
        </w:r>
      </w:del>
      <w:ins w:id="867" w:author="JORGE TODOE MATSUSHIMA" w:date="2018-12-01T15:14:00Z">
        <w:r w:rsidR="00A11A2D">
          <w:t>relacionando</w:t>
        </w:r>
      </w:ins>
      <w:r>
        <w:t xml:space="preserve"> os Endereços Envolvidos e o Resultado esperado.</w:t>
      </w:r>
    </w:p>
    <w:p w14:paraId="33006C50"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57</w:t>
      </w:r>
      <w:r>
        <w:rPr>
          <w:sz w:val="24"/>
          <w:szCs w:val="24"/>
        </w:rPr>
        <w:fldChar w:fldCharType="end"/>
      </w:r>
      <w:bookmarkStart w:id="868" w:name="_Toc18582"/>
      <w:r>
        <w:rPr>
          <w:sz w:val="24"/>
          <w:szCs w:val="24"/>
        </w:rPr>
        <w:t xml:space="preserve">. </w:t>
      </w:r>
      <w:r>
        <w:rPr>
          <w:sz w:val="24"/>
          <w:szCs w:val="24"/>
          <w:lang w:val="en-US"/>
        </w:rPr>
        <w:t>Detalhamento do Caso de Teste 2.</w:t>
      </w:r>
      <w:bookmarkEnd w:id="868"/>
    </w:p>
    <w:tbl>
      <w:tblPr>
        <w:tblpPr w:leftFromText="180" w:rightFromText="180" w:vertAnchor="text" w:horzAnchor="page" w:tblpX="1956" w:tblpY="317"/>
        <w:tblOverlap w:val="never"/>
        <w:tblW w:w="8664" w:type="dxa"/>
        <w:tblLayout w:type="fixed"/>
        <w:tblCellMar>
          <w:top w:w="15" w:type="dxa"/>
          <w:left w:w="15" w:type="dxa"/>
          <w:bottom w:w="15" w:type="dxa"/>
          <w:right w:w="15" w:type="dxa"/>
        </w:tblCellMar>
        <w:tblLook w:val="04A0" w:firstRow="1" w:lastRow="0" w:firstColumn="1" w:lastColumn="0" w:noHBand="0" w:noVBand="1"/>
      </w:tblPr>
      <w:tblGrid>
        <w:gridCol w:w="932"/>
        <w:gridCol w:w="2980"/>
        <w:gridCol w:w="2644"/>
        <w:gridCol w:w="2108"/>
      </w:tblGrid>
      <w:tr w:rsidR="001D3659" w14:paraId="706CC9B7" w14:textId="77777777">
        <w:trPr>
          <w:trHeight w:val="600"/>
        </w:trPr>
        <w:tc>
          <w:tcPr>
            <w:tcW w:w="932" w:type="dxa"/>
            <w:tcBorders>
              <w:top w:val="single" w:sz="2" w:space="0" w:color="5B9BD5"/>
              <w:left w:val="single" w:sz="2" w:space="0" w:color="5B9BD5"/>
            </w:tcBorders>
            <w:shd w:val="clear" w:color="5B9BD5" w:fill="5B9BD5"/>
            <w:vAlign w:val="center"/>
          </w:tcPr>
          <w:p w14:paraId="3247FF7F" w14:textId="77777777" w:rsidR="001D3659" w:rsidRDefault="005F2F57">
            <w:pPr>
              <w:textAlignment w:val="center"/>
              <w:rPr>
                <w:b/>
                <w:color w:val="FFFFFF"/>
              </w:rPr>
            </w:pPr>
            <w:r>
              <w:rPr>
                <w:rFonts w:eastAsia="SimSun"/>
                <w:b/>
                <w:color w:val="FFFFFF"/>
                <w:lang w:val="en-US" w:eastAsia="zh-CN" w:bidi="ar"/>
              </w:rPr>
              <w:t>ID</w:t>
            </w:r>
          </w:p>
        </w:tc>
        <w:tc>
          <w:tcPr>
            <w:tcW w:w="2980" w:type="dxa"/>
            <w:tcBorders>
              <w:top w:val="single" w:sz="2" w:space="0" w:color="5B9BD5"/>
            </w:tcBorders>
            <w:shd w:val="clear" w:color="5B9BD5" w:fill="5B9BD5"/>
            <w:vAlign w:val="center"/>
          </w:tcPr>
          <w:p w14:paraId="0F217B17" w14:textId="77777777" w:rsidR="001D3659" w:rsidRDefault="005F2F57">
            <w:pPr>
              <w:textAlignment w:val="center"/>
              <w:rPr>
                <w:b/>
                <w:color w:val="FFFFFF"/>
              </w:rPr>
            </w:pPr>
            <w:r>
              <w:rPr>
                <w:rFonts w:eastAsia="SimSun"/>
                <w:b/>
                <w:color w:val="FFFFFF"/>
                <w:lang w:eastAsia="zh-CN" w:bidi="ar"/>
              </w:rPr>
              <w:t>Descrição</w:t>
            </w:r>
            <w:r>
              <w:rPr>
                <w:rFonts w:eastAsia="SimSun"/>
                <w:b/>
                <w:color w:val="FFFFFF"/>
                <w:lang w:val="en-US" w:eastAsia="zh-CN" w:bidi="ar"/>
              </w:rPr>
              <w:t xml:space="preserve"> do </w:t>
            </w:r>
            <w:r>
              <w:rPr>
                <w:rFonts w:eastAsia="SimSun"/>
                <w:b/>
                <w:color w:val="FFFFFF"/>
                <w:lang w:eastAsia="zh-CN" w:bidi="ar"/>
              </w:rPr>
              <w:t>Cenário</w:t>
            </w:r>
            <w:r>
              <w:rPr>
                <w:rFonts w:eastAsia="SimSun"/>
                <w:b/>
                <w:color w:val="FFFFFF"/>
                <w:lang w:val="en-US" w:eastAsia="zh-CN" w:bidi="ar"/>
              </w:rPr>
              <w:t xml:space="preserve"> de Teste</w:t>
            </w:r>
          </w:p>
        </w:tc>
        <w:tc>
          <w:tcPr>
            <w:tcW w:w="2644" w:type="dxa"/>
            <w:tcBorders>
              <w:top w:val="single" w:sz="2" w:space="0" w:color="5B9BD5"/>
            </w:tcBorders>
            <w:shd w:val="clear" w:color="5B9BD5" w:fill="5B9BD5"/>
            <w:vAlign w:val="center"/>
          </w:tcPr>
          <w:p w14:paraId="127BCD91" w14:textId="77777777" w:rsidR="001D3659" w:rsidRDefault="005F2F57">
            <w:pPr>
              <w:textAlignment w:val="center"/>
              <w:rPr>
                <w:b/>
                <w:color w:val="FFFFFF"/>
              </w:rPr>
            </w:pPr>
            <w:r>
              <w:rPr>
                <w:rFonts w:eastAsia="SimSun"/>
                <w:b/>
                <w:color w:val="FFFFFF"/>
                <w:lang w:val="en-US" w:eastAsia="zh-CN" w:bidi="ar"/>
              </w:rPr>
              <w:t>Nome dos Pontos Envolvidos (</w:t>
            </w:r>
            <w:r>
              <w:rPr>
                <w:rFonts w:eastAsia="SimSun"/>
                <w:b/>
                <w:color w:val="FFFFFF"/>
                <w:lang w:eastAsia="zh-CN" w:bidi="ar"/>
              </w:rPr>
              <w:t>Sequência</w:t>
            </w:r>
            <w:r>
              <w:rPr>
                <w:rFonts w:eastAsia="SimSun"/>
                <w:b/>
                <w:color w:val="FFFFFF"/>
                <w:lang w:val="en-US" w:eastAsia="zh-CN" w:bidi="ar"/>
              </w:rPr>
              <w:t xml:space="preserve"> Inserida No Maps)</w:t>
            </w:r>
          </w:p>
        </w:tc>
        <w:tc>
          <w:tcPr>
            <w:tcW w:w="2108" w:type="dxa"/>
            <w:tcBorders>
              <w:top w:val="single" w:sz="2" w:space="0" w:color="5B9BD5"/>
              <w:right w:val="single" w:sz="2" w:space="0" w:color="5B9BD5"/>
            </w:tcBorders>
            <w:shd w:val="clear" w:color="5B9BD5" w:fill="5B9BD5"/>
            <w:vAlign w:val="center"/>
          </w:tcPr>
          <w:p w14:paraId="3289ED99" w14:textId="77777777" w:rsidR="001D3659" w:rsidRDefault="005F2F57">
            <w:pPr>
              <w:textAlignment w:val="center"/>
              <w:rPr>
                <w:b/>
                <w:color w:val="FFFFFF"/>
              </w:rPr>
            </w:pPr>
            <w:r>
              <w:rPr>
                <w:rFonts w:eastAsia="SimSun"/>
                <w:b/>
                <w:color w:val="FFFFFF"/>
                <w:lang w:val="en-US" w:eastAsia="zh-CN" w:bidi="ar"/>
              </w:rPr>
              <w:t>Resultado esperado</w:t>
            </w:r>
          </w:p>
        </w:tc>
      </w:tr>
      <w:tr w:rsidR="001D3659" w14:paraId="2EA2288B" w14:textId="77777777">
        <w:trPr>
          <w:trHeight w:val="600"/>
        </w:trPr>
        <w:tc>
          <w:tcPr>
            <w:tcW w:w="932" w:type="dxa"/>
            <w:vMerge w:val="restart"/>
            <w:shd w:val="clear" w:color="auto" w:fill="auto"/>
            <w:vAlign w:val="center"/>
          </w:tcPr>
          <w:p w14:paraId="18836818" w14:textId="77777777" w:rsidR="001D3659" w:rsidRDefault="005F2F57">
            <w:pPr>
              <w:jc w:val="center"/>
              <w:textAlignment w:val="center"/>
              <w:rPr>
                <w:color w:val="000000"/>
              </w:rPr>
            </w:pPr>
            <w:r>
              <w:rPr>
                <w:rFonts w:eastAsia="SimSun"/>
                <w:color w:val="000000"/>
                <w:lang w:val="en-US" w:eastAsia="zh-CN" w:bidi="ar"/>
              </w:rPr>
              <w:t>CT2</w:t>
            </w:r>
          </w:p>
        </w:tc>
        <w:tc>
          <w:tcPr>
            <w:tcW w:w="2980" w:type="dxa"/>
            <w:vMerge w:val="restart"/>
            <w:shd w:val="clear" w:color="auto" w:fill="auto"/>
            <w:vAlign w:val="center"/>
          </w:tcPr>
          <w:p w14:paraId="043D28E1" w14:textId="77777777" w:rsidR="001D3659" w:rsidRDefault="005F2F57">
            <w:pPr>
              <w:jc w:val="center"/>
              <w:textAlignment w:val="center"/>
              <w:rPr>
                <w:color w:val="000000"/>
              </w:rPr>
            </w:pPr>
            <w:r>
              <w:rPr>
                <w:rFonts w:eastAsia="SimSun"/>
                <w:color w:val="000000"/>
                <w:lang w:val="en-US" w:eastAsia="zh-CN" w:bidi="ar"/>
              </w:rPr>
              <w:t xml:space="preserve">Cenário de Teste </w:t>
            </w:r>
            <w:proofErr w:type="gramStart"/>
            <w:r>
              <w:rPr>
                <w:rFonts w:eastAsia="SimSun"/>
                <w:color w:val="000000"/>
                <w:lang w:val="en-US" w:eastAsia="zh-CN" w:bidi="ar"/>
              </w:rPr>
              <w:t>2 :Esta</w:t>
            </w:r>
            <w:proofErr w:type="gramEnd"/>
            <w:r>
              <w:rPr>
                <w:rFonts w:eastAsia="SimSun"/>
                <w:color w:val="000000"/>
                <w:lang w:val="en-US" w:eastAsia="zh-CN" w:bidi="ar"/>
              </w:rPr>
              <w:t xml:space="preserve">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14:paraId="3955F025" w14:textId="77777777" w:rsidR="001D3659" w:rsidRDefault="005F2F57">
            <w:pPr>
              <w:ind w:left="0"/>
              <w:textAlignment w:val="center"/>
              <w:rPr>
                <w:color w:val="000000"/>
              </w:rPr>
            </w:pPr>
            <w:r>
              <w:rPr>
                <w:rFonts w:eastAsia="SimSun"/>
                <w:color w:val="000000"/>
                <w:lang w:val="en-US" w:eastAsia="zh-CN" w:bidi="ar"/>
              </w:rPr>
              <w:t>P0 - Estr. Mun. Martins Guimarães, 1050 - Vila Tesouro</w:t>
            </w:r>
          </w:p>
        </w:tc>
        <w:tc>
          <w:tcPr>
            <w:tcW w:w="2108" w:type="dxa"/>
            <w:vMerge w:val="restart"/>
            <w:shd w:val="clear" w:color="auto" w:fill="auto"/>
            <w:vAlign w:val="center"/>
          </w:tcPr>
          <w:p w14:paraId="30EA7BF5" w14:textId="77777777" w:rsidR="001D3659" w:rsidRDefault="005F2F57">
            <w:pPr>
              <w:jc w:val="center"/>
              <w:textAlignment w:val="center"/>
              <w:rPr>
                <w:color w:val="000000"/>
              </w:rPr>
            </w:pPr>
            <w:r>
              <w:rPr>
                <w:rFonts w:eastAsia="SimSun"/>
                <w:color w:val="000000"/>
                <w:lang w:val="en-US" w:eastAsia="zh-CN" w:bidi="ar"/>
              </w:rPr>
              <w:t>P0 -&gt; P4 -&gt; P8-&gt; P5 -&gt; P1 -&gt;P7 -&gt; P6 -&gt; P3 -&gt; P2 -</w:t>
            </w:r>
            <w:proofErr w:type="gramStart"/>
            <w:r>
              <w:rPr>
                <w:rFonts w:eastAsia="SimSun"/>
                <w:color w:val="000000"/>
                <w:lang w:val="en-US" w:eastAsia="zh-CN" w:bidi="ar"/>
              </w:rPr>
              <w:t>&gt;  P</w:t>
            </w:r>
            <w:proofErr w:type="gramEnd"/>
            <w:r>
              <w:rPr>
                <w:rFonts w:eastAsia="SimSun"/>
                <w:color w:val="000000"/>
                <w:lang w:val="en-US" w:eastAsia="zh-CN" w:bidi="ar"/>
              </w:rPr>
              <w:t xml:space="preserve">0 </w:t>
            </w:r>
          </w:p>
        </w:tc>
      </w:tr>
      <w:tr w:rsidR="001D3659" w14:paraId="79086811" w14:textId="77777777">
        <w:trPr>
          <w:trHeight w:val="600"/>
        </w:trPr>
        <w:tc>
          <w:tcPr>
            <w:tcW w:w="932" w:type="dxa"/>
            <w:vMerge/>
            <w:shd w:val="clear" w:color="auto" w:fill="auto"/>
            <w:vAlign w:val="center"/>
          </w:tcPr>
          <w:p w14:paraId="1DFA1B5D" w14:textId="77777777" w:rsidR="001D3659" w:rsidRDefault="001D3659">
            <w:pPr>
              <w:jc w:val="center"/>
              <w:rPr>
                <w:color w:val="000000"/>
              </w:rPr>
            </w:pPr>
          </w:p>
        </w:tc>
        <w:tc>
          <w:tcPr>
            <w:tcW w:w="2980" w:type="dxa"/>
            <w:vMerge/>
            <w:shd w:val="clear" w:color="auto" w:fill="auto"/>
            <w:vAlign w:val="center"/>
          </w:tcPr>
          <w:p w14:paraId="1EF88179" w14:textId="77777777" w:rsidR="001D3659" w:rsidRDefault="001D3659">
            <w:pPr>
              <w:jc w:val="center"/>
              <w:rPr>
                <w:color w:val="000000"/>
              </w:rPr>
            </w:pPr>
          </w:p>
        </w:tc>
        <w:tc>
          <w:tcPr>
            <w:tcW w:w="2644" w:type="dxa"/>
            <w:shd w:val="clear" w:color="auto" w:fill="auto"/>
            <w:vAlign w:val="center"/>
          </w:tcPr>
          <w:p w14:paraId="3E8BCBC2" w14:textId="77777777" w:rsidR="001D3659" w:rsidRDefault="005F2F57">
            <w:pPr>
              <w:ind w:left="0"/>
              <w:textAlignment w:val="center"/>
              <w:rPr>
                <w:color w:val="000000"/>
              </w:rPr>
            </w:pPr>
            <w:r>
              <w:rPr>
                <w:rFonts w:eastAsia="SimSun"/>
                <w:color w:val="000000"/>
                <w:lang w:val="en-US" w:eastAsia="zh-CN" w:bidi="ar"/>
              </w:rPr>
              <w:t xml:space="preserve">P1 </w:t>
            </w:r>
            <w:proofErr w:type="gramStart"/>
            <w:r>
              <w:rPr>
                <w:rFonts w:eastAsia="SimSun"/>
                <w:color w:val="000000"/>
                <w:lang w:val="en-US" w:eastAsia="zh-CN" w:bidi="ar"/>
              </w:rPr>
              <w:t>-  Av.</w:t>
            </w:r>
            <w:proofErr w:type="gramEnd"/>
            <w:r>
              <w:rPr>
                <w:rFonts w:eastAsia="SimSun"/>
                <w:color w:val="000000"/>
                <w:lang w:val="en-US" w:eastAsia="zh-CN" w:bidi="ar"/>
              </w:rPr>
              <w:t xml:space="preserve"> São João, 2200 - Jardim das Colinas</w:t>
            </w:r>
          </w:p>
        </w:tc>
        <w:tc>
          <w:tcPr>
            <w:tcW w:w="2108" w:type="dxa"/>
            <w:vMerge/>
            <w:shd w:val="clear" w:color="auto" w:fill="auto"/>
            <w:vAlign w:val="center"/>
          </w:tcPr>
          <w:p w14:paraId="1414B249" w14:textId="77777777" w:rsidR="001D3659" w:rsidRDefault="001D3659">
            <w:pPr>
              <w:jc w:val="center"/>
              <w:rPr>
                <w:color w:val="000000"/>
              </w:rPr>
            </w:pPr>
          </w:p>
        </w:tc>
      </w:tr>
      <w:tr w:rsidR="001D3659" w14:paraId="374101ED" w14:textId="77777777">
        <w:trPr>
          <w:trHeight w:val="900"/>
        </w:trPr>
        <w:tc>
          <w:tcPr>
            <w:tcW w:w="932" w:type="dxa"/>
            <w:vMerge/>
            <w:shd w:val="clear" w:color="auto" w:fill="auto"/>
            <w:vAlign w:val="center"/>
          </w:tcPr>
          <w:p w14:paraId="528D544D" w14:textId="77777777" w:rsidR="001D3659" w:rsidRDefault="001D3659">
            <w:pPr>
              <w:jc w:val="center"/>
              <w:rPr>
                <w:color w:val="000000"/>
              </w:rPr>
            </w:pPr>
          </w:p>
        </w:tc>
        <w:tc>
          <w:tcPr>
            <w:tcW w:w="2980" w:type="dxa"/>
            <w:vMerge/>
            <w:shd w:val="clear" w:color="auto" w:fill="auto"/>
            <w:vAlign w:val="center"/>
          </w:tcPr>
          <w:p w14:paraId="12E7FF31" w14:textId="77777777" w:rsidR="001D3659" w:rsidRDefault="001D3659">
            <w:pPr>
              <w:jc w:val="center"/>
              <w:rPr>
                <w:color w:val="000000"/>
              </w:rPr>
            </w:pPr>
          </w:p>
        </w:tc>
        <w:tc>
          <w:tcPr>
            <w:tcW w:w="2644" w:type="dxa"/>
            <w:shd w:val="clear" w:color="auto" w:fill="auto"/>
            <w:vAlign w:val="center"/>
          </w:tcPr>
          <w:p w14:paraId="6935BFE2" w14:textId="77777777" w:rsidR="001D3659" w:rsidRDefault="005F2F57">
            <w:pPr>
              <w:ind w:left="0"/>
              <w:textAlignment w:val="center"/>
              <w:rPr>
                <w:color w:val="000000"/>
              </w:rPr>
            </w:pPr>
            <w:r>
              <w:rPr>
                <w:rFonts w:eastAsia="SimSun"/>
                <w:color w:val="000000"/>
                <w:lang w:val="en-US" w:eastAsia="zh-CN" w:bidi="ar"/>
              </w:rPr>
              <w:t>P2 - Av. Dr. João Batista de Souza Soares, 3359 - Jardim Morumbi</w:t>
            </w:r>
          </w:p>
        </w:tc>
        <w:tc>
          <w:tcPr>
            <w:tcW w:w="2108" w:type="dxa"/>
            <w:vMerge/>
            <w:shd w:val="clear" w:color="auto" w:fill="auto"/>
            <w:vAlign w:val="center"/>
          </w:tcPr>
          <w:p w14:paraId="4E0F2D13" w14:textId="77777777" w:rsidR="001D3659" w:rsidRDefault="001D3659">
            <w:pPr>
              <w:jc w:val="center"/>
              <w:rPr>
                <w:color w:val="000000"/>
              </w:rPr>
            </w:pPr>
          </w:p>
        </w:tc>
      </w:tr>
      <w:tr w:rsidR="001D3659" w14:paraId="76031F28" w14:textId="77777777">
        <w:trPr>
          <w:trHeight w:val="600"/>
        </w:trPr>
        <w:tc>
          <w:tcPr>
            <w:tcW w:w="932" w:type="dxa"/>
            <w:vMerge/>
            <w:shd w:val="clear" w:color="auto" w:fill="auto"/>
            <w:vAlign w:val="center"/>
          </w:tcPr>
          <w:p w14:paraId="53F3BAA3" w14:textId="77777777" w:rsidR="001D3659" w:rsidRDefault="001D3659">
            <w:pPr>
              <w:jc w:val="center"/>
              <w:rPr>
                <w:color w:val="000000"/>
              </w:rPr>
            </w:pPr>
          </w:p>
        </w:tc>
        <w:tc>
          <w:tcPr>
            <w:tcW w:w="2980" w:type="dxa"/>
            <w:vMerge/>
            <w:shd w:val="clear" w:color="auto" w:fill="auto"/>
            <w:vAlign w:val="center"/>
          </w:tcPr>
          <w:p w14:paraId="484BDB60" w14:textId="77777777" w:rsidR="001D3659" w:rsidRDefault="001D3659">
            <w:pPr>
              <w:jc w:val="center"/>
              <w:rPr>
                <w:color w:val="000000"/>
              </w:rPr>
            </w:pPr>
          </w:p>
        </w:tc>
        <w:tc>
          <w:tcPr>
            <w:tcW w:w="2644" w:type="dxa"/>
            <w:shd w:val="clear" w:color="auto" w:fill="auto"/>
            <w:vAlign w:val="center"/>
          </w:tcPr>
          <w:p w14:paraId="212BDBC0" w14:textId="77777777" w:rsidR="001D3659" w:rsidRDefault="005F2F57">
            <w:pPr>
              <w:ind w:left="0"/>
              <w:textAlignment w:val="center"/>
              <w:rPr>
                <w:color w:val="000000"/>
              </w:rPr>
            </w:pPr>
            <w:r>
              <w:rPr>
                <w:rFonts w:eastAsia="SimSun"/>
                <w:color w:val="000000"/>
                <w:lang w:val="en-US" w:eastAsia="zh-CN" w:bidi="ar"/>
              </w:rPr>
              <w:t>P3 - Av. Cassiopeia, 591 - Jardim Satélite</w:t>
            </w:r>
          </w:p>
        </w:tc>
        <w:tc>
          <w:tcPr>
            <w:tcW w:w="2108" w:type="dxa"/>
            <w:vMerge/>
            <w:shd w:val="clear" w:color="auto" w:fill="auto"/>
            <w:vAlign w:val="center"/>
          </w:tcPr>
          <w:p w14:paraId="2A9A217A" w14:textId="77777777" w:rsidR="001D3659" w:rsidRDefault="001D3659">
            <w:pPr>
              <w:jc w:val="center"/>
              <w:rPr>
                <w:color w:val="000000"/>
              </w:rPr>
            </w:pPr>
          </w:p>
        </w:tc>
      </w:tr>
      <w:tr w:rsidR="001D3659" w14:paraId="74DEF441" w14:textId="77777777">
        <w:trPr>
          <w:trHeight w:val="600"/>
        </w:trPr>
        <w:tc>
          <w:tcPr>
            <w:tcW w:w="932" w:type="dxa"/>
            <w:vMerge/>
            <w:shd w:val="clear" w:color="auto" w:fill="auto"/>
            <w:vAlign w:val="center"/>
          </w:tcPr>
          <w:p w14:paraId="70CF3990" w14:textId="77777777" w:rsidR="001D3659" w:rsidRDefault="001D3659">
            <w:pPr>
              <w:jc w:val="center"/>
              <w:rPr>
                <w:color w:val="000000"/>
              </w:rPr>
            </w:pPr>
          </w:p>
        </w:tc>
        <w:tc>
          <w:tcPr>
            <w:tcW w:w="2980" w:type="dxa"/>
            <w:vMerge/>
            <w:shd w:val="clear" w:color="auto" w:fill="auto"/>
            <w:vAlign w:val="center"/>
          </w:tcPr>
          <w:p w14:paraId="58E04937" w14:textId="77777777" w:rsidR="001D3659" w:rsidRDefault="001D3659">
            <w:pPr>
              <w:jc w:val="center"/>
              <w:rPr>
                <w:color w:val="000000"/>
              </w:rPr>
            </w:pPr>
          </w:p>
        </w:tc>
        <w:tc>
          <w:tcPr>
            <w:tcW w:w="2644" w:type="dxa"/>
            <w:shd w:val="clear" w:color="auto" w:fill="auto"/>
            <w:vAlign w:val="center"/>
          </w:tcPr>
          <w:p w14:paraId="2F659F38" w14:textId="77777777" w:rsidR="001D3659" w:rsidRDefault="005F2F57">
            <w:pPr>
              <w:ind w:left="0"/>
              <w:textAlignment w:val="center"/>
              <w:rPr>
                <w:color w:val="000000"/>
              </w:rPr>
            </w:pPr>
            <w:r>
              <w:rPr>
                <w:rFonts w:eastAsia="SimSun"/>
                <w:color w:val="000000"/>
                <w:lang w:val="en-US" w:eastAsia="zh-CN" w:bidi="ar"/>
              </w:rPr>
              <w:t>P4 - Av. Pres. Juscelino Kubitschek, 6005</w:t>
            </w:r>
          </w:p>
        </w:tc>
        <w:tc>
          <w:tcPr>
            <w:tcW w:w="2108" w:type="dxa"/>
            <w:vMerge/>
            <w:shd w:val="clear" w:color="auto" w:fill="auto"/>
            <w:vAlign w:val="center"/>
          </w:tcPr>
          <w:p w14:paraId="6899F1D2" w14:textId="77777777" w:rsidR="001D3659" w:rsidRDefault="001D3659">
            <w:pPr>
              <w:jc w:val="center"/>
              <w:rPr>
                <w:color w:val="000000"/>
              </w:rPr>
            </w:pPr>
          </w:p>
        </w:tc>
      </w:tr>
      <w:tr w:rsidR="001D3659" w14:paraId="05A0762D" w14:textId="77777777">
        <w:trPr>
          <w:trHeight w:val="600"/>
        </w:trPr>
        <w:tc>
          <w:tcPr>
            <w:tcW w:w="932" w:type="dxa"/>
            <w:vMerge/>
            <w:shd w:val="clear" w:color="auto" w:fill="auto"/>
            <w:vAlign w:val="center"/>
          </w:tcPr>
          <w:p w14:paraId="284D6231" w14:textId="77777777" w:rsidR="001D3659" w:rsidRDefault="001D3659">
            <w:pPr>
              <w:jc w:val="center"/>
              <w:rPr>
                <w:color w:val="000000"/>
              </w:rPr>
            </w:pPr>
          </w:p>
        </w:tc>
        <w:tc>
          <w:tcPr>
            <w:tcW w:w="2980" w:type="dxa"/>
            <w:vMerge/>
            <w:shd w:val="clear" w:color="auto" w:fill="auto"/>
            <w:vAlign w:val="center"/>
          </w:tcPr>
          <w:p w14:paraId="3BBCBFF4" w14:textId="77777777" w:rsidR="001D3659" w:rsidRDefault="001D3659">
            <w:pPr>
              <w:jc w:val="center"/>
              <w:rPr>
                <w:color w:val="000000"/>
              </w:rPr>
            </w:pPr>
          </w:p>
        </w:tc>
        <w:tc>
          <w:tcPr>
            <w:tcW w:w="2644" w:type="dxa"/>
            <w:shd w:val="clear" w:color="auto" w:fill="auto"/>
            <w:vAlign w:val="center"/>
          </w:tcPr>
          <w:p w14:paraId="531CB86D" w14:textId="77777777" w:rsidR="001D3659" w:rsidRDefault="005F2F57">
            <w:pPr>
              <w:ind w:left="0"/>
              <w:textAlignment w:val="center"/>
              <w:rPr>
                <w:color w:val="000000"/>
              </w:rPr>
            </w:pPr>
            <w:r>
              <w:rPr>
                <w:rFonts w:eastAsia="SimSun"/>
                <w:color w:val="000000"/>
                <w:lang w:val="en-US" w:eastAsia="zh-CN" w:bidi="ar"/>
              </w:rPr>
              <w:t>P5 - R. Claudino Pinto, 29 - Centro</w:t>
            </w:r>
          </w:p>
        </w:tc>
        <w:tc>
          <w:tcPr>
            <w:tcW w:w="2108" w:type="dxa"/>
            <w:vMerge/>
            <w:shd w:val="clear" w:color="auto" w:fill="auto"/>
            <w:vAlign w:val="center"/>
          </w:tcPr>
          <w:p w14:paraId="0FDBFDB3" w14:textId="77777777" w:rsidR="001D3659" w:rsidRDefault="001D3659">
            <w:pPr>
              <w:jc w:val="center"/>
              <w:rPr>
                <w:color w:val="000000"/>
              </w:rPr>
            </w:pPr>
          </w:p>
        </w:tc>
      </w:tr>
      <w:tr w:rsidR="001D3659" w14:paraId="778E01E2" w14:textId="77777777">
        <w:trPr>
          <w:trHeight w:val="600"/>
        </w:trPr>
        <w:tc>
          <w:tcPr>
            <w:tcW w:w="932" w:type="dxa"/>
            <w:vMerge/>
            <w:shd w:val="clear" w:color="auto" w:fill="auto"/>
            <w:vAlign w:val="center"/>
          </w:tcPr>
          <w:p w14:paraId="77E24E06" w14:textId="77777777" w:rsidR="001D3659" w:rsidRDefault="001D3659">
            <w:pPr>
              <w:jc w:val="center"/>
              <w:rPr>
                <w:color w:val="000000"/>
              </w:rPr>
            </w:pPr>
          </w:p>
        </w:tc>
        <w:tc>
          <w:tcPr>
            <w:tcW w:w="2980" w:type="dxa"/>
            <w:vMerge/>
            <w:shd w:val="clear" w:color="auto" w:fill="auto"/>
            <w:vAlign w:val="center"/>
          </w:tcPr>
          <w:p w14:paraId="3FD8266E" w14:textId="77777777" w:rsidR="001D3659" w:rsidRDefault="001D3659">
            <w:pPr>
              <w:jc w:val="center"/>
              <w:rPr>
                <w:color w:val="000000"/>
              </w:rPr>
            </w:pPr>
          </w:p>
        </w:tc>
        <w:tc>
          <w:tcPr>
            <w:tcW w:w="2644" w:type="dxa"/>
            <w:shd w:val="clear" w:color="auto" w:fill="auto"/>
            <w:vAlign w:val="center"/>
          </w:tcPr>
          <w:p w14:paraId="62471350" w14:textId="77777777" w:rsidR="001D3659" w:rsidRDefault="005F2F57">
            <w:pPr>
              <w:ind w:left="0"/>
              <w:textAlignment w:val="center"/>
              <w:rPr>
                <w:color w:val="000000"/>
              </w:rPr>
            </w:pPr>
            <w:r>
              <w:rPr>
                <w:rFonts w:eastAsia="SimSun"/>
                <w:color w:val="000000"/>
                <w:lang w:val="en-US" w:eastAsia="zh-CN" w:bidi="ar"/>
              </w:rPr>
              <w:t>P6 - Av. Andrômeda, 227 - Jardim Satélite</w:t>
            </w:r>
          </w:p>
        </w:tc>
        <w:tc>
          <w:tcPr>
            <w:tcW w:w="2108" w:type="dxa"/>
            <w:vMerge/>
            <w:shd w:val="clear" w:color="auto" w:fill="auto"/>
            <w:vAlign w:val="center"/>
          </w:tcPr>
          <w:p w14:paraId="5BBCDD98" w14:textId="77777777" w:rsidR="001D3659" w:rsidRDefault="001D3659">
            <w:pPr>
              <w:jc w:val="center"/>
              <w:rPr>
                <w:color w:val="000000"/>
              </w:rPr>
            </w:pPr>
          </w:p>
        </w:tc>
      </w:tr>
      <w:tr w:rsidR="001D3659" w14:paraId="17D9C524" w14:textId="77777777">
        <w:trPr>
          <w:trHeight w:val="600"/>
        </w:trPr>
        <w:tc>
          <w:tcPr>
            <w:tcW w:w="932" w:type="dxa"/>
            <w:vMerge/>
            <w:shd w:val="clear" w:color="auto" w:fill="auto"/>
            <w:vAlign w:val="center"/>
          </w:tcPr>
          <w:p w14:paraId="1DEB29FF" w14:textId="77777777" w:rsidR="001D3659" w:rsidRDefault="001D3659">
            <w:pPr>
              <w:jc w:val="center"/>
              <w:rPr>
                <w:color w:val="000000"/>
              </w:rPr>
            </w:pPr>
          </w:p>
        </w:tc>
        <w:tc>
          <w:tcPr>
            <w:tcW w:w="2980" w:type="dxa"/>
            <w:vMerge/>
            <w:shd w:val="clear" w:color="auto" w:fill="auto"/>
            <w:vAlign w:val="center"/>
          </w:tcPr>
          <w:p w14:paraId="61B6EEE1" w14:textId="77777777" w:rsidR="001D3659" w:rsidRDefault="001D3659">
            <w:pPr>
              <w:jc w:val="center"/>
              <w:rPr>
                <w:color w:val="000000"/>
              </w:rPr>
            </w:pPr>
          </w:p>
        </w:tc>
        <w:tc>
          <w:tcPr>
            <w:tcW w:w="2644" w:type="dxa"/>
            <w:shd w:val="clear" w:color="auto" w:fill="auto"/>
            <w:vAlign w:val="center"/>
          </w:tcPr>
          <w:p w14:paraId="41F7265F" w14:textId="77777777" w:rsidR="001D3659" w:rsidRDefault="005F2F57">
            <w:pPr>
              <w:ind w:left="0"/>
              <w:textAlignment w:val="center"/>
              <w:rPr>
                <w:color w:val="000000"/>
              </w:rPr>
            </w:pPr>
            <w:r>
              <w:rPr>
                <w:rFonts w:eastAsia="SimSun"/>
                <w:color w:val="000000"/>
                <w:lang w:val="en-US" w:eastAsia="zh-CN" w:bidi="ar"/>
              </w:rPr>
              <w:t>P7 - Av. Cassiano Ricardo, 1501 - Jardim Alvorada</w:t>
            </w:r>
          </w:p>
        </w:tc>
        <w:tc>
          <w:tcPr>
            <w:tcW w:w="2108" w:type="dxa"/>
            <w:vMerge/>
            <w:shd w:val="clear" w:color="auto" w:fill="auto"/>
            <w:vAlign w:val="center"/>
          </w:tcPr>
          <w:p w14:paraId="4187F549" w14:textId="77777777" w:rsidR="001D3659" w:rsidRDefault="001D3659">
            <w:pPr>
              <w:jc w:val="center"/>
              <w:rPr>
                <w:color w:val="000000"/>
              </w:rPr>
            </w:pPr>
          </w:p>
        </w:tc>
      </w:tr>
      <w:tr w:rsidR="001D3659" w14:paraId="7EB517F0" w14:textId="77777777">
        <w:trPr>
          <w:trHeight w:val="600"/>
        </w:trPr>
        <w:tc>
          <w:tcPr>
            <w:tcW w:w="932" w:type="dxa"/>
            <w:vMerge/>
            <w:shd w:val="clear" w:color="auto" w:fill="auto"/>
            <w:vAlign w:val="center"/>
          </w:tcPr>
          <w:p w14:paraId="186CC4D5" w14:textId="77777777" w:rsidR="001D3659" w:rsidRDefault="001D3659">
            <w:pPr>
              <w:jc w:val="center"/>
              <w:rPr>
                <w:color w:val="000000"/>
              </w:rPr>
            </w:pPr>
          </w:p>
        </w:tc>
        <w:tc>
          <w:tcPr>
            <w:tcW w:w="2980" w:type="dxa"/>
            <w:vMerge/>
            <w:shd w:val="clear" w:color="auto" w:fill="auto"/>
            <w:vAlign w:val="center"/>
          </w:tcPr>
          <w:p w14:paraId="1FC7CF2F" w14:textId="77777777" w:rsidR="001D3659" w:rsidRDefault="001D3659">
            <w:pPr>
              <w:jc w:val="center"/>
              <w:rPr>
                <w:color w:val="000000"/>
              </w:rPr>
            </w:pPr>
          </w:p>
        </w:tc>
        <w:tc>
          <w:tcPr>
            <w:tcW w:w="2644" w:type="dxa"/>
            <w:shd w:val="clear" w:color="auto" w:fill="auto"/>
            <w:vAlign w:val="center"/>
          </w:tcPr>
          <w:p w14:paraId="4F641391" w14:textId="77777777" w:rsidR="001D3659" w:rsidRDefault="005F2F57">
            <w:pPr>
              <w:ind w:left="0"/>
              <w:textAlignment w:val="center"/>
              <w:rPr>
                <w:color w:val="000000"/>
              </w:rPr>
            </w:pPr>
            <w:r>
              <w:rPr>
                <w:rFonts w:eastAsia="SimSun"/>
                <w:color w:val="000000"/>
                <w:lang w:val="en-US" w:eastAsia="zh-CN" w:bidi="ar"/>
              </w:rPr>
              <w:t>P8 - Av. Nair Toledo de Mira, 4496 - Jardim Paulista</w:t>
            </w:r>
          </w:p>
        </w:tc>
        <w:tc>
          <w:tcPr>
            <w:tcW w:w="2108" w:type="dxa"/>
            <w:vMerge/>
            <w:shd w:val="clear" w:color="auto" w:fill="auto"/>
            <w:vAlign w:val="center"/>
          </w:tcPr>
          <w:p w14:paraId="4D4F852E" w14:textId="77777777" w:rsidR="001D3659" w:rsidRDefault="001D3659">
            <w:pPr>
              <w:jc w:val="center"/>
              <w:rPr>
                <w:color w:val="000000"/>
              </w:rPr>
            </w:pPr>
          </w:p>
        </w:tc>
      </w:tr>
      <w:tr w:rsidR="001D3659" w14:paraId="3492CC78" w14:textId="77777777">
        <w:trPr>
          <w:trHeight w:val="600"/>
        </w:trPr>
        <w:tc>
          <w:tcPr>
            <w:tcW w:w="932" w:type="dxa"/>
            <w:vMerge/>
            <w:shd w:val="clear" w:color="auto" w:fill="auto"/>
            <w:vAlign w:val="center"/>
          </w:tcPr>
          <w:p w14:paraId="0464576A" w14:textId="77777777" w:rsidR="001D3659" w:rsidRDefault="001D3659">
            <w:pPr>
              <w:jc w:val="center"/>
              <w:rPr>
                <w:color w:val="000000"/>
              </w:rPr>
            </w:pPr>
          </w:p>
        </w:tc>
        <w:tc>
          <w:tcPr>
            <w:tcW w:w="2980" w:type="dxa"/>
            <w:vMerge/>
            <w:shd w:val="clear" w:color="auto" w:fill="auto"/>
            <w:vAlign w:val="center"/>
          </w:tcPr>
          <w:p w14:paraId="187A2F7D" w14:textId="77777777" w:rsidR="001D3659" w:rsidRDefault="001D3659">
            <w:pPr>
              <w:jc w:val="center"/>
              <w:rPr>
                <w:color w:val="000000"/>
              </w:rPr>
            </w:pPr>
          </w:p>
        </w:tc>
        <w:tc>
          <w:tcPr>
            <w:tcW w:w="2644" w:type="dxa"/>
            <w:shd w:val="clear" w:color="auto" w:fill="auto"/>
            <w:vAlign w:val="center"/>
          </w:tcPr>
          <w:p w14:paraId="227C87CF" w14:textId="77777777" w:rsidR="001D3659" w:rsidRDefault="005F2F57">
            <w:pPr>
              <w:ind w:left="0"/>
              <w:textAlignment w:val="center"/>
              <w:rPr>
                <w:color w:val="000000"/>
              </w:rPr>
            </w:pPr>
            <w:r>
              <w:rPr>
                <w:rFonts w:eastAsia="SimSun"/>
                <w:color w:val="000000"/>
                <w:lang w:val="en-US" w:eastAsia="zh-CN" w:bidi="ar"/>
              </w:rPr>
              <w:t>P0 - Estr. Mun. Martins Guimarães, 1050 - Vila Tesouro</w:t>
            </w:r>
          </w:p>
        </w:tc>
        <w:tc>
          <w:tcPr>
            <w:tcW w:w="2108" w:type="dxa"/>
            <w:vMerge/>
            <w:shd w:val="clear" w:color="auto" w:fill="auto"/>
            <w:vAlign w:val="center"/>
          </w:tcPr>
          <w:p w14:paraId="1E72C8EC" w14:textId="77777777" w:rsidR="001D3659" w:rsidRDefault="001D3659">
            <w:pPr>
              <w:jc w:val="center"/>
              <w:rPr>
                <w:color w:val="000000"/>
              </w:rPr>
            </w:pPr>
          </w:p>
        </w:tc>
      </w:tr>
    </w:tbl>
    <w:p w14:paraId="7EBADD0C" w14:textId="77777777" w:rsidR="001D3659" w:rsidRDefault="005F2F57" w:rsidP="001F44F6">
      <w:pPr>
        <w:autoSpaceDE w:val="0"/>
        <w:autoSpaceDN w:val="0"/>
        <w:adjustRightInd w:val="0"/>
        <w:spacing w:after="0" w:line="360" w:lineRule="auto"/>
        <w:ind w:left="289"/>
        <w:jc w:val="both"/>
        <w:rPr>
          <w:sz w:val="20"/>
        </w:rPr>
        <w:pPrChange w:id="869" w:author="JORGE TODOE MATSUSHIMA" w:date="2018-12-01T14:42:00Z">
          <w:pPr>
            <w:autoSpaceDE w:val="0"/>
            <w:autoSpaceDN w:val="0"/>
            <w:adjustRightInd w:val="0"/>
            <w:spacing w:line="360" w:lineRule="auto"/>
            <w:jc w:val="both"/>
          </w:pPr>
        </w:pPrChange>
      </w:pPr>
      <w:r>
        <w:rPr>
          <w:sz w:val="20"/>
        </w:rPr>
        <w:t>Fonte: O Autor (2018)</w:t>
      </w:r>
    </w:p>
    <w:p w14:paraId="61BF242C" w14:textId="77777777" w:rsidR="001D3659" w:rsidRDefault="001D3659">
      <w:pPr>
        <w:autoSpaceDE w:val="0"/>
        <w:autoSpaceDN w:val="0"/>
        <w:adjustRightInd w:val="0"/>
        <w:spacing w:line="360" w:lineRule="auto"/>
        <w:jc w:val="both"/>
        <w:rPr>
          <w:sz w:val="20"/>
        </w:rPr>
      </w:pPr>
    </w:p>
    <w:p w14:paraId="7CDB8DEA" w14:textId="77777777" w:rsidR="001D3659" w:rsidRDefault="005F2F57" w:rsidP="001A67E5">
      <w:pPr>
        <w:autoSpaceDE w:val="0"/>
        <w:autoSpaceDN w:val="0"/>
        <w:adjustRightInd w:val="0"/>
        <w:spacing w:after="0" w:line="360" w:lineRule="auto"/>
        <w:ind w:left="289" w:firstLine="697"/>
        <w:jc w:val="both"/>
        <w:rPr>
          <w:sz w:val="20"/>
        </w:rPr>
        <w:pPrChange w:id="870" w:author="JORGE TODOE MATSUSHIMA" w:date="2018-12-01T12:32:00Z">
          <w:pPr>
            <w:autoSpaceDE w:val="0"/>
            <w:autoSpaceDN w:val="0"/>
            <w:adjustRightInd w:val="0"/>
            <w:spacing w:line="360" w:lineRule="auto"/>
            <w:ind w:firstLine="697"/>
            <w:jc w:val="both"/>
          </w:pPr>
        </w:pPrChange>
      </w:pPr>
      <w:r>
        <w:t>A Figura 78 apresenta a Rota gerada pelo Google Maps após a inserção dos pontos conforme a ordem apresentada na Tabela 57.</w:t>
      </w:r>
    </w:p>
    <w:p w14:paraId="0DE0335C" w14:textId="77777777" w:rsidR="001D3659" w:rsidRDefault="001D3659">
      <w:pPr>
        <w:autoSpaceDE w:val="0"/>
        <w:autoSpaceDN w:val="0"/>
        <w:adjustRightInd w:val="0"/>
        <w:spacing w:line="360" w:lineRule="auto"/>
        <w:ind w:firstLine="697"/>
        <w:jc w:val="both"/>
        <w:rPr>
          <w:sz w:val="20"/>
        </w:rPr>
        <w:sectPr w:rsidR="001D3659">
          <w:type w:val="continuous"/>
          <w:pgSz w:w="11907" w:h="16840"/>
          <w:pgMar w:top="1701" w:right="1134" w:bottom="1134" w:left="1701" w:header="1134" w:footer="1134" w:gutter="0"/>
          <w:cols w:space="720"/>
          <w:docGrid w:linePitch="326"/>
        </w:sectPr>
      </w:pPr>
    </w:p>
    <w:p w14:paraId="6D1F12E1" w14:textId="77777777" w:rsidR="001D3659" w:rsidRDefault="005F2F57">
      <w:pPr>
        <w:pStyle w:val="Legenda"/>
        <w:jc w:val="center"/>
        <w:rPr>
          <w:sz w:val="24"/>
          <w:szCs w:val="24"/>
          <w:lang w:val="en-US"/>
        </w:rPr>
      </w:pPr>
      <w:r>
        <w:rPr>
          <w:sz w:val="24"/>
          <w:szCs w:val="24"/>
        </w:rPr>
        <w:lastRenderedPageBreak/>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78</w:t>
      </w:r>
      <w:r>
        <w:rPr>
          <w:sz w:val="24"/>
          <w:szCs w:val="24"/>
        </w:rPr>
        <w:fldChar w:fldCharType="end"/>
      </w:r>
      <w:bookmarkStart w:id="871" w:name="_Toc23920"/>
      <w:r>
        <w:rPr>
          <w:sz w:val="24"/>
          <w:szCs w:val="24"/>
        </w:rPr>
        <w:t>. Caso de Testes 2 - Rota Gerada pelo Google Maps</w:t>
      </w:r>
      <w:r>
        <w:rPr>
          <w:sz w:val="24"/>
          <w:szCs w:val="24"/>
          <w:lang w:val="en-US"/>
        </w:rPr>
        <w:t>.</w:t>
      </w:r>
      <w:bookmarkEnd w:id="871"/>
    </w:p>
    <w:p w14:paraId="5C24465C" w14:textId="77777777" w:rsidR="001D3659" w:rsidRDefault="005F2F57" w:rsidP="001E062F">
      <w:pPr>
        <w:autoSpaceDE w:val="0"/>
        <w:autoSpaceDN w:val="0"/>
        <w:adjustRightInd w:val="0"/>
        <w:spacing w:after="0" w:line="360" w:lineRule="auto"/>
        <w:ind w:leftChars="50" w:left="120"/>
        <w:jc w:val="center"/>
        <w:pPrChange w:id="872" w:author="JORGE TODOE MATSUSHIMA" w:date="2018-12-01T15:00:00Z">
          <w:pPr>
            <w:autoSpaceDE w:val="0"/>
            <w:autoSpaceDN w:val="0"/>
            <w:adjustRightInd w:val="0"/>
            <w:spacing w:line="360" w:lineRule="auto"/>
            <w:ind w:leftChars="50" w:left="120"/>
            <w:jc w:val="center"/>
          </w:pPr>
        </w:pPrChange>
      </w:pPr>
      <w:r>
        <w:rPr>
          <w:noProof/>
        </w:rPr>
        <w:drawing>
          <wp:inline distT="0" distB="0" distL="114300" distR="114300" wp14:anchorId="0BA978CD" wp14:editId="7F8BF675">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103"/>
                    <a:stretch>
                      <a:fillRect/>
                    </a:stretch>
                  </pic:blipFill>
                  <pic:spPr>
                    <a:xfrm>
                      <a:off x="0" y="0"/>
                      <a:ext cx="1840865" cy="3233420"/>
                    </a:xfrm>
                    <a:prstGeom prst="rect">
                      <a:avLst/>
                    </a:prstGeom>
                    <a:ln>
                      <a:solidFill>
                        <a:schemeClr val="tx1"/>
                      </a:solidFill>
                    </a:ln>
                  </pic:spPr>
                </pic:pic>
              </a:graphicData>
            </a:graphic>
          </wp:inline>
        </w:drawing>
      </w:r>
    </w:p>
    <w:p w14:paraId="76AC24BD" w14:textId="77777777" w:rsidR="001D3659" w:rsidRDefault="005F2F57" w:rsidP="001F44F6">
      <w:pPr>
        <w:autoSpaceDE w:val="0"/>
        <w:autoSpaceDN w:val="0"/>
        <w:adjustRightInd w:val="0"/>
        <w:spacing w:after="0" w:line="360" w:lineRule="auto"/>
        <w:ind w:left="289"/>
        <w:jc w:val="both"/>
        <w:rPr>
          <w:sz w:val="20"/>
        </w:rPr>
        <w:pPrChange w:id="873" w:author="JORGE TODOE MATSUSHIMA" w:date="2018-12-01T14:42:00Z">
          <w:pPr>
            <w:autoSpaceDE w:val="0"/>
            <w:autoSpaceDN w:val="0"/>
            <w:adjustRightInd w:val="0"/>
            <w:spacing w:line="360" w:lineRule="auto"/>
            <w:jc w:val="both"/>
          </w:pPr>
        </w:pPrChange>
      </w:pPr>
      <w:r>
        <w:rPr>
          <w:sz w:val="20"/>
        </w:rPr>
        <w:t>Fonte: O Autor (2018)</w:t>
      </w:r>
    </w:p>
    <w:p w14:paraId="450A6763" w14:textId="77777777" w:rsidR="001D3659" w:rsidRDefault="005F2F57" w:rsidP="001A67E5">
      <w:pPr>
        <w:autoSpaceDE w:val="0"/>
        <w:autoSpaceDN w:val="0"/>
        <w:adjustRightInd w:val="0"/>
        <w:spacing w:after="0" w:line="360" w:lineRule="auto"/>
        <w:ind w:left="289" w:firstLine="697"/>
        <w:jc w:val="both"/>
        <w:pPrChange w:id="874" w:author="JORGE TODOE MATSUSHIMA" w:date="2018-12-01T12:32:00Z">
          <w:pPr>
            <w:autoSpaceDE w:val="0"/>
            <w:autoSpaceDN w:val="0"/>
            <w:adjustRightInd w:val="0"/>
            <w:spacing w:line="360" w:lineRule="auto"/>
            <w:ind w:firstLine="697"/>
            <w:jc w:val="both"/>
          </w:pPr>
        </w:pPrChange>
      </w:pPr>
      <w:r>
        <w:t>A Figura 79 apresenta a Rota que foi gerada com a Otimização do algoritmo Desenvolvido no Projeto. No lado esquerdo da imagem, é a tela de consulta a rota Gerada do Software e do lado direito é ela aberta no Google Maps.</w:t>
      </w:r>
    </w:p>
    <w:p w14:paraId="3B2D1D34"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79</w:t>
      </w:r>
      <w:r>
        <w:rPr>
          <w:sz w:val="24"/>
          <w:szCs w:val="24"/>
        </w:rPr>
        <w:fldChar w:fldCharType="end"/>
      </w:r>
      <w:bookmarkStart w:id="875" w:name="_Toc14791"/>
      <w:r>
        <w:rPr>
          <w:sz w:val="24"/>
          <w:szCs w:val="24"/>
        </w:rPr>
        <w:t>. Caso de Testes 2 - Rota Gerada pelo SysRLog</w:t>
      </w:r>
      <w:r>
        <w:rPr>
          <w:sz w:val="24"/>
          <w:szCs w:val="24"/>
          <w:lang w:val="en-US"/>
        </w:rPr>
        <w:t>.</w:t>
      </w:r>
      <w:bookmarkEnd w:id="875"/>
    </w:p>
    <w:p w14:paraId="4CC61E5E" w14:textId="77777777" w:rsidR="001D3659" w:rsidRDefault="005F2F57" w:rsidP="001E062F">
      <w:pPr>
        <w:autoSpaceDE w:val="0"/>
        <w:autoSpaceDN w:val="0"/>
        <w:adjustRightInd w:val="0"/>
        <w:spacing w:after="0" w:line="360" w:lineRule="auto"/>
        <w:ind w:leftChars="50" w:left="120"/>
        <w:jc w:val="center"/>
        <w:pPrChange w:id="876" w:author="JORGE TODOE MATSUSHIMA" w:date="2018-12-01T15:00:00Z">
          <w:pPr>
            <w:autoSpaceDE w:val="0"/>
            <w:autoSpaceDN w:val="0"/>
            <w:adjustRightInd w:val="0"/>
            <w:spacing w:line="360" w:lineRule="auto"/>
            <w:ind w:leftChars="50" w:left="120"/>
            <w:jc w:val="center"/>
          </w:pPr>
        </w:pPrChange>
      </w:pPr>
      <w:r>
        <w:rPr>
          <w:noProof/>
        </w:rPr>
        <w:drawing>
          <wp:inline distT="0" distB="0" distL="114300" distR="114300" wp14:anchorId="377AEA3B" wp14:editId="0178998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104"/>
                    <a:stretch>
                      <a:fillRect/>
                    </a:stretch>
                  </pic:blipFill>
                  <pic:spPr>
                    <a:xfrm>
                      <a:off x="0" y="0"/>
                      <a:ext cx="4309745" cy="3609975"/>
                    </a:xfrm>
                    <a:prstGeom prst="rect">
                      <a:avLst/>
                    </a:prstGeom>
                    <a:ln>
                      <a:solidFill>
                        <a:schemeClr val="tx1"/>
                      </a:solidFill>
                    </a:ln>
                  </pic:spPr>
                </pic:pic>
              </a:graphicData>
            </a:graphic>
          </wp:inline>
        </w:drawing>
      </w:r>
    </w:p>
    <w:p w14:paraId="6787EB1D" w14:textId="77777777" w:rsidR="001D3659" w:rsidRDefault="005F2F57" w:rsidP="001F44F6">
      <w:pPr>
        <w:autoSpaceDE w:val="0"/>
        <w:autoSpaceDN w:val="0"/>
        <w:adjustRightInd w:val="0"/>
        <w:spacing w:after="0" w:line="360" w:lineRule="auto"/>
        <w:ind w:left="289"/>
        <w:jc w:val="both"/>
        <w:rPr>
          <w:sz w:val="20"/>
        </w:rPr>
        <w:pPrChange w:id="877" w:author="JORGE TODOE MATSUSHIMA" w:date="2018-12-01T14:42:00Z">
          <w:pPr>
            <w:autoSpaceDE w:val="0"/>
            <w:autoSpaceDN w:val="0"/>
            <w:adjustRightInd w:val="0"/>
            <w:spacing w:line="360" w:lineRule="auto"/>
            <w:jc w:val="both"/>
          </w:pPr>
        </w:pPrChange>
      </w:pPr>
      <w:r>
        <w:rPr>
          <w:sz w:val="20"/>
        </w:rPr>
        <w:lastRenderedPageBreak/>
        <w:t>Fonte: O Autor (2018)</w:t>
      </w:r>
    </w:p>
    <w:p w14:paraId="6453B81C" w14:textId="77777777" w:rsidR="001D3659" w:rsidRDefault="005F2F57" w:rsidP="001A67E5">
      <w:pPr>
        <w:autoSpaceDE w:val="0"/>
        <w:autoSpaceDN w:val="0"/>
        <w:adjustRightInd w:val="0"/>
        <w:spacing w:after="0" w:line="360" w:lineRule="auto"/>
        <w:ind w:left="289" w:firstLine="697"/>
        <w:jc w:val="both"/>
        <w:pPrChange w:id="878" w:author="JORGE TODOE MATSUSHIMA" w:date="2018-12-01T12:32:00Z">
          <w:pPr>
            <w:autoSpaceDE w:val="0"/>
            <w:autoSpaceDN w:val="0"/>
            <w:adjustRightInd w:val="0"/>
            <w:spacing w:line="360" w:lineRule="auto"/>
            <w:ind w:firstLine="697"/>
            <w:jc w:val="both"/>
          </w:pPr>
        </w:pPrChange>
      </w:pPr>
      <w: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14:paraId="7ACAFEAF"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58</w:t>
      </w:r>
      <w:r>
        <w:rPr>
          <w:sz w:val="24"/>
          <w:szCs w:val="24"/>
        </w:rPr>
        <w:fldChar w:fldCharType="end"/>
      </w:r>
      <w:bookmarkStart w:id="879" w:name="_Toc7646"/>
      <w:r>
        <w:rPr>
          <w:sz w:val="24"/>
          <w:szCs w:val="24"/>
        </w:rPr>
        <w:t xml:space="preserve">. </w:t>
      </w:r>
      <w:r>
        <w:rPr>
          <w:sz w:val="24"/>
          <w:szCs w:val="24"/>
          <w:lang w:val="en-US"/>
        </w:rPr>
        <w:t>Resultados Obtidos no Caso de Teste 2.</w:t>
      </w:r>
      <w:bookmarkEnd w:id="879"/>
    </w:p>
    <w:tbl>
      <w:tblPr>
        <w:tblW w:w="8797" w:type="dxa"/>
        <w:tblInd w:w="290" w:type="dxa"/>
        <w:tblLayout w:type="fixed"/>
        <w:tblCellMar>
          <w:top w:w="15" w:type="dxa"/>
          <w:left w:w="15" w:type="dxa"/>
          <w:bottom w:w="15" w:type="dxa"/>
          <w:right w:w="15" w:type="dxa"/>
        </w:tblCellMar>
        <w:tblLook w:val="04A0" w:firstRow="1" w:lastRow="0" w:firstColumn="1" w:lastColumn="0" w:noHBand="0" w:noVBand="1"/>
        <w:tblPrChange w:id="880" w:author="JORGE TODOE MATSUSHIMA" w:date="2018-12-01T15:02:00Z">
          <w:tblPr>
            <w:tblW w:w="7719" w:type="dxa"/>
            <w:tblInd w:w="290" w:type="dxa"/>
            <w:tblLayout w:type="fixed"/>
            <w:tblCellMar>
              <w:top w:w="15" w:type="dxa"/>
              <w:left w:w="15" w:type="dxa"/>
              <w:bottom w:w="15" w:type="dxa"/>
              <w:right w:w="15" w:type="dxa"/>
            </w:tblCellMar>
            <w:tblLook w:val="04A0" w:firstRow="1" w:lastRow="0" w:firstColumn="1" w:lastColumn="0" w:noHBand="0" w:noVBand="1"/>
          </w:tblPr>
        </w:tblPrChange>
      </w:tblPr>
      <w:tblGrid>
        <w:gridCol w:w="1993"/>
        <w:gridCol w:w="1418"/>
        <w:gridCol w:w="1701"/>
        <w:gridCol w:w="1559"/>
        <w:gridCol w:w="2126"/>
        <w:tblGridChange w:id="881">
          <w:tblGrid>
            <w:gridCol w:w="1719"/>
            <w:gridCol w:w="1310"/>
            <w:gridCol w:w="1400"/>
            <w:gridCol w:w="950"/>
            <w:gridCol w:w="2340"/>
          </w:tblGrid>
        </w:tblGridChange>
      </w:tblGrid>
      <w:tr w:rsidR="001D3659" w14:paraId="10A00B75" w14:textId="77777777" w:rsidTr="008332C9">
        <w:trPr>
          <w:trHeight w:val="470"/>
          <w:trPrChange w:id="882" w:author="JORGE TODOE MATSUSHIMA" w:date="2018-12-01T15:02:00Z">
            <w:trPr>
              <w:trHeight w:val="470"/>
            </w:trPr>
          </w:trPrChange>
        </w:trPr>
        <w:tc>
          <w:tcPr>
            <w:tcW w:w="8797" w:type="dxa"/>
            <w:gridSpan w:val="5"/>
            <w:tcBorders>
              <w:top w:val="single" w:sz="2" w:space="0" w:color="000000"/>
              <w:left w:val="single" w:sz="2" w:space="0" w:color="000000"/>
              <w:bottom w:val="single" w:sz="2" w:space="0" w:color="000000"/>
              <w:right w:val="single" w:sz="2" w:space="0" w:color="000000"/>
            </w:tcBorders>
            <w:shd w:val="clear" w:color="5B9BD5" w:fill="5B9BD5"/>
            <w:vAlign w:val="center"/>
            <w:tcPrChange w:id="883" w:author="JORGE TODOE MATSUSHIMA" w:date="2018-12-01T15:02:00Z">
              <w:tcPr>
                <w:tcW w:w="7719" w:type="dxa"/>
                <w:gridSpan w:val="5"/>
                <w:tcBorders>
                  <w:top w:val="single" w:sz="2" w:space="0" w:color="000000"/>
                  <w:left w:val="single" w:sz="2" w:space="0" w:color="000000"/>
                  <w:bottom w:val="single" w:sz="2" w:space="0" w:color="000000"/>
                  <w:right w:val="single" w:sz="2" w:space="0" w:color="000000"/>
                </w:tcBorders>
                <w:shd w:val="clear" w:color="5B9BD5" w:fill="5B9BD5"/>
                <w:vAlign w:val="center"/>
              </w:tcPr>
            </w:tcPrChange>
          </w:tcPr>
          <w:p w14:paraId="58996AB8" w14:textId="77777777" w:rsidR="001D3659" w:rsidRDefault="005F2F57">
            <w:pPr>
              <w:ind w:left="0"/>
              <w:jc w:val="both"/>
              <w:textAlignment w:val="center"/>
              <w:rPr>
                <w:b/>
                <w:color w:val="FFFFFF"/>
                <w:sz w:val="22"/>
                <w:szCs w:val="22"/>
              </w:rPr>
            </w:pPr>
            <w:r>
              <w:rPr>
                <w:rFonts w:eastAsia="SimSun"/>
                <w:b/>
                <w:color w:val="FFFFFF"/>
                <w:sz w:val="22"/>
                <w:szCs w:val="22"/>
                <w:lang w:val="en-US" w:eastAsia="zh-CN" w:bidi="ar"/>
              </w:rPr>
              <w:t>Resultado Roteirização - Caso de Teste 2 - Cidade de São José dos Campos</w:t>
            </w:r>
          </w:p>
        </w:tc>
      </w:tr>
      <w:tr w:rsidR="001D3659" w14:paraId="516DA284" w14:textId="77777777" w:rsidTr="008332C9">
        <w:trPr>
          <w:trHeight w:val="509"/>
          <w:trPrChange w:id="884" w:author="JORGE TODOE MATSUSHIMA" w:date="2018-12-01T15:03:00Z">
            <w:trPr>
              <w:trHeight w:val="509"/>
            </w:trPr>
          </w:trPrChange>
        </w:trPr>
        <w:tc>
          <w:tcPr>
            <w:tcW w:w="1993" w:type="dxa"/>
            <w:tcBorders>
              <w:top w:val="single" w:sz="2" w:space="0" w:color="000000"/>
              <w:left w:val="single" w:sz="2" w:space="0" w:color="000000"/>
              <w:bottom w:val="single" w:sz="2" w:space="0" w:color="000000"/>
              <w:right w:val="single" w:sz="2" w:space="0" w:color="000000"/>
            </w:tcBorders>
            <w:shd w:val="clear" w:color="5B9BD5" w:fill="5B9BD5"/>
            <w:vAlign w:val="center"/>
            <w:tcPrChange w:id="885" w:author="JORGE TODOE MATSUSHIMA" w:date="2018-12-01T15:03:00Z">
              <w:tcPr>
                <w:tcW w:w="1719" w:type="dxa"/>
                <w:tcBorders>
                  <w:top w:val="single" w:sz="2" w:space="0" w:color="000000"/>
                  <w:left w:val="single" w:sz="2" w:space="0" w:color="000000"/>
                  <w:bottom w:val="single" w:sz="2" w:space="0" w:color="000000"/>
                  <w:right w:val="single" w:sz="2" w:space="0" w:color="000000"/>
                </w:tcBorders>
                <w:shd w:val="clear" w:color="5B9BD5" w:fill="5B9BD5"/>
                <w:vAlign w:val="center"/>
              </w:tcPr>
            </w:tcPrChange>
          </w:tcPr>
          <w:p w14:paraId="66E44F95" w14:textId="77777777" w:rsidR="001D3659" w:rsidRDefault="001D3659">
            <w:pPr>
              <w:rPr>
                <w:b/>
                <w:color w:val="FFFFFF"/>
                <w:sz w:val="22"/>
                <w:szCs w:val="22"/>
              </w:rPr>
            </w:pPr>
          </w:p>
        </w:tc>
        <w:tc>
          <w:tcPr>
            <w:tcW w:w="1418" w:type="dxa"/>
            <w:tcBorders>
              <w:top w:val="single" w:sz="2" w:space="0" w:color="000000"/>
              <w:left w:val="single" w:sz="2" w:space="0" w:color="000000"/>
              <w:bottom w:val="single" w:sz="2" w:space="0" w:color="000000"/>
              <w:right w:val="single" w:sz="2" w:space="0" w:color="000000"/>
            </w:tcBorders>
            <w:shd w:val="clear" w:color="5B9BD5" w:fill="5B9BD5"/>
            <w:vAlign w:val="center"/>
            <w:tcPrChange w:id="886" w:author="JORGE TODOE MATSUSHIMA" w:date="2018-12-01T15:03:00Z">
              <w:tcPr>
                <w:tcW w:w="1310" w:type="dxa"/>
                <w:tcBorders>
                  <w:top w:val="single" w:sz="2" w:space="0" w:color="000000"/>
                  <w:left w:val="single" w:sz="2" w:space="0" w:color="000000"/>
                  <w:bottom w:val="single" w:sz="2" w:space="0" w:color="000000"/>
                  <w:right w:val="single" w:sz="2" w:space="0" w:color="000000"/>
                </w:tcBorders>
                <w:shd w:val="clear" w:color="5B9BD5" w:fill="5B9BD5"/>
                <w:vAlign w:val="center"/>
              </w:tcPr>
            </w:tcPrChange>
          </w:tcPr>
          <w:p w14:paraId="5FCDFD4A"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Valor obtido GoogleMaps</w:t>
            </w:r>
          </w:p>
        </w:tc>
        <w:tc>
          <w:tcPr>
            <w:tcW w:w="1701" w:type="dxa"/>
            <w:tcBorders>
              <w:top w:val="single" w:sz="2" w:space="0" w:color="000000"/>
              <w:left w:val="single" w:sz="2" w:space="0" w:color="000000"/>
              <w:bottom w:val="single" w:sz="2" w:space="0" w:color="000000"/>
              <w:right w:val="single" w:sz="2" w:space="0" w:color="000000"/>
            </w:tcBorders>
            <w:shd w:val="clear" w:color="5B9BD5" w:fill="5B9BD5"/>
            <w:vAlign w:val="center"/>
            <w:tcPrChange w:id="887" w:author="JORGE TODOE MATSUSHIMA" w:date="2018-12-01T15:03:00Z">
              <w:tcPr>
                <w:tcW w:w="1400" w:type="dxa"/>
                <w:tcBorders>
                  <w:top w:val="single" w:sz="2" w:space="0" w:color="000000"/>
                  <w:left w:val="single" w:sz="2" w:space="0" w:color="000000"/>
                  <w:bottom w:val="single" w:sz="2" w:space="0" w:color="000000"/>
                  <w:right w:val="single" w:sz="2" w:space="0" w:color="000000"/>
                </w:tcBorders>
                <w:shd w:val="clear" w:color="5B9BD5" w:fill="5B9BD5"/>
                <w:vAlign w:val="center"/>
              </w:tcPr>
            </w:tcPrChange>
          </w:tcPr>
          <w:p w14:paraId="7C7AEAE1"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Valor Obtido SysRLog</w:t>
            </w:r>
          </w:p>
        </w:tc>
        <w:tc>
          <w:tcPr>
            <w:tcW w:w="1559" w:type="dxa"/>
            <w:tcBorders>
              <w:top w:val="single" w:sz="2" w:space="0" w:color="000000"/>
              <w:left w:val="single" w:sz="2" w:space="0" w:color="000000"/>
              <w:bottom w:val="single" w:sz="2" w:space="0" w:color="000000"/>
              <w:right w:val="single" w:sz="2" w:space="0" w:color="000000"/>
            </w:tcBorders>
            <w:shd w:val="clear" w:color="5B9BD5" w:fill="5B9BD5"/>
            <w:vAlign w:val="center"/>
            <w:tcPrChange w:id="888" w:author="JORGE TODOE MATSUSHIMA" w:date="2018-12-01T15:03:00Z">
              <w:tcPr>
                <w:tcW w:w="950" w:type="dxa"/>
                <w:tcBorders>
                  <w:top w:val="single" w:sz="2" w:space="0" w:color="000000"/>
                  <w:left w:val="single" w:sz="2" w:space="0" w:color="000000"/>
                  <w:bottom w:val="single" w:sz="2" w:space="0" w:color="000000"/>
                  <w:right w:val="single" w:sz="2" w:space="0" w:color="000000"/>
                </w:tcBorders>
                <w:shd w:val="clear" w:color="5B9BD5" w:fill="5B9BD5"/>
                <w:vAlign w:val="center"/>
              </w:tcPr>
            </w:tcPrChange>
          </w:tcPr>
          <w:p w14:paraId="1291A244"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Diferença</w:t>
            </w:r>
          </w:p>
        </w:tc>
        <w:tc>
          <w:tcPr>
            <w:tcW w:w="2126" w:type="dxa"/>
            <w:tcBorders>
              <w:top w:val="single" w:sz="2" w:space="0" w:color="000000"/>
              <w:left w:val="single" w:sz="2" w:space="0" w:color="000000"/>
              <w:bottom w:val="single" w:sz="2" w:space="0" w:color="000000"/>
              <w:right w:val="single" w:sz="2" w:space="0" w:color="000000"/>
            </w:tcBorders>
            <w:shd w:val="clear" w:color="5B9BD5" w:fill="5B9BD5"/>
            <w:vAlign w:val="center"/>
            <w:tcPrChange w:id="889" w:author="JORGE TODOE MATSUSHIMA" w:date="2018-12-01T15:03:00Z">
              <w:tcPr>
                <w:tcW w:w="2340" w:type="dxa"/>
                <w:tcBorders>
                  <w:top w:val="single" w:sz="2" w:space="0" w:color="000000"/>
                  <w:left w:val="single" w:sz="2" w:space="0" w:color="000000"/>
                  <w:bottom w:val="single" w:sz="2" w:space="0" w:color="000000"/>
                  <w:right w:val="single" w:sz="2" w:space="0" w:color="000000"/>
                </w:tcBorders>
                <w:shd w:val="clear" w:color="5B9BD5" w:fill="5B9BD5"/>
                <w:vAlign w:val="center"/>
              </w:tcPr>
            </w:tcPrChange>
          </w:tcPr>
          <w:p w14:paraId="780ACD29" w14:textId="77777777" w:rsidR="001D3659" w:rsidRDefault="005F2F57">
            <w:pPr>
              <w:ind w:left="0"/>
              <w:textAlignment w:val="center"/>
              <w:rPr>
                <w:b/>
                <w:color w:val="FFFFFF"/>
                <w:sz w:val="22"/>
                <w:szCs w:val="22"/>
              </w:rPr>
            </w:pPr>
            <w:proofErr w:type="gramStart"/>
            <w:r>
              <w:rPr>
                <w:rFonts w:eastAsia="SimSun"/>
                <w:b/>
                <w:color w:val="FFFFFF"/>
                <w:sz w:val="22"/>
                <w:szCs w:val="22"/>
                <w:lang w:val="en-US" w:eastAsia="zh-CN" w:bidi="ar"/>
              </w:rPr>
              <w:t>Percentual  de</w:t>
            </w:r>
            <w:proofErr w:type="gramEnd"/>
            <w:r>
              <w:rPr>
                <w:rFonts w:eastAsia="SimSun"/>
                <w:b/>
                <w:color w:val="FFFFFF"/>
                <w:sz w:val="22"/>
                <w:szCs w:val="22"/>
                <w:lang w:val="en-US" w:eastAsia="zh-CN" w:bidi="ar"/>
              </w:rPr>
              <w:t xml:space="preserve"> Redução</w:t>
            </w:r>
          </w:p>
        </w:tc>
      </w:tr>
      <w:tr w:rsidR="001D3659" w14:paraId="34263805" w14:textId="77777777" w:rsidTr="008332C9">
        <w:trPr>
          <w:trHeight w:val="354"/>
          <w:trPrChange w:id="890" w:author="JORGE TODOE MATSUSHIMA" w:date="2018-12-01T15:03:00Z">
            <w:trPr>
              <w:trHeight w:val="354"/>
            </w:trPr>
          </w:trPrChange>
        </w:trPr>
        <w:tc>
          <w:tcPr>
            <w:tcW w:w="1993" w:type="dxa"/>
            <w:tcBorders>
              <w:top w:val="single" w:sz="2" w:space="0" w:color="000000"/>
              <w:left w:val="single" w:sz="2" w:space="0" w:color="000000"/>
              <w:bottom w:val="single" w:sz="2" w:space="0" w:color="000000"/>
              <w:right w:val="single" w:sz="2" w:space="0" w:color="000000"/>
            </w:tcBorders>
            <w:shd w:val="clear" w:color="auto" w:fill="auto"/>
            <w:vAlign w:val="center"/>
            <w:tcPrChange w:id="891" w:author="JORGE TODOE MATSUSHIMA" w:date="2018-12-01T15:03:00Z">
              <w:tcPr>
                <w:tcW w:w="1719"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76008F45" w14:textId="77777777" w:rsidR="001D3659" w:rsidRDefault="005F2F57">
            <w:pPr>
              <w:textAlignment w:val="center"/>
              <w:rPr>
                <w:color w:val="000000"/>
                <w:sz w:val="22"/>
                <w:szCs w:val="22"/>
              </w:rPr>
            </w:pPr>
            <w:r>
              <w:rPr>
                <w:rFonts w:eastAsia="SimSun"/>
                <w:color w:val="000000"/>
                <w:sz w:val="22"/>
                <w:szCs w:val="22"/>
                <w:lang w:val="en-US" w:eastAsia="zh-CN" w:bidi="ar"/>
              </w:rPr>
              <w:t>Tempo(horas)</w:t>
            </w:r>
          </w:p>
        </w:tc>
        <w:tc>
          <w:tcPr>
            <w:tcW w:w="1418" w:type="dxa"/>
            <w:tcBorders>
              <w:top w:val="single" w:sz="2" w:space="0" w:color="000000"/>
              <w:left w:val="single" w:sz="2" w:space="0" w:color="000000"/>
              <w:bottom w:val="single" w:sz="2" w:space="0" w:color="000000"/>
              <w:right w:val="single" w:sz="2" w:space="0" w:color="000000"/>
            </w:tcBorders>
            <w:shd w:val="clear" w:color="auto" w:fill="auto"/>
            <w:vAlign w:val="center"/>
            <w:tcPrChange w:id="892" w:author="JORGE TODOE MATSUSHIMA" w:date="2018-12-01T15:03:00Z">
              <w:tcPr>
                <w:tcW w:w="131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0E854ACC" w14:textId="77777777" w:rsidR="001D3659" w:rsidRDefault="005F2F57">
            <w:pPr>
              <w:textAlignment w:val="center"/>
              <w:rPr>
                <w:color w:val="000000"/>
                <w:sz w:val="22"/>
                <w:szCs w:val="22"/>
              </w:rPr>
            </w:pPr>
            <w:r>
              <w:rPr>
                <w:rFonts w:eastAsia="SimSun"/>
                <w:color w:val="000000"/>
                <w:sz w:val="22"/>
                <w:szCs w:val="22"/>
                <w:lang w:val="en-US" w:eastAsia="zh-CN" w:bidi="ar"/>
              </w:rPr>
              <w:t>1:48</w:t>
            </w:r>
          </w:p>
        </w:tc>
        <w:tc>
          <w:tcPr>
            <w:tcW w:w="1701" w:type="dxa"/>
            <w:tcBorders>
              <w:top w:val="single" w:sz="2" w:space="0" w:color="000000"/>
              <w:left w:val="single" w:sz="2" w:space="0" w:color="000000"/>
              <w:bottom w:val="single" w:sz="2" w:space="0" w:color="000000"/>
              <w:right w:val="single" w:sz="2" w:space="0" w:color="000000"/>
            </w:tcBorders>
            <w:shd w:val="clear" w:color="auto" w:fill="auto"/>
            <w:vAlign w:val="center"/>
            <w:tcPrChange w:id="893" w:author="JORGE TODOE MATSUSHIMA" w:date="2018-12-01T15:03:00Z">
              <w:tcPr>
                <w:tcW w:w="140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2A9329FC" w14:textId="77777777" w:rsidR="001D3659" w:rsidRDefault="005F2F57">
            <w:pPr>
              <w:textAlignment w:val="center"/>
              <w:rPr>
                <w:color w:val="000000"/>
                <w:sz w:val="22"/>
                <w:szCs w:val="22"/>
              </w:rPr>
            </w:pPr>
            <w:r>
              <w:rPr>
                <w:rFonts w:eastAsia="SimSun"/>
                <w:color w:val="000000"/>
                <w:sz w:val="22"/>
                <w:szCs w:val="22"/>
                <w:lang w:val="en-US" w:eastAsia="zh-CN" w:bidi="ar"/>
              </w:rPr>
              <w:t>1:28</w:t>
            </w:r>
          </w:p>
        </w:tc>
        <w:tc>
          <w:tcPr>
            <w:tcW w:w="1559" w:type="dxa"/>
            <w:tcBorders>
              <w:top w:val="single" w:sz="2" w:space="0" w:color="000000"/>
              <w:left w:val="single" w:sz="2" w:space="0" w:color="000000"/>
              <w:bottom w:val="single" w:sz="2" w:space="0" w:color="000000"/>
              <w:right w:val="single" w:sz="2" w:space="0" w:color="000000"/>
            </w:tcBorders>
            <w:shd w:val="clear" w:color="auto" w:fill="auto"/>
            <w:vAlign w:val="center"/>
            <w:tcPrChange w:id="894" w:author="JORGE TODOE MATSUSHIMA" w:date="2018-12-01T15:03:00Z">
              <w:tcPr>
                <w:tcW w:w="95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6ABE7306" w14:textId="77777777" w:rsidR="001D3659" w:rsidRDefault="005F2F57">
            <w:pPr>
              <w:textAlignment w:val="center"/>
              <w:rPr>
                <w:color w:val="000000"/>
                <w:sz w:val="22"/>
                <w:szCs w:val="22"/>
              </w:rPr>
            </w:pPr>
            <w:r>
              <w:rPr>
                <w:rFonts w:eastAsia="SimSun"/>
                <w:color w:val="000000"/>
                <w:sz w:val="22"/>
                <w:szCs w:val="22"/>
                <w:lang w:val="en-US" w:eastAsia="zh-CN" w:bidi="ar"/>
              </w:rPr>
              <w:t>0:20</w:t>
            </w:r>
          </w:p>
        </w:tc>
        <w:tc>
          <w:tcPr>
            <w:tcW w:w="2126" w:type="dxa"/>
            <w:tcBorders>
              <w:top w:val="single" w:sz="2" w:space="0" w:color="000000"/>
              <w:left w:val="single" w:sz="2" w:space="0" w:color="000000"/>
              <w:bottom w:val="single" w:sz="2" w:space="0" w:color="000000"/>
              <w:right w:val="single" w:sz="2" w:space="0" w:color="000000"/>
            </w:tcBorders>
            <w:shd w:val="clear" w:color="auto" w:fill="auto"/>
            <w:vAlign w:val="center"/>
            <w:tcPrChange w:id="895" w:author="JORGE TODOE MATSUSHIMA" w:date="2018-12-01T15:03:00Z">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274F9C26" w14:textId="77777777" w:rsidR="001D3659" w:rsidRDefault="005F2F57">
            <w:pPr>
              <w:textAlignment w:val="center"/>
              <w:rPr>
                <w:color w:val="000000"/>
                <w:sz w:val="22"/>
                <w:szCs w:val="22"/>
              </w:rPr>
            </w:pPr>
            <w:r>
              <w:rPr>
                <w:rFonts w:eastAsia="SimSun"/>
                <w:color w:val="000000"/>
                <w:sz w:val="22"/>
                <w:szCs w:val="22"/>
                <w:lang w:val="en-US" w:eastAsia="zh-CN" w:bidi="ar"/>
              </w:rPr>
              <w:t>18,52%</w:t>
            </w:r>
          </w:p>
        </w:tc>
      </w:tr>
      <w:tr w:rsidR="001D3659" w14:paraId="1CE54835" w14:textId="77777777" w:rsidTr="008332C9">
        <w:trPr>
          <w:trHeight w:val="364"/>
          <w:trPrChange w:id="896" w:author="JORGE TODOE MATSUSHIMA" w:date="2018-12-01T15:03:00Z">
            <w:trPr>
              <w:trHeight w:val="364"/>
            </w:trPr>
          </w:trPrChange>
        </w:trPr>
        <w:tc>
          <w:tcPr>
            <w:tcW w:w="1993" w:type="dxa"/>
            <w:tcBorders>
              <w:top w:val="single" w:sz="2" w:space="0" w:color="000000"/>
              <w:left w:val="single" w:sz="2" w:space="0" w:color="000000"/>
              <w:bottom w:val="single" w:sz="2" w:space="0" w:color="000000"/>
              <w:right w:val="single" w:sz="2" w:space="0" w:color="000000"/>
            </w:tcBorders>
            <w:shd w:val="clear" w:color="auto" w:fill="auto"/>
            <w:vAlign w:val="center"/>
            <w:tcPrChange w:id="897" w:author="JORGE TODOE MATSUSHIMA" w:date="2018-12-01T15:03:00Z">
              <w:tcPr>
                <w:tcW w:w="1719"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393FE5F8" w14:textId="77777777" w:rsidR="001D3659" w:rsidRDefault="005F2F57">
            <w:pPr>
              <w:textAlignment w:val="center"/>
              <w:rPr>
                <w:color w:val="000000"/>
                <w:sz w:val="22"/>
                <w:szCs w:val="22"/>
              </w:rPr>
            </w:pPr>
            <w:proofErr w:type="gramStart"/>
            <w:r>
              <w:rPr>
                <w:rFonts w:eastAsia="SimSun"/>
                <w:color w:val="000000"/>
                <w:sz w:val="22"/>
                <w:szCs w:val="22"/>
                <w:lang w:val="en-US" w:eastAsia="zh-CN" w:bidi="ar"/>
              </w:rPr>
              <w:t>Distância(</w:t>
            </w:r>
            <w:proofErr w:type="gramEnd"/>
            <w:r>
              <w:rPr>
                <w:rFonts w:eastAsia="SimSun"/>
                <w:color w:val="000000"/>
                <w:sz w:val="22"/>
                <w:szCs w:val="22"/>
                <w:lang w:val="en-US" w:eastAsia="zh-CN" w:bidi="ar"/>
              </w:rPr>
              <w:t>KMs)</w:t>
            </w:r>
          </w:p>
        </w:tc>
        <w:tc>
          <w:tcPr>
            <w:tcW w:w="1418" w:type="dxa"/>
            <w:tcBorders>
              <w:top w:val="single" w:sz="2" w:space="0" w:color="000000"/>
              <w:left w:val="single" w:sz="2" w:space="0" w:color="000000"/>
              <w:bottom w:val="single" w:sz="2" w:space="0" w:color="000000"/>
              <w:right w:val="single" w:sz="2" w:space="0" w:color="000000"/>
            </w:tcBorders>
            <w:shd w:val="clear" w:color="auto" w:fill="auto"/>
            <w:vAlign w:val="center"/>
            <w:tcPrChange w:id="898" w:author="JORGE TODOE MATSUSHIMA" w:date="2018-12-01T15:03:00Z">
              <w:tcPr>
                <w:tcW w:w="131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63661FE0" w14:textId="77777777" w:rsidR="001D3659" w:rsidRDefault="005F2F57">
            <w:pPr>
              <w:textAlignment w:val="center"/>
              <w:rPr>
                <w:color w:val="000000"/>
                <w:sz w:val="22"/>
                <w:szCs w:val="22"/>
              </w:rPr>
            </w:pPr>
            <w:r>
              <w:rPr>
                <w:rFonts w:eastAsia="SimSun"/>
                <w:color w:val="000000"/>
                <w:sz w:val="22"/>
                <w:szCs w:val="22"/>
                <w:lang w:val="en-US" w:eastAsia="zh-CN" w:bidi="ar"/>
              </w:rPr>
              <w:t>68,1</w:t>
            </w:r>
          </w:p>
        </w:tc>
        <w:tc>
          <w:tcPr>
            <w:tcW w:w="1701" w:type="dxa"/>
            <w:tcBorders>
              <w:top w:val="single" w:sz="2" w:space="0" w:color="000000"/>
              <w:left w:val="single" w:sz="2" w:space="0" w:color="000000"/>
              <w:bottom w:val="single" w:sz="2" w:space="0" w:color="000000"/>
              <w:right w:val="single" w:sz="2" w:space="0" w:color="000000"/>
            </w:tcBorders>
            <w:shd w:val="clear" w:color="auto" w:fill="auto"/>
            <w:vAlign w:val="center"/>
            <w:tcPrChange w:id="899" w:author="JORGE TODOE MATSUSHIMA" w:date="2018-12-01T15:03:00Z">
              <w:tcPr>
                <w:tcW w:w="140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5FE1CAD6" w14:textId="77777777" w:rsidR="001D3659" w:rsidRDefault="005F2F57">
            <w:pPr>
              <w:textAlignment w:val="center"/>
              <w:rPr>
                <w:color w:val="000000"/>
                <w:sz w:val="22"/>
                <w:szCs w:val="22"/>
              </w:rPr>
            </w:pPr>
            <w:r>
              <w:rPr>
                <w:rFonts w:eastAsia="SimSun"/>
                <w:color w:val="000000"/>
                <w:sz w:val="22"/>
                <w:szCs w:val="22"/>
                <w:lang w:val="en-US" w:eastAsia="zh-CN" w:bidi="ar"/>
              </w:rPr>
              <w:t>46,9</w:t>
            </w:r>
          </w:p>
        </w:tc>
        <w:tc>
          <w:tcPr>
            <w:tcW w:w="1559" w:type="dxa"/>
            <w:tcBorders>
              <w:top w:val="single" w:sz="2" w:space="0" w:color="000000"/>
              <w:left w:val="single" w:sz="2" w:space="0" w:color="000000"/>
              <w:bottom w:val="single" w:sz="2" w:space="0" w:color="000000"/>
              <w:right w:val="single" w:sz="2" w:space="0" w:color="000000"/>
            </w:tcBorders>
            <w:shd w:val="clear" w:color="auto" w:fill="auto"/>
            <w:vAlign w:val="center"/>
            <w:tcPrChange w:id="900" w:author="JORGE TODOE MATSUSHIMA" w:date="2018-12-01T15:03:00Z">
              <w:tcPr>
                <w:tcW w:w="95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742F543F" w14:textId="77777777" w:rsidR="001D3659" w:rsidRDefault="005F2F57">
            <w:pPr>
              <w:textAlignment w:val="center"/>
              <w:rPr>
                <w:color w:val="000000"/>
                <w:sz w:val="22"/>
                <w:szCs w:val="22"/>
              </w:rPr>
            </w:pPr>
            <w:r>
              <w:rPr>
                <w:rFonts w:eastAsia="SimSun"/>
                <w:color w:val="000000"/>
                <w:sz w:val="22"/>
                <w:szCs w:val="22"/>
                <w:lang w:val="en-US" w:eastAsia="zh-CN" w:bidi="ar"/>
              </w:rPr>
              <w:t>21,2</w:t>
            </w:r>
          </w:p>
        </w:tc>
        <w:tc>
          <w:tcPr>
            <w:tcW w:w="2126" w:type="dxa"/>
            <w:tcBorders>
              <w:top w:val="single" w:sz="2" w:space="0" w:color="000000"/>
              <w:left w:val="single" w:sz="2" w:space="0" w:color="000000"/>
              <w:bottom w:val="single" w:sz="2" w:space="0" w:color="000000"/>
              <w:right w:val="single" w:sz="2" w:space="0" w:color="000000"/>
            </w:tcBorders>
            <w:shd w:val="clear" w:color="auto" w:fill="auto"/>
            <w:vAlign w:val="center"/>
            <w:tcPrChange w:id="901" w:author="JORGE TODOE MATSUSHIMA" w:date="2018-12-01T15:03:00Z">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tcPrChange>
          </w:tcPr>
          <w:p w14:paraId="56BFF34A" w14:textId="77777777" w:rsidR="001D3659" w:rsidRDefault="005F2F57">
            <w:pPr>
              <w:textAlignment w:val="center"/>
              <w:rPr>
                <w:color w:val="000000"/>
                <w:sz w:val="22"/>
                <w:szCs w:val="22"/>
              </w:rPr>
            </w:pPr>
            <w:r>
              <w:rPr>
                <w:rFonts w:eastAsia="SimSun"/>
                <w:color w:val="000000"/>
                <w:sz w:val="22"/>
                <w:szCs w:val="22"/>
                <w:lang w:val="en-US" w:eastAsia="zh-CN" w:bidi="ar"/>
              </w:rPr>
              <w:t>31,13%</w:t>
            </w:r>
          </w:p>
        </w:tc>
      </w:tr>
    </w:tbl>
    <w:p w14:paraId="230FE96E" w14:textId="77777777" w:rsidR="001D3659" w:rsidRDefault="005F2F57" w:rsidP="001F44F6">
      <w:pPr>
        <w:autoSpaceDE w:val="0"/>
        <w:autoSpaceDN w:val="0"/>
        <w:adjustRightInd w:val="0"/>
        <w:spacing w:after="0" w:line="360" w:lineRule="auto"/>
        <w:ind w:left="289"/>
        <w:jc w:val="both"/>
        <w:rPr>
          <w:sz w:val="20"/>
        </w:rPr>
        <w:pPrChange w:id="902" w:author="JORGE TODOE MATSUSHIMA" w:date="2018-12-01T14:42:00Z">
          <w:pPr>
            <w:autoSpaceDE w:val="0"/>
            <w:autoSpaceDN w:val="0"/>
            <w:adjustRightInd w:val="0"/>
            <w:spacing w:line="360" w:lineRule="auto"/>
            <w:jc w:val="both"/>
          </w:pPr>
        </w:pPrChange>
      </w:pPr>
      <w:r>
        <w:rPr>
          <w:sz w:val="20"/>
        </w:rPr>
        <w:t>Fonte: O Autor (2018)</w:t>
      </w:r>
    </w:p>
    <w:p w14:paraId="347AE213" w14:textId="77777777" w:rsidR="001D3659" w:rsidRDefault="005F2F57">
      <w:pPr>
        <w:pStyle w:val="Ttulo2"/>
        <w:numPr>
          <w:ilvl w:val="2"/>
          <w:numId w:val="3"/>
        </w:numPr>
        <w:tabs>
          <w:tab w:val="left" w:pos="0"/>
        </w:tabs>
        <w:spacing w:line="360" w:lineRule="auto"/>
        <w:ind w:left="289"/>
      </w:pPr>
      <w:bookmarkStart w:id="903" w:name="_Toc3184"/>
      <w:r>
        <w:t>Caso de Testes 3 - Cidade de Taubaté</w:t>
      </w:r>
      <w:bookmarkEnd w:id="903"/>
    </w:p>
    <w:p w14:paraId="693FC6D2" w14:textId="77777777" w:rsidR="001D3659" w:rsidRDefault="005F2F57" w:rsidP="001A67E5">
      <w:pPr>
        <w:autoSpaceDE w:val="0"/>
        <w:autoSpaceDN w:val="0"/>
        <w:adjustRightInd w:val="0"/>
        <w:spacing w:after="0" w:line="360" w:lineRule="auto"/>
        <w:ind w:left="289" w:firstLine="697"/>
        <w:jc w:val="both"/>
        <w:pPrChange w:id="904" w:author="JORGE TODOE MATSUSHIMA" w:date="2018-12-01T12:32:00Z">
          <w:pPr>
            <w:autoSpaceDE w:val="0"/>
            <w:autoSpaceDN w:val="0"/>
            <w:adjustRightInd w:val="0"/>
            <w:spacing w:line="360" w:lineRule="auto"/>
            <w:ind w:firstLine="697"/>
            <w:jc w:val="both"/>
          </w:pPr>
        </w:pPrChange>
      </w:pPr>
      <w:r>
        <w:t xml:space="preserve">O Terceiro Caso de Teste realizado teve como base uma empresa fictícia com atuação na Cidade de Taubaté. A Tabela 59 apresenta o detalhamento dos Caso de Teste, </w:t>
      </w:r>
      <w:proofErr w:type="gramStart"/>
      <w:r>
        <w:t>Relacionando</w:t>
      </w:r>
      <w:proofErr w:type="gramEnd"/>
      <w:r>
        <w:t xml:space="preserve"> os Endereços Envolvidos e o Resultado esperado:</w:t>
      </w:r>
    </w:p>
    <w:p w14:paraId="4EBB50E9"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59</w:t>
      </w:r>
      <w:r>
        <w:rPr>
          <w:sz w:val="24"/>
          <w:szCs w:val="24"/>
        </w:rPr>
        <w:fldChar w:fldCharType="end"/>
      </w:r>
      <w:bookmarkStart w:id="905" w:name="_Toc21178"/>
      <w:r>
        <w:rPr>
          <w:sz w:val="24"/>
          <w:szCs w:val="24"/>
        </w:rPr>
        <w:t xml:space="preserve">. </w:t>
      </w:r>
      <w:r>
        <w:rPr>
          <w:sz w:val="24"/>
          <w:szCs w:val="24"/>
          <w:lang w:val="en-US"/>
        </w:rPr>
        <w:t>Detalhamento do Caso de Teste 3.</w:t>
      </w:r>
      <w:bookmarkEnd w:id="905"/>
    </w:p>
    <w:tbl>
      <w:tblPr>
        <w:tblW w:w="8849" w:type="dxa"/>
        <w:tblInd w:w="289" w:type="dxa"/>
        <w:tblLayout w:type="fixed"/>
        <w:tblCellMar>
          <w:top w:w="15" w:type="dxa"/>
          <w:left w:w="15" w:type="dxa"/>
          <w:bottom w:w="15" w:type="dxa"/>
          <w:right w:w="15" w:type="dxa"/>
        </w:tblCellMar>
        <w:tblLook w:val="04A0" w:firstRow="1" w:lastRow="0" w:firstColumn="1" w:lastColumn="0" w:noHBand="0" w:noVBand="1"/>
      </w:tblPr>
      <w:tblGrid>
        <w:gridCol w:w="621"/>
        <w:gridCol w:w="2919"/>
        <w:gridCol w:w="3628"/>
        <w:gridCol w:w="1681"/>
      </w:tblGrid>
      <w:tr w:rsidR="001D3659" w14:paraId="1829930C" w14:textId="77777777">
        <w:trPr>
          <w:trHeight w:val="600"/>
        </w:trPr>
        <w:tc>
          <w:tcPr>
            <w:tcW w:w="621" w:type="dxa"/>
            <w:tcBorders>
              <w:top w:val="single" w:sz="2" w:space="0" w:color="5B9BD5"/>
              <w:left w:val="single" w:sz="2" w:space="0" w:color="5B9BD5"/>
            </w:tcBorders>
            <w:shd w:val="clear" w:color="5B9BD5" w:fill="5B9BD5"/>
            <w:vAlign w:val="center"/>
          </w:tcPr>
          <w:p w14:paraId="031BE6B2" w14:textId="77777777" w:rsidR="001D3659" w:rsidRDefault="005F2F57">
            <w:pPr>
              <w:textAlignment w:val="center"/>
              <w:rPr>
                <w:b/>
                <w:color w:val="FFFFFF"/>
              </w:rPr>
            </w:pPr>
            <w:r>
              <w:rPr>
                <w:rFonts w:eastAsia="SimSun"/>
                <w:b/>
                <w:color w:val="FFFFFF"/>
                <w:lang w:val="en-US" w:eastAsia="zh-CN" w:bidi="ar"/>
              </w:rPr>
              <w:t>ID</w:t>
            </w:r>
          </w:p>
        </w:tc>
        <w:tc>
          <w:tcPr>
            <w:tcW w:w="2919" w:type="dxa"/>
            <w:tcBorders>
              <w:top w:val="single" w:sz="2" w:space="0" w:color="5B9BD5"/>
            </w:tcBorders>
            <w:shd w:val="clear" w:color="5B9BD5" w:fill="5B9BD5"/>
            <w:vAlign w:val="center"/>
          </w:tcPr>
          <w:p w14:paraId="606DEB4A" w14:textId="77777777" w:rsidR="001D3659" w:rsidRDefault="005F2F57">
            <w:pPr>
              <w:textAlignment w:val="center"/>
              <w:rPr>
                <w:b/>
                <w:color w:val="FFFFFF"/>
              </w:rPr>
            </w:pPr>
            <w:r>
              <w:rPr>
                <w:rFonts w:eastAsia="SimSun"/>
                <w:b/>
                <w:color w:val="FFFFFF"/>
                <w:lang w:val="en-US" w:eastAsia="zh-CN" w:bidi="ar"/>
              </w:rPr>
              <w:t>Desrição do Cenario de Teste</w:t>
            </w:r>
          </w:p>
        </w:tc>
        <w:tc>
          <w:tcPr>
            <w:tcW w:w="3628" w:type="dxa"/>
            <w:tcBorders>
              <w:top w:val="single" w:sz="2" w:space="0" w:color="5B9BD5"/>
            </w:tcBorders>
            <w:shd w:val="clear" w:color="5B9BD5" w:fill="5B9BD5"/>
            <w:vAlign w:val="center"/>
          </w:tcPr>
          <w:p w14:paraId="73E871AA" w14:textId="77777777" w:rsidR="001D3659" w:rsidRDefault="005F2F57">
            <w:pPr>
              <w:textAlignment w:val="center"/>
              <w:rPr>
                <w:b/>
                <w:color w:val="FFFFFF"/>
              </w:rPr>
            </w:pPr>
            <w:r>
              <w:rPr>
                <w:rFonts w:eastAsia="SimSun"/>
                <w:b/>
                <w:color w:val="FFFFFF"/>
                <w:lang w:val="en-US" w:eastAsia="zh-CN" w:bidi="ar"/>
              </w:rPr>
              <w:t>Nome dos Pontos Envolvidos (Sequênia Inserida No Maps)</w:t>
            </w:r>
          </w:p>
        </w:tc>
        <w:tc>
          <w:tcPr>
            <w:tcW w:w="1681" w:type="dxa"/>
            <w:tcBorders>
              <w:top w:val="single" w:sz="2" w:space="0" w:color="5B9BD5"/>
              <w:right w:val="single" w:sz="2" w:space="0" w:color="5B9BD5"/>
            </w:tcBorders>
            <w:shd w:val="clear" w:color="5B9BD5" w:fill="5B9BD5"/>
            <w:vAlign w:val="center"/>
          </w:tcPr>
          <w:p w14:paraId="375D7A4C" w14:textId="77777777" w:rsidR="001D3659" w:rsidRDefault="005F2F57">
            <w:pPr>
              <w:textAlignment w:val="center"/>
              <w:rPr>
                <w:b/>
                <w:color w:val="FFFFFF"/>
              </w:rPr>
            </w:pPr>
            <w:r>
              <w:rPr>
                <w:rFonts w:eastAsia="SimSun"/>
                <w:b/>
                <w:color w:val="FFFFFF"/>
                <w:lang w:val="en-US" w:eastAsia="zh-CN" w:bidi="ar"/>
              </w:rPr>
              <w:t>Resultado esperado</w:t>
            </w:r>
          </w:p>
        </w:tc>
      </w:tr>
      <w:tr w:rsidR="001D3659" w14:paraId="0784C1FB" w14:textId="77777777">
        <w:trPr>
          <w:trHeight w:val="600"/>
        </w:trPr>
        <w:tc>
          <w:tcPr>
            <w:tcW w:w="621" w:type="dxa"/>
            <w:vMerge w:val="restart"/>
            <w:shd w:val="clear" w:color="auto" w:fill="auto"/>
            <w:vAlign w:val="center"/>
          </w:tcPr>
          <w:p w14:paraId="0DFAFA3F" w14:textId="77777777" w:rsidR="001D3659" w:rsidRDefault="005F2F57">
            <w:pPr>
              <w:ind w:left="0"/>
              <w:jc w:val="both"/>
              <w:textAlignment w:val="center"/>
              <w:rPr>
                <w:color w:val="000000"/>
              </w:rPr>
            </w:pPr>
            <w:r>
              <w:rPr>
                <w:rFonts w:eastAsia="SimSun"/>
                <w:color w:val="000000"/>
                <w:lang w:val="en-US" w:eastAsia="zh-CN" w:bidi="ar"/>
              </w:rPr>
              <w:t>CT3</w:t>
            </w:r>
          </w:p>
        </w:tc>
        <w:tc>
          <w:tcPr>
            <w:tcW w:w="2919" w:type="dxa"/>
            <w:vMerge w:val="restart"/>
            <w:shd w:val="clear" w:color="auto" w:fill="auto"/>
            <w:vAlign w:val="center"/>
          </w:tcPr>
          <w:p w14:paraId="705EEFEA" w14:textId="77777777" w:rsidR="001D3659" w:rsidRDefault="005F2F57">
            <w:pPr>
              <w:jc w:val="center"/>
              <w:textAlignment w:val="center"/>
              <w:rPr>
                <w:color w:val="000000"/>
              </w:rPr>
            </w:pPr>
            <w:r>
              <w:rPr>
                <w:rFonts w:eastAsia="SimSun"/>
                <w:color w:val="000000"/>
                <w:lang w:val="en-US" w:eastAsia="zh-CN" w:bidi="ar"/>
              </w:rPr>
              <w:t xml:space="preserve">Cenário de Teste </w:t>
            </w:r>
            <w:proofErr w:type="gramStart"/>
            <w:r>
              <w:rPr>
                <w:rFonts w:eastAsia="SimSun"/>
                <w:color w:val="000000"/>
                <w:lang w:val="en-US" w:eastAsia="zh-CN" w:bidi="ar"/>
              </w:rPr>
              <w:t>3 :Esta</w:t>
            </w:r>
            <w:proofErr w:type="gramEnd"/>
            <w:r>
              <w:rPr>
                <w:rFonts w:eastAsia="SimSun"/>
                <w:color w:val="000000"/>
                <w:lang w:val="en-US" w:eastAsia="zh-CN" w:bidi="ar"/>
              </w:rPr>
              <w:t xml:space="preserve">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14:paraId="0526EA95" w14:textId="77777777" w:rsidR="001D3659" w:rsidRDefault="005F2F57">
            <w:pPr>
              <w:textAlignment w:val="center"/>
              <w:rPr>
                <w:color w:val="000000"/>
              </w:rPr>
            </w:pPr>
            <w:r>
              <w:rPr>
                <w:rFonts w:eastAsia="SimSun"/>
                <w:color w:val="000000"/>
                <w:lang w:val="en-US" w:eastAsia="zh-CN" w:bidi="ar"/>
              </w:rPr>
              <w:t>P0 - Estrada Municipal João Gadioli, 1330 - Quiririm</w:t>
            </w:r>
          </w:p>
        </w:tc>
        <w:tc>
          <w:tcPr>
            <w:tcW w:w="1681" w:type="dxa"/>
            <w:vMerge w:val="restart"/>
            <w:shd w:val="clear" w:color="auto" w:fill="auto"/>
            <w:vAlign w:val="center"/>
          </w:tcPr>
          <w:p w14:paraId="4102124C" w14:textId="77777777" w:rsidR="001D3659" w:rsidRDefault="005F2F57">
            <w:pPr>
              <w:jc w:val="center"/>
              <w:textAlignment w:val="center"/>
              <w:rPr>
                <w:color w:val="000000"/>
              </w:rPr>
            </w:pPr>
            <w:r>
              <w:rPr>
                <w:rFonts w:eastAsia="SimSun"/>
                <w:color w:val="000000"/>
                <w:lang w:val="en-US" w:eastAsia="zh-CN" w:bidi="ar"/>
              </w:rPr>
              <w:t>P0 -&gt; P6 -&gt; P4 -&gt; P2 -&gt; P7 -&gt; P3 -&gt; P8 -&gt; P5 -&gt; P1 -&gt; P0</w:t>
            </w:r>
          </w:p>
        </w:tc>
      </w:tr>
      <w:tr w:rsidR="001D3659" w14:paraId="73C1FA4C" w14:textId="77777777">
        <w:trPr>
          <w:trHeight w:val="386"/>
        </w:trPr>
        <w:tc>
          <w:tcPr>
            <w:tcW w:w="621" w:type="dxa"/>
            <w:vMerge/>
            <w:shd w:val="clear" w:color="auto" w:fill="auto"/>
            <w:vAlign w:val="center"/>
          </w:tcPr>
          <w:p w14:paraId="0B1281E5" w14:textId="77777777" w:rsidR="001D3659" w:rsidRDefault="001D3659">
            <w:pPr>
              <w:jc w:val="center"/>
              <w:rPr>
                <w:color w:val="000000"/>
              </w:rPr>
            </w:pPr>
          </w:p>
        </w:tc>
        <w:tc>
          <w:tcPr>
            <w:tcW w:w="2919" w:type="dxa"/>
            <w:vMerge/>
            <w:shd w:val="clear" w:color="auto" w:fill="auto"/>
            <w:vAlign w:val="center"/>
          </w:tcPr>
          <w:p w14:paraId="600DDB26" w14:textId="77777777" w:rsidR="001D3659" w:rsidRDefault="001D3659">
            <w:pPr>
              <w:jc w:val="center"/>
              <w:rPr>
                <w:color w:val="000000"/>
              </w:rPr>
            </w:pPr>
          </w:p>
        </w:tc>
        <w:tc>
          <w:tcPr>
            <w:tcW w:w="3628" w:type="dxa"/>
            <w:shd w:val="clear" w:color="auto" w:fill="auto"/>
            <w:vAlign w:val="center"/>
          </w:tcPr>
          <w:p w14:paraId="0E9D1A0C" w14:textId="77777777" w:rsidR="001D3659" w:rsidRDefault="005F2F57">
            <w:pPr>
              <w:textAlignment w:val="center"/>
              <w:rPr>
                <w:color w:val="000000"/>
              </w:rPr>
            </w:pPr>
            <w:r>
              <w:rPr>
                <w:rFonts w:eastAsia="SimSun"/>
                <w:color w:val="000000"/>
                <w:lang w:val="en-US" w:eastAsia="zh-CN" w:bidi="ar"/>
              </w:rPr>
              <w:t>P1 - Av. Dom Pedro I, 7181 - Res. Estoril</w:t>
            </w:r>
          </w:p>
        </w:tc>
        <w:tc>
          <w:tcPr>
            <w:tcW w:w="1681" w:type="dxa"/>
            <w:vMerge/>
            <w:shd w:val="clear" w:color="auto" w:fill="auto"/>
            <w:vAlign w:val="center"/>
          </w:tcPr>
          <w:p w14:paraId="3BFCFEA6" w14:textId="77777777" w:rsidR="001D3659" w:rsidRDefault="001D3659">
            <w:pPr>
              <w:jc w:val="center"/>
              <w:rPr>
                <w:color w:val="000000"/>
              </w:rPr>
            </w:pPr>
          </w:p>
        </w:tc>
      </w:tr>
      <w:tr w:rsidR="001D3659" w14:paraId="5D554A73" w14:textId="77777777">
        <w:trPr>
          <w:trHeight w:val="535"/>
        </w:trPr>
        <w:tc>
          <w:tcPr>
            <w:tcW w:w="621" w:type="dxa"/>
            <w:vMerge/>
            <w:shd w:val="clear" w:color="auto" w:fill="auto"/>
            <w:vAlign w:val="center"/>
          </w:tcPr>
          <w:p w14:paraId="73AC2733" w14:textId="77777777" w:rsidR="001D3659" w:rsidRDefault="001D3659">
            <w:pPr>
              <w:jc w:val="center"/>
              <w:rPr>
                <w:color w:val="000000"/>
              </w:rPr>
            </w:pPr>
          </w:p>
        </w:tc>
        <w:tc>
          <w:tcPr>
            <w:tcW w:w="2919" w:type="dxa"/>
            <w:vMerge/>
            <w:shd w:val="clear" w:color="auto" w:fill="auto"/>
            <w:vAlign w:val="center"/>
          </w:tcPr>
          <w:p w14:paraId="2E68B774" w14:textId="77777777" w:rsidR="001D3659" w:rsidRDefault="001D3659">
            <w:pPr>
              <w:jc w:val="center"/>
              <w:rPr>
                <w:color w:val="000000"/>
              </w:rPr>
            </w:pPr>
          </w:p>
        </w:tc>
        <w:tc>
          <w:tcPr>
            <w:tcW w:w="3628" w:type="dxa"/>
            <w:shd w:val="clear" w:color="auto" w:fill="auto"/>
            <w:vAlign w:val="center"/>
          </w:tcPr>
          <w:p w14:paraId="0252B496" w14:textId="77777777" w:rsidR="001D3659" w:rsidRDefault="005F2F57">
            <w:pPr>
              <w:textAlignment w:val="center"/>
              <w:rPr>
                <w:color w:val="000000"/>
              </w:rPr>
            </w:pPr>
            <w:r>
              <w:rPr>
                <w:rFonts w:eastAsia="SimSun"/>
                <w:color w:val="000000"/>
                <w:lang w:val="en-US" w:eastAsia="zh-CN" w:bidi="ar"/>
              </w:rPr>
              <w:t>P2 - Av. Charles Schnneider, 1700 - Vila Costa</w:t>
            </w:r>
          </w:p>
        </w:tc>
        <w:tc>
          <w:tcPr>
            <w:tcW w:w="1681" w:type="dxa"/>
            <w:vMerge/>
            <w:shd w:val="clear" w:color="auto" w:fill="auto"/>
            <w:vAlign w:val="center"/>
          </w:tcPr>
          <w:p w14:paraId="39E690FF" w14:textId="77777777" w:rsidR="001D3659" w:rsidRDefault="001D3659">
            <w:pPr>
              <w:jc w:val="center"/>
              <w:rPr>
                <w:color w:val="000000"/>
              </w:rPr>
            </w:pPr>
          </w:p>
        </w:tc>
      </w:tr>
      <w:tr w:rsidR="001D3659" w14:paraId="529D4DBD" w14:textId="77777777">
        <w:trPr>
          <w:trHeight w:val="600"/>
        </w:trPr>
        <w:tc>
          <w:tcPr>
            <w:tcW w:w="621" w:type="dxa"/>
            <w:vMerge/>
            <w:shd w:val="clear" w:color="auto" w:fill="auto"/>
            <w:vAlign w:val="center"/>
          </w:tcPr>
          <w:p w14:paraId="2C15F705" w14:textId="77777777" w:rsidR="001D3659" w:rsidRDefault="001D3659">
            <w:pPr>
              <w:jc w:val="center"/>
              <w:rPr>
                <w:color w:val="000000"/>
              </w:rPr>
            </w:pPr>
          </w:p>
        </w:tc>
        <w:tc>
          <w:tcPr>
            <w:tcW w:w="2919" w:type="dxa"/>
            <w:vMerge/>
            <w:shd w:val="clear" w:color="auto" w:fill="auto"/>
            <w:vAlign w:val="center"/>
          </w:tcPr>
          <w:p w14:paraId="61B23B1A" w14:textId="77777777" w:rsidR="001D3659" w:rsidRDefault="001D3659">
            <w:pPr>
              <w:jc w:val="center"/>
              <w:rPr>
                <w:color w:val="000000"/>
              </w:rPr>
            </w:pPr>
          </w:p>
        </w:tc>
        <w:tc>
          <w:tcPr>
            <w:tcW w:w="3628" w:type="dxa"/>
            <w:shd w:val="clear" w:color="auto" w:fill="auto"/>
            <w:vAlign w:val="center"/>
          </w:tcPr>
          <w:p w14:paraId="0D924ECE" w14:textId="77777777" w:rsidR="001D3659" w:rsidRDefault="005F2F57">
            <w:pPr>
              <w:textAlignment w:val="center"/>
              <w:rPr>
                <w:color w:val="000000"/>
              </w:rPr>
            </w:pPr>
            <w:r>
              <w:rPr>
                <w:rFonts w:eastAsia="SimSun"/>
                <w:color w:val="000000"/>
                <w:lang w:val="en-US" w:eastAsia="zh-CN" w:bidi="ar"/>
              </w:rPr>
              <w:t xml:space="preserve">P3 </w:t>
            </w:r>
            <w:proofErr w:type="gramStart"/>
            <w:r>
              <w:rPr>
                <w:rFonts w:eastAsia="SimSun"/>
                <w:color w:val="000000"/>
                <w:lang w:val="en-US" w:eastAsia="zh-CN" w:bidi="ar"/>
              </w:rPr>
              <w:t>-  Av.</w:t>
            </w:r>
            <w:proofErr w:type="gramEnd"/>
            <w:r>
              <w:rPr>
                <w:rFonts w:eastAsia="SimSun"/>
                <w:color w:val="000000"/>
                <w:lang w:val="en-US" w:eastAsia="zh-CN" w:bidi="ar"/>
              </w:rPr>
              <w:t xml:space="preserve"> Professor Walter Taumaturgo, 1160 - Centro</w:t>
            </w:r>
          </w:p>
        </w:tc>
        <w:tc>
          <w:tcPr>
            <w:tcW w:w="1681" w:type="dxa"/>
            <w:vMerge/>
            <w:shd w:val="clear" w:color="auto" w:fill="auto"/>
            <w:vAlign w:val="center"/>
          </w:tcPr>
          <w:p w14:paraId="40E60010" w14:textId="77777777" w:rsidR="001D3659" w:rsidRDefault="001D3659">
            <w:pPr>
              <w:jc w:val="center"/>
              <w:rPr>
                <w:color w:val="000000"/>
              </w:rPr>
            </w:pPr>
          </w:p>
        </w:tc>
      </w:tr>
      <w:tr w:rsidR="001D3659" w14:paraId="179012EA" w14:textId="77777777">
        <w:trPr>
          <w:trHeight w:val="600"/>
        </w:trPr>
        <w:tc>
          <w:tcPr>
            <w:tcW w:w="621" w:type="dxa"/>
            <w:vMerge/>
            <w:shd w:val="clear" w:color="auto" w:fill="auto"/>
            <w:vAlign w:val="center"/>
          </w:tcPr>
          <w:p w14:paraId="77BC2306" w14:textId="77777777" w:rsidR="001D3659" w:rsidRDefault="001D3659">
            <w:pPr>
              <w:jc w:val="center"/>
              <w:rPr>
                <w:color w:val="000000"/>
              </w:rPr>
            </w:pPr>
          </w:p>
        </w:tc>
        <w:tc>
          <w:tcPr>
            <w:tcW w:w="2919" w:type="dxa"/>
            <w:vMerge/>
            <w:shd w:val="clear" w:color="auto" w:fill="auto"/>
            <w:vAlign w:val="center"/>
          </w:tcPr>
          <w:p w14:paraId="07989572" w14:textId="77777777" w:rsidR="001D3659" w:rsidRDefault="001D3659">
            <w:pPr>
              <w:jc w:val="center"/>
              <w:rPr>
                <w:color w:val="000000"/>
              </w:rPr>
            </w:pPr>
          </w:p>
        </w:tc>
        <w:tc>
          <w:tcPr>
            <w:tcW w:w="3628" w:type="dxa"/>
            <w:shd w:val="clear" w:color="auto" w:fill="auto"/>
            <w:vAlign w:val="center"/>
          </w:tcPr>
          <w:p w14:paraId="03A9D810" w14:textId="77777777" w:rsidR="001D3659" w:rsidRDefault="005F2F57">
            <w:pPr>
              <w:textAlignment w:val="center"/>
              <w:rPr>
                <w:color w:val="000000"/>
              </w:rPr>
            </w:pPr>
            <w:r>
              <w:rPr>
                <w:rFonts w:eastAsia="SimSun"/>
                <w:color w:val="000000"/>
                <w:lang w:val="en-US" w:eastAsia="zh-CN" w:bidi="ar"/>
              </w:rPr>
              <w:t xml:space="preserve">P4 </w:t>
            </w:r>
            <w:proofErr w:type="gramStart"/>
            <w:r>
              <w:rPr>
                <w:rFonts w:eastAsia="SimSun"/>
                <w:color w:val="000000"/>
                <w:lang w:val="en-US" w:eastAsia="zh-CN" w:bidi="ar"/>
              </w:rPr>
              <w:t>-  Av.</w:t>
            </w:r>
            <w:proofErr w:type="gramEnd"/>
            <w:r>
              <w:rPr>
                <w:rFonts w:eastAsia="SimSun"/>
                <w:color w:val="000000"/>
                <w:lang w:val="en-US" w:eastAsia="zh-CN" w:bidi="ar"/>
              </w:rPr>
              <w:t xml:space="preserve"> Haroldo Mattos, 1780 - Parque Sr. do Bonfim,</w:t>
            </w:r>
          </w:p>
        </w:tc>
        <w:tc>
          <w:tcPr>
            <w:tcW w:w="1681" w:type="dxa"/>
            <w:vMerge/>
            <w:shd w:val="clear" w:color="auto" w:fill="auto"/>
            <w:vAlign w:val="center"/>
          </w:tcPr>
          <w:p w14:paraId="25D28048" w14:textId="77777777" w:rsidR="001D3659" w:rsidRDefault="001D3659">
            <w:pPr>
              <w:jc w:val="center"/>
              <w:rPr>
                <w:color w:val="000000"/>
              </w:rPr>
            </w:pPr>
          </w:p>
        </w:tc>
      </w:tr>
      <w:tr w:rsidR="001D3659" w14:paraId="437AF569" w14:textId="77777777">
        <w:trPr>
          <w:trHeight w:val="430"/>
        </w:trPr>
        <w:tc>
          <w:tcPr>
            <w:tcW w:w="621" w:type="dxa"/>
            <w:vMerge/>
            <w:shd w:val="clear" w:color="auto" w:fill="auto"/>
            <w:vAlign w:val="center"/>
          </w:tcPr>
          <w:p w14:paraId="0D325CCC" w14:textId="77777777" w:rsidR="001D3659" w:rsidRDefault="001D3659">
            <w:pPr>
              <w:jc w:val="center"/>
              <w:rPr>
                <w:color w:val="000000"/>
              </w:rPr>
            </w:pPr>
          </w:p>
        </w:tc>
        <w:tc>
          <w:tcPr>
            <w:tcW w:w="2919" w:type="dxa"/>
            <w:vMerge/>
            <w:shd w:val="clear" w:color="auto" w:fill="auto"/>
            <w:vAlign w:val="center"/>
          </w:tcPr>
          <w:p w14:paraId="601EC404" w14:textId="77777777" w:rsidR="001D3659" w:rsidRDefault="001D3659">
            <w:pPr>
              <w:jc w:val="center"/>
              <w:rPr>
                <w:color w:val="000000"/>
              </w:rPr>
            </w:pPr>
          </w:p>
        </w:tc>
        <w:tc>
          <w:tcPr>
            <w:tcW w:w="3628" w:type="dxa"/>
            <w:shd w:val="clear" w:color="auto" w:fill="auto"/>
            <w:vAlign w:val="center"/>
          </w:tcPr>
          <w:p w14:paraId="1752B95A" w14:textId="77777777" w:rsidR="001D3659" w:rsidRDefault="005F2F57">
            <w:pPr>
              <w:textAlignment w:val="center"/>
              <w:rPr>
                <w:color w:val="000000"/>
              </w:rPr>
            </w:pPr>
            <w:r>
              <w:rPr>
                <w:rFonts w:eastAsia="SimSun"/>
                <w:color w:val="000000"/>
                <w:lang w:val="en-US" w:eastAsia="zh-CN" w:bidi="ar"/>
              </w:rPr>
              <w:t>P5 - Avenida Santa Cruz, 384 - Areão</w:t>
            </w:r>
          </w:p>
        </w:tc>
        <w:tc>
          <w:tcPr>
            <w:tcW w:w="1681" w:type="dxa"/>
            <w:vMerge/>
            <w:shd w:val="clear" w:color="auto" w:fill="auto"/>
            <w:vAlign w:val="center"/>
          </w:tcPr>
          <w:p w14:paraId="5B9D7AC0" w14:textId="77777777" w:rsidR="001D3659" w:rsidRDefault="001D3659">
            <w:pPr>
              <w:jc w:val="center"/>
              <w:rPr>
                <w:color w:val="000000"/>
              </w:rPr>
            </w:pPr>
          </w:p>
        </w:tc>
      </w:tr>
      <w:tr w:rsidR="001D3659" w14:paraId="1799D607" w14:textId="77777777">
        <w:trPr>
          <w:trHeight w:val="600"/>
        </w:trPr>
        <w:tc>
          <w:tcPr>
            <w:tcW w:w="621" w:type="dxa"/>
            <w:vMerge/>
            <w:shd w:val="clear" w:color="auto" w:fill="auto"/>
            <w:vAlign w:val="center"/>
          </w:tcPr>
          <w:p w14:paraId="5F2598EE" w14:textId="77777777" w:rsidR="001D3659" w:rsidRDefault="001D3659">
            <w:pPr>
              <w:jc w:val="center"/>
              <w:rPr>
                <w:color w:val="000000"/>
              </w:rPr>
            </w:pPr>
          </w:p>
        </w:tc>
        <w:tc>
          <w:tcPr>
            <w:tcW w:w="2919" w:type="dxa"/>
            <w:vMerge/>
            <w:shd w:val="clear" w:color="auto" w:fill="auto"/>
            <w:vAlign w:val="center"/>
          </w:tcPr>
          <w:p w14:paraId="4068CFDB" w14:textId="77777777" w:rsidR="001D3659" w:rsidRDefault="001D3659">
            <w:pPr>
              <w:jc w:val="center"/>
              <w:rPr>
                <w:color w:val="000000"/>
              </w:rPr>
            </w:pPr>
          </w:p>
        </w:tc>
        <w:tc>
          <w:tcPr>
            <w:tcW w:w="3628" w:type="dxa"/>
            <w:shd w:val="clear" w:color="auto" w:fill="auto"/>
            <w:vAlign w:val="center"/>
          </w:tcPr>
          <w:p w14:paraId="0FFAE5E5" w14:textId="77777777" w:rsidR="001D3659" w:rsidRDefault="005F2F57">
            <w:pPr>
              <w:textAlignment w:val="center"/>
              <w:rPr>
                <w:color w:val="000000"/>
              </w:rPr>
            </w:pPr>
            <w:r>
              <w:rPr>
                <w:rFonts w:eastAsia="SimSun"/>
                <w:color w:val="000000"/>
                <w:lang w:val="en-US" w:eastAsia="zh-CN" w:bidi="ar"/>
              </w:rPr>
              <w:t>P6 - Av. dos Imigrantes, 111 - Conj. Res. Quiririm,</w:t>
            </w:r>
          </w:p>
        </w:tc>
        <w:tc>
          <w:tcPr>
            <w:tcW w:w="1681" w:type="dxa"/>
            <w:vMerge/>
            <w:shd w:val="clear" w:color="auto" w:fill="auto"/>
            <w:vAlign w:val="center"/>
          </w:tcPr>
          <w:p w14:paraId="275233CC" w14:textId="77777777" w:rsidR="001D3659" w:rsidRDefault="001D3659">
            <w:pPr>
              <w:jc w:val="center"/>
              <w:rPr>
                <w:color w:val="000000"/>
              </w:rPr>
            </w:pPr>
          </w:p>
        </w:tc>
      </w:tr>
      <w:tr w:rsidR="001D3659" w14:paraId="6F457215" w14:textId="77777777">
        <w:trPr>
          <w:trHeight w:val="600"/>
        </w:trPr>
        <w:tc>
          <w:tcPr>
            <w:tcW w:w="621" w:type="dxa"/>
            <w:vMerge/>
            <w:shd w:val="clear" w:color="auto" w:fill="auto"/>
            <w:vAlign w:val="center"/>
          </w:tcPr>
          <w:p w14:paraId="03B497DF" w14:textId="77777777" w:rsidR="001D3659" w:rsidRDefault="001D3659">
            <w:pPr>
              <w:jc w:val="center"/>
              <w:rPr>
                <w:color w:val="000000"/>
              </w:rPr>
            </w:pPr>
          </w:p>
        </w:tc>
        <w:tc>
          <w:tcPr>
            <w:tcW w:w="2919" w:type="dxa"/>
            <w:vMerge/>
            <w:shd w:val="clear" w:color="auto" w:fill="auto"/>
            <w:vAlign w:val="center"/>
          </w:tcPr>
          <w:p w14:paraId="42330ADF" w14:textId="77777777" w:rsidR="001D3659" w:rsidRDefault="001D3659">
            <w:pPr>
              <w:jc w:val="center"/>
              <w:rPr>
                <w:color w:val="000000"/>
              </w:rPr>
            </w:pPr>
          </w:p>
        </w:tc>
        <w:tc>
          <w:tcPr>
            <w:tcW w:w="3628" w:type="dxa"/>
            <w:shd w:val="clear" w:color="auto" w:fill="auto"/>
            <w:vAlign w:val="center"/>
          </w:tcPr>
          <w:p w14:paraId="3B34E414" w14:textId="77777777" w:rsidR="001D3659" w:rsidRDefault="005F2F57">
            <w:pPr>
              <w:textAlignment w:val="center"/>
              <w:rPr>
                <w:color w:val="000000"/>
              </w:rPr>
            </w:pPr>
            <w:r>
              <w:rPr>
                <w:rFonts w:eastAsia="SimSun"/>
                <w:color w:val="000000"/>
                <w:lang w:val="en-US" w:eastAsia="zh-CN" w:bidi="ar"/>
              </w:rPr>
              <w:t xml:space="preserve">P7 </w:t>
            </w:r>
            <w:proofErr w:type="gramStart"/>
            <w:r>
              <w:rPr>
                <w:rFonts w:eastAsia="SimSun"/>
                <w:color w:val="000000"/>
                <w:lang w:val="en-US" w:eastAsia="zh-CN" w:bidi="ar"/>
              </w:rPr>
              <w:t>-  Av.</w:t>
            </w:r>
            <w:proofErr w:type="gramEnd"/>
            <w:r>
              <w:rPr>
                <w:rFonts w:eastAsia="SimSun"/>
                <w:color w:val="000000"/>
                <w:lang w:val="en-US" w:eastAsia="zh-CN" w:bidi="ar"/>
              </w:rPr>
              <w:t xml:space="preserve"> Charles Schnneider, 420 - Parque Sr. do Bonfim</w:t>
            </w:r>
          </w:p>
        </w:tc>
        <w:tc>
          <w:tcPr>
            <w:tcW w:w="1681" w:type="dxa"/>
            <w:vMerge/>
            <w:shd w:val="clear" w:color="auto" w:fill="auto"/>
            <w:vAlign w:val="center"/>
          </w:tcPr>
          <w:p w14:paraId="771EAFA6" w14:textId="77777777" w:rsidR="001D3659" w:rsidRDefault="001D3659">
            <w:pPr>
              <w:jc w:val="center"/>
              <w:rPr>
                <w:color w:val="000000"/>
              </w:rPr>
            </w:pPr>
          </w:p>
        </w:tc>
      </w:tr>
      <w:tr w:rsidR="001D3659" w14:paraId="098CCC58" w14:textId="77777777">
        <w:trPr>
          <w:trHeight w:val="600"/>
        </w:trPr>
        <w:tc>
          <w:tcPr>
            <w:tcW w:w="621" w:type="dxa"/>
            <w:vMerge/>
            <w:shd w:val="clear" w:color="auto" w:fill="auto"/>
            <w:vAlign w:val="center"/>
          </w:tcPr>
          <w:p w14:paraId="5636765B" w14:textId="77777777" w:rsidR="001D3659" w:rsidRDefault="001D3659">
            <w:pPr>
              <w:jc w:val="center"/>
              <w:rPr>
                <w:color w:val="000000"/>
              </w:rPr>
            </w:pPr>
          </w:p>
        </w:tc>
        <w:tc>
          <w:tcPr>
            <w:tcW w:w="2919" w:type="dxa"/>
            <w:vMerge/>
            <w:shd w:val="clear" w:color="auto" w:fill="auto"/>
            <w:vAlign w:val="center"/>
          </w:tcPr>
          <w:p w14:paraId="02675C1A" w14:textId="77777777" w:rsidR="001D3659" w:rsidRDefault="001D3659">
            <w:pPr>
              <w:jc w:val="center"/>
              <w:rPr>
                <w:color w:val="000000"/>
              </w:rPr>
            </w:pPr>
          </w:p>
        </w:tc>
        <w:tc>
          <w:tcPr>
            <w:tcW w:w="3628" w:type="dxa"/>
            <w:shd w:val="clear" w:color="auto" w:fill="auto"/>
            <w:vAlign w:val="center"/>
          </w:tcPr>
          <w:p w14:paraId="5244F928" w14:textId="77777777" w:rsidR="001D3659" w:rsidRDefault="005F2F57">
            <w:pPr>
              <w:textAlignment w:val="center"/>
              <w:rPr>
                <w:color w:val="000000"/>
              </w:rPr>
            </w:pPr>
            <w:r>
              <w:rPr>
                <w:rFonts w:eastAsia="SimSun"/>
                <w:color w:val="000000"/>
                <w:lang w:val="en-US" w:eastAsia="zh-CN" w:bidi="ar"/>
              </w:rPr>
              <w:t>P8 - Av. Bandeirantes, 808 - Jardim Maria Augusta</w:t>
            </w:r>
          </w:p>
        </w:tc>
        <w:tc>
          <w:tcPr>
            <w:tcW w:w="1681" w:type="dxa"/>
            <w:vMerge/>
            <w:shd w:val="clear" w:color="auto" w:fill="auto"/>
            <w:vAlign w:val="center"/>
          </w:tcPr>
          <w:p w14:paraId="3B1757B7" w14:textId="77777777" w:rsidR="001D3659" w:rsidRDefault="001D3659">
            <w:pPr>
              <w:jc w:val="center"/>
              <w:rPr>
                <w:color w:val="000000"/>
              </w:rPr>
            </w:pPr>
          </w:p>
        </w:tc>
      </w:tr>
      <w:tr w:rsidR="001D3659" w14:paraId="606CE1E0" w14:textId="77777777">
        <w:trPr>
          <w:trHeight w:val="600"/>
        </w:trPr>
        <w:tc>
          <w:tcPr>
            <w:tcW w:w="621" w:type="dxa"/>
            <w:vMerge/>
            <w:shd w:val="clear" w:color="auto" w:fill="auto"/>
            <w:vAlign w:val="center"/>
          </w:tcPr>
          <w:p w14:paraId="7987FCAB" w14:textId="77777777" w:rsidR="001D3659" w:rsidRDefault="001D3659">
            <w:pPr>
              <w:jc w:val="center"/>
              <w:rPr>
                <w:color w:val="000000"/>
              </w:rPr>
            </w:pPr>
          </w:p>
        </w:tc>
        <w:tc>
          <w:tcPr>
            <w:tcW w:w="2919" w:type="dxa"/>
            <w:vMerge/>
            <w:shd w:val="clear" w:color="auto" w:fill="auto"/>
            <w:vAlign w:val="center"/>
          </w:tcPr>
          <w:p w14:paraId="70F52EDE" w14:textId="77777777" w:rsidR="001D3659" w:rsidRDefault="001D3659">
            <w:pPr>
              <w:jc w:val="center"/>
              <w:rPr>
                <w:color w:val="000000"/>
              </w:rPr>
            </w:pPr>
          </w:p>
        </w:tc>
        <w:tc>
          <w:tcPr>
            <w:tcW w:w="3628" w:type="dxa"/>
            <w:shd w:val="clear" w:color="auto" w:fill="auto"/>
            <w:vAlign w:val="center"/>
          </w:tcPr>
          <w:p w14:paraId="0913F981" w14:textId="77777777" w:rsidR="001D3659" w:rsidRDefault="005F2F57">
            <w:pPr>
              <w:textAlignment w:val="center"/>
              <w:rPr>
                <w:color w:val="000000"/>
              </w:rPr>
            </w:pPr>
            <w:r>
              <w:rPr>
                <w:rFonts w:eastAsia="SimSun"/>
                <w:color w:val="000000"/>
                <w:lang w:val="en-US" w:eastAsia="zh-CN" w:bidi="ar"/>
              </w:rPr>
              <w:t>P0 - Estrada Municipal João Gadioli, 1330 - Quiririm</w:t>
            </w:r>
          </w:p>
        </w:tc>
        <w:tc>
          <w:tcPr>
            <w:tcW w:w="1681" w:type="dxa"/>
            <w:vMerge/>
            <w:shd w:val="clear" w:color="auto" w:fill="auto"/>
            <w:vAlign w:val="center"/>
          </w:tcPr>
          <w:p w14:paraId="5E579145" w14:textId="77777777" w:rsidR="001D3659" w:rsidRDefault="001D3659">
            <w:pPr>
              <w:jc w:val="center"/>
              <w:rPr>
                <w:color w:val="000000"/>
              </w:rPr>
            </w:pPr>
          </w:p>
        </w:tc>
      </w:tr>
    </w:tbl>
    <w:p w14:paraId="4C223819" w14:textId="77777777" w:rsidR="001D3659" w:rsidRDefault="005F2F57" w:rsidP="001F44F6">
      <w:pPr>
        <w:autoSpaceDE w:val="0"/>
        <w:autoSpaceDN w:val="0"/>
        <w:adjustRightInd w:val="0"/>
        <w:spacing w:after="0" w:line="360" w:lineRule="auto"/>
        <w:ind w:left="289"/>
        <w:jc w:val="both"/>
        <w:rPr>
          <w:sz w:val="20"/>
        </w:rPr>
        <w:pPrChange w:id="906" w:author="JORGE TODOE MATSUSHIMA" w:date="2018-12-01T14:42:00Z">
          <w:pPr>
            <w:autoSpaceDE w:val="0"/>
            <w:autoSpaceDN w:val="0"/>
            <w:adjustRightInd w:val="0"/>
            <w:spacing w:line="360" w:lineRule="auto"/>
            <w:jc w:val="both"/>
          </w:pPr>
        </w:pPrChange>
      </w:pPr>
      <w:r>
        <w:rPr>
          <w:sz w:val="20"/>
        </w:rPr>
        <w:t>Fonte: O Autor (2018)</w:t>
      </w:r>
    </w:p>
    <w:p w14:paraId="57CEFC3C" w14:textId="77777777" w:rsidR="001D3659" w:rsidRDefault="001D3659" w:rsidP="001A67E5">
      <w:pPr>
        <w:autoSpaceDE w:val="0"/>
        <w:autoSpaceDN w:val="0"/>
        <w:adjustRightInd w:val="0"/>
        <w:spacing w:after="0" w:line="360" w:lineRule="auto"/>
        <w:ind w:left="289" w:firstLine="697"/>
        <w:jc w:val="both"/>
        <w:pPrChange w:id="907" w:author="JORGE TODOE MATSUSHIMA" w:date="2018-12-01T12:32:00Z">
          <w:pPr>
            <w:autoSpaceDE w:val="0"/>
            <w:autoSpaceDN w:val="0"/>
            <w:adjustRightInd w:val="0"/>
            <w:spacing w:line="360" w:lineRule="auto"/>
            <w:ind w:firstLine="697"/>
            <w:jc w:val="both"/>
          </w:pPr>
        </w:pPrChange>
      </w:pPr>
    </w:p>
    <w:p w14:paraId="3AAF6BE1" w14:textId="77777777" w:rsidR="001D3659" w:rsidRDefault="005F2F57" w:rsidP="001A67E5">
      <w:pPr>
        <w:autoSpaceDE w:val="0"/>
        <w:autoSpaceDN w:val="0"/>
        <w:adjustRightInd w:val="0"/>
        <w:spacing w:after="0" w:line="360" w:lineRule="auto"/>
        <w:ind w:left="289" w:firstLine="697"/>
        <w:jc w:val="both"/>
        <w:pPrChange w:id="908" w:author="JORGE TODOE MATSUSHIMA" w:date="2018-12-01T12:32:00Z">
          <w:pPr>
            <w:autoSpaceDE w:val="0"/>
            <w:autoSpaceDN w:val="0"/>
            <w:adjustRightInd w:val="0"/>
            <w:spacing w:line="360" w:lineRule="auto"/>
            <w:ind w:firstLine="697"/>
            <w:jc w:val="both"/>
          </w:pPr>
        </w:pPrChange>
      </w:pPr>
      <w:r>
        <w:t>A Figura 80 apresenta a Rota gerada pelo Google Maps após a inserção dos pontos conforme a ordem apresentada na Tabela 59.</w:t>
      </w:r>
    </w:p>
    <w:p w14:paraId="76CA67A8"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80</w:t>
      </w:r>
      <w:r>
        <w:rPr>
          <w:sz w:val="24"/>
          <w:szCs w:val="24"/>
        </w:rPr>
        <w:fldChar w:fldCharType="end"/>
      </w:r>
      <w:bookmarkStart w:id="909" w:name="_Toc8660"/>
      <w:r>
        <w:rPr>
          <w:sz w:val="24"/>
          <w:szCs w:val="24"/>
        </w:rPr>
        <w:t>. Caso de Testes 3 - Rota Gerada pelo Google Maps</w:t>
      </w:r>
      <w:r>
        <w:rPr>
          <w:sz w:val="24"/>
          <w:szCs w:val="24"/>
          <w:lang w:val="en-US"/>
        </w:rPr>
        <w:t>.</w:t>
      </w:r>
      <w:bookmarkEnd w:id="909"/>
    </w:p>
    <w:p w14:paraId="4DF79ED4" w14:textId="77777777" w:rsidR="001D3659" w:rsidRDefault="005F2F57" w:rsidP="008332C9">
      <w:pPr>
        <w:autoSpaceDE w:val="0"/>
        <w:autoSpaceDN w:val="0"/>
        <w:adjustRightInd w:val="0"/>
        <w:spacing w:after="0" w:line="360" w:lineRule="auto"/>
        <w:ind w:leftChars="50" w:left="120"/>
        <w:jc w:val="center"/>
        <w:pPrChange w:id="910" w:author="JORGE TODOE MATSUSHIMA" w:date="2018-12-01T15:03:00Z">
          <w:pPr>
            <w:autoSpaceDE w:val="0"/>
            <w:autoSpaceDN w:val="0"/>
            <w:adjustRightInd w:val="0"/>
            <w:spacing w:line="360" w:lineRule="auto"/>
            <w:ind w:leftChars="50" w:left="120"/>
            <w:jc w:val="center"/>
          </w:pPr>
        </w:pPrChange>
      </w:pPr>
      <w:r>
        <w:rPr>
          <w:noProof/>
        </w:rPr>
        <w:drawing>
          <wp:inline distT="0" distB="0" distL="114300" distR="114300" wp14:anchorId="0AA58298" wp14:editId="0A8FB274">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105"/>
                    <a:stretch>
                      <a:fillRect/>
                    </a:stretch>
                  </pic:blipFill>
                  <pic:spPr>
                    <a:xfrm>
                      <a:off x="0" y="0"/>
                      <a:ext cx="1641475" cy="2795270"/>
                    </a:xfrm>
                    <a:prstGeom prst="rect">
                      <a:avLst/>
                    </a:prstGeom>
                    <a:ln>
                      <a:solidFill>
                        <a:schemeClr val="tx1"/>
                      </a:solidFill>
                    </a:ln>
                  </pic:spPr>
                </pic:pic>
              </a:graphicData>
            </a:graphic>
          </wp:inline>
        </w:drawing>
      </w:r>
    </w:p>
    <w:p w14:paraId="2F94FC2A" w14:textId="77777777" w:rsidR="001D3659" w:rsidRDefault="005F2F57" w:rsidP="001F44F6">
      <w:pPr>
        <w:autoSpaceDE w:val="0"/>
        <w:autoSpaceDN w:val="0"/>
        <w:adjustRightInd w:val="0"/>
        <w:spacing w:after="0" w:line="360" w:lineRule="auto"/>
        <w:ind w:left="289"/>
        <w:jc w:val="both"/>
        <w:rPr>
          <w:sz w:val="20"/>
        </w:rPr>
        <w:pPrChange w:id="911" w:author="JORGE TODOE MATSUSHIMA" w:date="2018-12-01T14:42:00Z">
          <w:pPr>
            <w:autoSpaceDE w:val="0"/>
            <w:autoSpaceDN w:val="0"/>
            <w:adjustRightInd w:val="0"/>
            <w:spacing w:line="360" w:lineRule="auto"/>
            <w:jc w:val="both"/>
          </w:pPr>
        </w:pPrChange>
      </w:pPr>
      <w:r>
        <w:rPr>
          <w:sz w:val="20"/>
        </w:rPr>
        <w:t>Fonte: O Autor (2018)</w:t>
      </w:r>
    </w:p>
    <w:p w14:paraId="019AA63D" w14:textId="77777777" w:rsidR="001D3659" w:rsidRDefault="005F2F57" w:rsidP="001A67E5">
      <w:pPr>
        <w:autoSpaceDE w:val="0"/>
        <w:autoSpaceDN w:val="0"/>
        <w:adjustRightInd w:val="0"/>
        <w:spacing w:after="0" w:line="360" w:lineRule="auto"/>
        <w:ind w:left="289" w:firstLine="697"/>
        <w:jc w:val="both"/>
        <w:pPrChange w:id="912" w:author="JORGE TODOE MATSUSHIMA" w:date="2018-12-01T12:32:00Z">
          <w:pPr>
            <w:autoSpaceDE w:val="0"/>
            <w:autoSpaceDN w:val="0"/>
            <w:adjustRightInd w:val="0"/>
            <w:spacing w:line="360" w:lineRule="auto"/>
            <w:ind w:firstLine="697"/>
            <w:jc w:val="both"/>
          </w:pPr>
        </w:pPrChange>
      </w:pPr>
      <w:r>
        <w:t>A Figura 81 apresenta a Rota que foi gerada com a Otimização do algoritmo Desenvolvido no Projeto. No lado esquerdo da imagem, é a tela de consulta a rota Gerada do Software e do lado direito é ela aberta no Google Maps.</w:t>
      </w:r>
    </w:p>
    <w:p w14:paraId="24E81082"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81</w:t>
      </w:r>
      <w:r>
        <w:rPr>
          <w:sz w:val="24"/>
          <w:szCs w:val="24"/>
        </w:rPr>
        <w:fldChar w:fldCharType="end"/>
      </w:r>
      <w:bookmarkStart w:id="913" w:name="_Toc7111"/>
      <w:r>
        <w:rPr>
          <w:sz w:val="24"/>
          <w:szCs w:val="24"/>
        </w:rPr>
        <w:t>. Caso de Testes 3 - Rota Gerada pelo SysRLog</w:t>
      </w:r>
      <w:r>
        <w:rPr>
          <w:sz w:val="24"/>
          <w:szCs w:val="24"/>
          <w:lang w:val="en-US"/>
        </w:rPr>
        <w:t>.</w:t>
      </w:r>
      <w:bookmarkEnd w:id="913"/>
    </w:p>
    <w:p w14:paraId="75CE145B" w14:textId="77777777" w:rsidR="001D3659" w:rsidRDefault="005F2F57" w:rsidP="008332C9">
      <w:pPr>
        <w:autoSpaceDE w:val="0"/>
        <w:autoSpaceDN w:val="0"/>
        <w:adjustRightInd w:val="0"/>
        <w:spacing w:after="0" w:line="360" w:lineRule="auto"/>
        <w:ind w:leftChars="50" w:left="120"/>
        <w:jc w:val="center"/>
        <w:pPrChange w:id="914" w:author="JORGE TODOE MATSUSHIMA" w:date="2018-12-01T15:03:00Z">
          <w:pPr>
            <w:autoSpaceDE w:val="0"/>
            <w:autoSpaceDN w:val="0"/>
            <w:adjustRightInd w:val="0"/>
            <w:spacing w:line="360" w:lineRule="auto"/>
            <w:ind w:leftChars="50" w:left="120"/>
            <w:jc w:val="center"/>
          </w:pPr>
        </w:pPrChange>
      </w:pPr>
      <w:r>
        <w:rPr>
          <w:noProof/>
        </w:rPr>
        <w:lastRenderedPageBreak/>
        <w:drawing>
          <wp:inline distT="0" distB="0" distL="114300" distR="114300" wp14:anchorId="45BDB1B8" wp14:editId="1957AA1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106"/>
                    <a:stretch>
                      <a:fillRect/>
                    </a:stretch>
                  </pic:blipFill>
                  <pic:spPr>
                    <a:xfrm>
                      <a:off x="0" y="0"/>
                      <a:ext cx="4395470" cy="3198495"/>
                    </a:xfrm>
                    <a:prstGeom prst="rect">
                      <a:avLst/>
                    </a:prstGeom>
                    <a:ln>
                      <a:solidFill>
                        <a:schemeClr val="tx1"/>
                      </a:solidFill>
                    </a:ln>
                  </pic:spPr>
                </pic:pic>
              </a:graphicData>
            </a:graphic>
          </wp:inline>
        </w:drawing>
      </w:r>
    </w:p>
    <w:p w14:paraId="7DEFD72F" w14:textId="77777777" w:rsidR="001D3659" w:rsidRDefault="005F2F57" w:rsidP="001F44F6">
      <w:pPr>
        <w:autoSpaceDE w:val="0"/>
        <w:autoSpaceDN w:val="0"/>
        <w:adjustRightInd w:val="0"/>
        <w:spacing w:after="0" w:line="360" w:lineRule="auto"/>
        <w:ind w:left="289"/>
        <w:jc w:val="both"/>
        <w:rPr>
          <w:sz w:val="20"/>
        </w:rPr>
        <w:pPrChange w:id="915" w:author="JORGE TODOE MATSUSHIMA" w:date="2018-12-01T14:42:00Z">
          <w:pPr>
            <w:autoSpaceDE w:val="0"/>
            <w:autoSpaceDN w:val="0"/>
            <w:adjustRightInd w:val="0"/>
            <w:spacing w:line="360" w:lineRule="auto"/>
            <w:jc w:val="both"/>
          </w:pPr>
        </w:pPrChange>
      </w:pPr>
      <w:r>
        <w:rPr>
          <w:sz w:val="20"/>
        </w:rPr>
        <w:t>Fonte: O Autor (2018)</w:t>
      </w:r>
    </w:p>
    <w:p w14:paraId="751F32DD" w14:textId="77777777" w:rsidR="001D3659" w:rsidRDefault="005F2F57" w:rsidP="001A67E5">
      <w:pPr>
        <w:autoSpaceDE w:val="0"/>
        <w:autoSpaceDN w:val="0"/>
        <w:adjustRightInd w:val="0"/>
        <w:spacing w:after="0" w:line="360" w:lineRule="auto"/>
        <w:ind w:left="289" w:firstLine="697"/>
        <w:jc w:val="both"/>
        <w:pPrChange w:id="916" w:author="JORGE TODOE MATSUSHIMA" w:date="2018-12-01T12:32:00Z">
          <w:pPr>
            <w:autoSpaceDE w:val="0"/>
            <w:autoSpaceDN w:val="0"/>
            <w:adjustRightInd w:val="0"/>
            <w:spacing w:line="360" w:lineRule="auto"/>
            <w:ind w:firstLine="697"/>
            <w:jc w:val="both"/>
          </w:pPr>
        </w:pPrChange>
      </w:pPr>
      <w: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14:paraId="48EF2DD0"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60</w:t>
      </w:r>
      <w:r>
        <w:rPr>
          <w:sz w:val="24"/>
          <w:szCs w:val="24"/>
        </w:rPr>
        <w:fldChar w:fldCharType="end"/>
      </w:r>
      <w:bookmarkStart w:id="917" w:name="_Toc24841"/>
      <w:r>
        <w:rPr>
          <w:sz w:val="24"/>
          <w:szCs w:val="24"/>
        </w:rPr>
        <w:t xml:space="preserve">. </w:t>
      </w:r>
      <w:r>
        <w:rPr>
          <w:sz w:val="24"/>
          <w:szCs w:val="24"/>
          <w:lang w:val="en-US"/>
        </w:rPr>
        <w:t>Resultados Obtidos no Caso de Teste 3.</w:t>
      </w:r>
      <w:bookmarkEnd w:id="917"/>
    </w:p>
    <w:tbl>
      <w:tblPr>
        <w:tblW w:w="8241" w:type="dxa"/>
        <w:tblInd w:w="308" w:type="dxa"/>
        <w:tblLayout w:type="fixed"/>
        <w:tblCellMar>
          <w:top w:w="15" w:type="dxa"/>
          <w:left w:w="15" w:type="dxa"/>
          <w:bottom w:w="15" w:type="dxa"/>
          <w:right w:w="15" w:type="dxa"/>
        </w:tblCellMar>
        <w:tblLook w:val="04A0" w:firstRow="1" w:lastRow="0" w:firstColumn="1" w:lastColumn="0" w:noHBand="0" w:noVBand="1"/>
      </w:tblPr>
      <w:tblGrid>
        <w:gridCol w:w="1601"/>
        <w:gridCol w:w="1490"/>
        <w:gridCol w:w="1480"/>
        <w:gridCol w:w="1080"/>
        <w:gridCol w:w="2590"/>
      </w:tblGrid>
      <w:tr w:rsidR="001D3659" w14:paraId="6E935ECF" w14:textId="77777777">
        <w:trPr>
          <w:trHeight w:val="280"/>
        </w:trPr>
        <w:tc>
          <w:tcPr>
            <w:tcW w:w="8241" w:type="dxa"/>
            <w:gridSpan w:val="5"/>
            <w:tcBorders>
              <w:top w:val="single" w:sz="2" w:space="0" w:color="000000"/>
              <w:left w:val="single" w:sz="2" w:space="0" w:color="000000"/>
              <w:bottom w:val="single" w:sz="2" w:space="0" w:color="000000"/>
              <w:right w:val="single" w:sz="2" w:space="0" w:color="000000"/>
            </w:tcBorders>
            <w:shd w:val="clear" w:color="5B9BD5" w:fill="5B9BD5"/>
            <w:vAlign w:val="center"/>
          </w:tcPr>
          <w:p w14:paraId="1ABD6333" w14:textId="77777777" w:rsidR="001D3659" w:rsidRDefault="005F2F57">
            <w:pPr>
              <w:jc w:val="center"/>
              <w:textAlignment w:val="center"/>
              <w:rPr>
                <w:b/>
                <w:color w:val="FFFFFF"/>
              </w:rPr>
            </w:pPr>
            <w:r>
              <w:rPr>
                <w:rFonts w:eastAsia="SimSun"/>
                <w:b/>
                <w:color w:val="FFFFFF"/>
                <w:lang w:val="en-US" w:eastAsia="zh-CN" w:bidi="ar"/>
              </w:rPr>
              <w:t>Resultado Roteirização - Caso de Teste 2 - Cidade deTaubaté</w:t>
            </w:r>
          </w:p>
        </w:tc>
      </w:tr>
      <w:tr w:rsidR="001D3659" w14:paraId="78A9A72C" w14:textId="77777777">
        <w:trPr>
          <w:trHeight w:val="560"/>
        </w:trPr>
        <w:tc>
          <w:tcPr>
            <w:tcW w:w="1601" w:type="dxa"/>
            <w:tcBorders>
              <w:top w:val="single" w:sz="2" w:space="0" w:color="000000"/>
              <w:left w:val="single" w:sz="2" w:space="0" w:color="000000"/>
              <w:bottom w:val="single" w:sz="2" w:space="0" w:color="000000"/>
              <w:right w:val="single" w:sz="4" w:space="0" w:color="auto"/>
            </w:tcBorders>
            <w:shd w:val="clear" w:color="5B9BD5" w:fill="5B9BD5"/>
            <w:vAlign w:val="center"/>
          </w:tcPr>
          <w:p w14:paraId="26A92FC0" w14:textId="77777777" w:rsidR="001D3659" w:rsidRDefault="001D3659">
            <w:pPr>
              <w:rPr>
                <w:b/>
                <w:color w:val="FFFFFF"/>
              </w:rPr>
            </w:pPr>
          </w:p>
        </w:tc>
        <w:tc>
          <w:tcPr>
            <w:tcW w:w="1490" w:type="dxa"/>
            <w:tcBorders>
              <w:top w:val="single" w:sz="4" w:space="0" w:color="auto"/>
              <w:left w:val="single" w:sz="4" w:space="0" w:color="auto"/>
              <w:bottom w:val="single" w:sz="4" w:space="0" w:color="auto"/>
              <w:right w:val="single" w:sz="4" w:space="0" w:color="auto"/>
            </w:tcBorders>
            <w:shd w:val="clear" w:color="5B9BD5" w:fill="5B9BD5"/>
            <w:vAlign w:val="center"/>
          </w:tcPr>
          <w:p w14:paraId="439998AA" w14:textId="77777777" w:rsidR="001D3659" w:rsidRDefault="005F2F57">
            <w:pPr>
              <w:ind w:left="0"/>
              <w:textAlignment w:val="center"/>
              <w:rPr>
                <w:b/>
                <w:color w:val="FFFFFF"/>
              </w:rPr>
            </w:pPr>
            <w:r>
              <w:rPr>
                <w:rFonts w:eastAsia="SimSun"/>
                <w:b/>
                <w:color w:val="FFFFFF"/>
                <w:lang w:val="en-US" w:eastAsia="zh-CN" w:bidi="ar"/>
              </w:rPr>
              <w:t>Valor obtido GoogleMaps</w:t>
            </w:r>
          </w:p>
        </w:tc>
        <w:tc>
          <w:tcPr>
            <w:tcW w:w="1480" w:type="dxa"/>
            <w:tcBorders>
              <w:top w:val="single" w:sz="4" w:space="0" w:color="auto"/>
              <w:left w:val="single" w:sz="4" w:space="0" w:color="auto"/>
              <w:bottom w:val="single" w:sz="4" w:space="0" w:color="auto"/>
              <w:right w:val="single" w:sz="4" w:space="0" w:color="auto"/>
            </w:tcBorders>
            <w:shd w:val="clear" w:color="5B9BD5" w:fill="5B9BD5"/>
            <w:vAlign w:val="center"/>
          </w:tcPr>
          <w:p w14:paraId="76828945" w14:textId="77777777" w:rsidR="001D3659" w:rsidRDefault="005F2F57">
            <w:pPr>
              <w:ind w:left="0"/>
              <w:textAlignment w:val="center"/>
              <w:rPr>
                <w:b/>
                <w:color w:val="FFFFFF"/>
              </w:rPr>
            </w:pPr>
            <w:r>
              <w:rPr>
                <w:rFonts w:eastAsia="SimSun"/>
                <w:b/>
                <w:color w:val="FFFFFF"/>
                <w:lang w:val="en-US" w:eastAsia="zh-CN" w:bidi="ar"/>
              </w:rPr>
              <w:t>Valor Obtido SysRLog</w:t>
            </w:r>
          </w:p>
        </w:tc>
        <w:tc>
          <w:tcPr>
            <w:tcW w:w="1080" w:type="dxa"/>
            <w:tcBorders>
              <w:top w:val="single" w:sz="4" w:space="0" w:color="auto"/>
              <w:left w:val="single" w:sz="4" w:space="0" w:color="auto"/>
              <w:bottom w:val="single" w:sz="4" w:space="0" w:color="auto"/>
              <w:right w:val="single" w:sz="4" w:space="0" w:color="auto"/>
            </w:tcBorders>
            <w:shd w:val="clear" w:color="5B9BD5" w:fill="5B9BD5"/>
            <w:vAlign w:val="center"/>
          </w:tcPr>
          <w:p w14:paraId="08D92244" w14:textId="77777777" w:rsidR="001D3659" w:rsidRDefault="005F2F57">
            <w:pPr>
              <w:ind w:left="0"/>
              <w:textAlignment w:val="center"/>
              <w:rPr>
                <w:b/>
                <w:color w:val="FFFFFF"/>
              </w:rPr>
            </w:pPr>
            <w:r>
              <w:rPr>
                <w:rFonts w:eastAsia="SimSun"/>
                <w:b/>
                <w:color w:val="FFFFFF"/>
                <w:lang w:val="en-US" w:eastAsia="zh-CN" w:bidi="ar"/>
              </w:rPr>
              <w:t>Diferença</w:t>
            </w:r>
          </w:p>
        </w:tc>
        <w:tc>
          <w:tcPr>
            <w:tcW w:w="2590" w:type="dxa"/>
            <w:tcBorders>
              <w:top w:val="single" w:sz="4" w:space="0" w:color="auto"/>
              <w:left w:val="single" w:sz="4" w:space="0" w:color="auto"/>
              <w:bottom w:val="single" w:sz="4" w:space="0" w:color="auto"/>
              <w:right w:val="single" w:sz="4" w:space="0" w:color="auto"/>
            </w:tcBorders>
            <w:shd w:val="clear" w:color="5B9BD5" w:fill="5B9BD5"/>
            <w:vAlign w:val="center"/>
          </w:tcPr>
          <w:p w14:paraId="0D044A78" w14:textId="77777777" w:rsidR="001D3659" w:rsidRDefault="005F2F57">
            <w:pPr>
              <w:ind w:left="0"/>
              <w:textAlignment w:val="center"/>
              <w:rPr>
                <w:b/>
                <w:color w:val="FFFFFF"/>
              </w:rPr>
            </w:pPr>
            <w:proofErr w:type="gramStart"/>
            <w:r>
              <w:rPr>
                <w:rFonts w:eastAsia="SimSun"/>
                <w:b/>
                <w:color w:val="FFFFFF"/>
                <w:lang w:val="en-US" w:eastAsia="zh-CN" w:bidi="ar"/>
              </w:rPr>
              <w:t>Percentual  de</w:t>
            </w:r>
            <w:proofErr w:type="gramEnd"/>
            <w:r>
              <w:rPr>
                <w:rFonts w:eastAsia="SimSun"/>
                <w:b/>
                <w:color w:val="FFFFFF"/>
                <w:lang w:val="en-US" w:eastAsia="zh-CN" w:bidi="ar"/>
              </w:rPr>
              <w:t xml:space="preserve"> Redução</w:t>
            </w:r>
          </w:p>
        </w:tc>
      </w:tr>
      <w:tr w:rsidR="001D3659" w14:paraId="4C2517F0" w14:textId="77777777">
        <w:trPr>
          <w:trHeight w:val="280"/>
        </w:trPr>
        <w:tc>
          <w:tcPr>
            <w:tcW w:w="1601" w:type="dxa"/>
            <w:tcBorders>
              <w:top w:val="single" w:sz="2" w:space="0" w:color="000000"/>
              <w:left w:val="single" w:sz="2" w:space="0" w:color="000000"/>
              <w:bottom w:val="single" w:sz="2" w:space="0" w:color="000000"/>
              <w:right w:val="single" w:sz="4" w:space="0" w:color="auto"/>
            </w:tcBorders>
            <w:shd w:val="clear" w:color="auto" w:fill="auto"/>
            <w:vAlign w:val="center"/>
          </w:tcPr>
          <w:p w14:paraId="1F7F2B10" w14:textId="77777777" w:rsidR="001D3659" w:rsidRDefault="005F2F57">
            <w:pPr>
              <w:ind w:left="0"/>
              <w:textAlignment w:val="center"/>
              <w:rPr>
                <w:color w:val="000000"/>
              </w:rPr>
            </w:pPr>
            <w:r>
              <w:rPr>
                <w:rFonts w:eastAsia="SimSun"/>
                <w:color w:val="000000"/>
                <w:lang w:val="en-US" w:eastAsia="zh-CN" w:bidi="ar"/>
              </w:rPr>
              <w:t>Tempo(horas)</w:t>
            </w:r>
          </w:p>
        </w:tc>
        <w:tc>
          <w:tcPr>
            <w:tcW w:w="1490" w:type="dxa"/>
            <w:tcBorders>
              <w:top w:val="single" w:sz="4" w:space="0" w:color="auto"/>
              <w:left w:val="single" w:sz="4" w:space="0" w:color="auto"/>
              <w:bottom w:val="single" w:sz="4" w:space="0" w:color="auto"/>
              <w:right w:val="single" w:sz="4" w:space="0" w:color="auto"/>
            </w:tcBorders>
            <w:shd w:val="clear" w:color="auto" w:fill="auto"/>
            <w:vAlign w:val="center"/>
          </w:tcPr>
          <w:p w14:paraId="6CA3C3D3" w14:textId="77777777" w:rsidR="001D3659" w:rsidRDefault="005F2F57">
            <w:pPr>
              <w:ind w:left="0"/>
              <w:textAlignment w:val="center"/>
              <w:rPr>
                <w:color w:val="000000"/>
              </w:rPr>
            </w:pPr>
            <w:r>
              <w:rPr>
                <w:rFonts w:eastAsia="SimSun"/>
                <w:color w:val="000000"/>
                <w:lang w:val="en-US" w:eastAsia="zh-CN" w:bidi="ar"/>
              </w:rPr>
              <w:t>58</w:t>
            </w:r>
          </w:p>
        </w:tc>
        <w:tc>
          <w:tcPr>
            <w:tcW w:w="1480" w:type="dxa"/>
            <w:tcBorders>
              <w:top w:val="single" w:sz="4" w:space="0" w:color="auto"/>
              <w:left w:val="single" w:sz="4" w:space="0" w:color="auto"/>
              <w:bottom w:val="single" w:sz="4" w:space="0" w:color="auto"/>
              <w:right w:val="single" w:sz="4" w:space="0" w:color="auto"/>
            </w:tcBorders>
            <w:shd w:val="clear" w:color="auto" w:fill="auto"/>
            <w:vAlign w:val="center"/>
          </w:tcPr>
          <w:p w14:paraId="619C6CA3" w14:textId="77777777" w:rsidR="001D3659" w:rsidRDefault="005F2F57">
            <w:pPr>
              <w:ind w:left="0"/>
              <w:textAlignment w:val="center"/>
              <w:rPr>
                <w:color w:val="000000"/>
              </w:rPr>
            </w:pPr>
            <w:r>
              <w:rPr>
                <w:rFonts w:eastAsia="SimSun"/>
                <w:color w:val="000000"/>
                <w:lang w:val="en-US" w:eastAsia="zh-CN" w:bidi="ar"/>
              </w:rPr>
              <w:t>36</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9009423" w14:textId="77777777" w:rsidR="001D3659" w:rsidRDefault="005F2F57">
            <w:pPr>
              <w:ind w:left="0"/>
              <w:textAlignment w:val="center"/>
              <w:rPr>
                <w:color w:val="000000"/>
              </w:rPr>
            </w:pPr>
            <w:r>
              <w:rPr>
                <w:rFonts w:eastAsia="SimSun"/>
                <w:color w:val="000000"/>
                <w:lang w:val="en-US" w:eastAsia="zh-CN" w:bidi="ar"/>
              </w:rPr>
              <w:t>22</w:t>
            </w:r>
          </w:p>
        </w:tc>
        <w:tc>
          <w:tcPr>
            <w:tcW w:w="2590" w:type="dxa"/>
            <w:tcBorders>
              <w:top w:val="single" w:sz="4" w:space="0" w:color="auto"/>
              <w:left w:val="single" w:sz="4" w:space="0" w:color="auto"/>
              <w:bottom w:val="single" w:sz="4" w:space="0" w:color="auto"/>
              <w:right w:val="single" w:sz="4" w:space="0" w:color="auto"/>
            </w:tcBorders>
            <w:shd w:val="clear" w:color="auto" w:fill="auto"/>
            <w:vAlign w:val="center"/>
          </w:tcPr>
          <w:p w14:paraId="363FE446" w14:textId="77777777" w:rsidR="001D3659" w:rsidRDefault="005F2F57">
            <w:pPr>
              <w:ind w:left="0"/>
              <w:textAlignment w:val="center"/>
              <w:rPr>
                <w:color w:val="000000"/>
              </w:rPr>
            </w:pPr>
            <w:r>
              <w:rPr>
                <w:rFonts w:eastAsia="SimSun"/>
                <w:color w:val="000000"/>
                <w:lang w:val="en-US" w:eastAsia="zh-CN" w:bidi="ar"/>
              </w:rPr>
              <w:t>0,379310345</w:t>
            </w:r>
          </w:p>
        </w:tc>
      </w:tr>
      <w:tr w:rsidR="001D3659" w14:paraId="3A8E8A01" w14:textId="77777777">
        <w:trPr>
          <w:trHeight w:val="280"/>
        </w:trPr>
        <w:tc>
          <w:tcPr>
            <w:tcW w:w="1601" w:type="dxa"/>
            <w:tcBorders>
              <w:top w:val="single" w:sz="2" w:space="0" w:color="000000"/>
              <w:left w:val="single" w:sz="2" w:space="0" w:color="000000"/>
              <w:bottom w:val="single" w:sz="2" w:space="0" w:color="000000"/>
              <w:right w:val="single" w:sz="4" w:space="0" w:color="auto"/>
            </w:tcBorders>
            <w:shd w:val="clear" w:color="auto" w:fill="auto"/>
            <w:vAlign w:val="center"/>
          </w:tcPr>
          <w:p w14:paraId="4614291B" w14:textId="77777777" w:rsidR="001D3659" w:rsidRDefault="005F2F57">
            <w:pPr>
              <w:ind w:left="0"/>
              <w:textAlignment w:val="center"/>
              <w:rPr>
                <w:color w:val="000000"/>
              </w:rPr>
            </w:pPr>
            <w:proofErr w:type="gramStart"/>
            <w:r>
              <w:rPr>
                <w:rFonts w:eastAsia="SimSun"/>
                <w:color w:val="000000"/>
                <w:lang w:val="en-US" w:eastAsia="zh-CN" w:bidi="ar"/>
              </w:rPr>
              <w:t>Distância(</w:t>
            </w:r>
            <w:proofErr w:type="gramEnd"/>
            <w:r>
              <w:rPr>
                <w:rFonts w:eastAsia="SimSun"/>
                <w:color w:val="000000"/>
                <w:lang w:val="en-US" w:eastAsia="zh-CN" w:bidi="ar"/>
              </w:rPr>
              <w:t>KMs)</w:t>
            </w:r>
          </w:p>
        </w:tc>
        <w:tc>
          <w:tcPr>
            <w:tcW w:w="1490" w:type="dxa"/>
            <w:tcBorders>
              <w:top w:val="single" w:sz="4" w:space="0" w:color="auto"/>
              <w:left w:val="single" w:sz="4" w:space="0" w:color="auto"/>
              <w:bottom w:val="single" w:sz="4" w:space="0" w:color="auto"/>
              <w:right w:val="single" w:sz="4" w:space="0" w:color="auto"/>
            </w:tcBorders>
            <w:shd w:val="clear" w:color="auto" w:fill="auto"/>
            <w:vAlign w:val="center"/>
          </w:tcPr>
          <w:p w14:paraId="0E79BF43" w14:textId="77777777" w:rsidR="001D3659" w:rsidRDefault="005F2F57">
            <w:pPr>
              <w:ind w:left="0"/>
              <w:textAlignment w:val="center"/>
              <w:rPr>
                <w:color w:val="000000"/>
              </w:rPr>
            </w:pPr>
            <w:r>
              <w:rPr>
                <w:rFonts w:eastAsia="SimSun"/>
                <w:color w:val="000000"/>
                <w:lang w:val="en-US" w:eastAsia="zh-CN" w:bidi="ar"/>
              </w:rPr>
              <w:t>1:56</w:t>
            </w:r>
          </w:p>
        </w:tc>
        <w:tc>
          <w:tcPr>
            <w:tcW w:w="1480" w:type="dxa"/>
            <w:tcBorders>
              <w:top w:val="single" w:sz="4" w:space="0" w:color="auto"/>
              <w:left w:val="single" w:sz="4" w:space="0" w:color="auto"/>
              <w:bottom w:val="single" w:sz="4" w:space="0" w:color="auto"/>
              <w:right w:val="single" w:sz="4" w:space="0" w:color="auto"/>
            </w:tcBorders>
            <w:shd w:val="clear" w:color="auto" w:fill="auto"/>
            <w:vAlign w:val="center"/>
          </w:tcPr>
          <w:p w14:paraId="6FAB27A2" w14:textId="77777777" w:rsidR="001D3659" w:rsidRDefault="005F2F57">
            <w:pPr>
              <w:ind w:left="0"/>
              <w:textAlignment w:val="center"/>
              <w:rPr>
                <w:color w:val="000000"/>
              </w:rPr>
            </w:pPr>
            <w:r>
              <w:rPr>
                <w:rFonts w:eastAsia="SimSun"/>
                <w:color w:val="000000"/>
                <w:lang w:val="en-US" w:eastAsia="zh-CN" w:bidi="ar"/>
              </w:rPr>
              <w:t>1:13</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41C57D5" w14:textId="77777777" w:rsidR="001D3659" w:rsidRDefault="005F2F57">
            <w:pPr>
              <w:ind w:left="0"/>
              <w:textAlignment w:val="center"/>
              <w:rPr>
                <w:color w:val="000000"/>
              </w:rPr>
            </w:pPr>
            <w:r>
              <w:rPr>
                <w:rFonts w:eastAsia="SimSun"/>
                <w:color w:val="000000"/>
                <w:lang w:val="en-US" w:eastAsia="zh-CN" w:bidi="ar"/>
              </w:rPr>
              <w:t>0:43</w:t>
            </w:r>
          </w:p>
        </w:tc>
        <w:tc>
          <w:tcPr>
            <w:tcW w:w="2590" w:type="dxa"/>
            <w:tcBorders>
              <w:top w:val="single" w:sz="4" w:space="0" w:color="auto"/>
              <w:left w:val="single" w:sz="4" w:space="0" w:color="auto"/>
              <w:bottom w:val="single" w:sz="4" w:space="0" w:color="auto"/>
              <w:right w:val="single" w:sz="4" w:space="0" w:color="auto"/>
            </w:tcBorders>
            <w:shd w:val="clear" w:color="auto" w:fill="auto"/>
            <w:vAlign w:val="center"/>
          </w:tcPr>
          <w:p w14:paraId="1E624219" w14:textId="77777777" w:rsidR="001D3659" w:rsidRDefault="005F2F57">
            <w:pPr>
              <w:ind w:left="0"/>
              <w:textAlignment w:val="center"/>
              <w:rPr>
                <w:color w:val="000000"/>
              </w:rPr>
            </w:pPr>
            <w:r>
              <w:rPr>
                <w:rFonts w:eastAsia="SimSun"/>
                <w:color w:val="000000"/>
                <w:lang w:val="en-US" w:eastAsia="zh-CN" w:bidi="ar"/>
              </w:rPr>
              <w:t>0,370689655</w:t>
            </w:r>
          </w:p>
        </w:tc>
      </w:tr>
    </w:tbl>
    <w:p w14:paraId="095128CD" w14:textId="77777777" w:rsidR="001D3659" w:rsidRDefault="005F2F57" w:rsidP="001F44F6">
      <w:pPr>
        <w:autoSpaceDE w:val="0"/>
        <w:autoSpaceDN w:val="0"/>
        <w:adjustRightInd w:val="0"/>
        <w:spacing w:after="0" w:line="360" w:lineRule="auto"/>
        <w:ind w:left="289"/>
        <w:jc w:val="both"/>
        <w:rPr>
          <w:sz w:val="20"/>
        </w:rPr>
        <w:pPrChange w:id="918" w:author="JORGE TODOE MATSUSHIMA" w:date="2018-12-01T14:42:00Z">
          <w:pPr>
            <w:autoSpaceDE w:val="0"/>
            <w:autoSpaceDN w:val="0"/>
            <w:adjustRightInd w:val="0"/>
            <w:spacing w:line="360" w:lineRule="auto"/>
            <w:jc w:val="both"/>
          </w:pPr>
        </w:pPrChange>
      </w:pPr>
      <w:r>
        <w:rPr>
          <w:sz w:val="20"/>
        </w:rPr>
        <w:t>Fonte: O Autor (2018)</w:t>
      </w:r>
    </w:p>
    <w:p w14:paraId="0996EB2F" w14:textId="77777777" w:rsidR="001D3659" w:rsidRDefault="005F2F57">
      <w:pPr>
        <w:pStyle w:val="Ttulo2"/>
        <w:numPr>
          <w:ilvl w:val="2"/>
          <w:numId w:val="3"/>
        </w:numPr>
        <w:tabs>
          <w:tab w:val="left" w:pos="0"/>
        </w:tabs>
        <w:spacing w:line="360" w:lineRule="auto"/>
        <w:ind w:left="289"/>
      </w:pPr>
      <w:bookmarkStart w:id="919" w:name="_Toc31222"/>
      <w:r>
        <w:t>Caso de Testes 4 - Cidade de Jacareí</w:t>
      </w:r>
      <w:bookmarkEnd w:id="919"/>
    </w:p>
    <w:p w14:paraId="7DC93214" w14:textId="77777777" w:rsidR="001D3659" w:rsidRDefault="005F2F57" w:rsidP="001A67E5">
      <w:pPr>
        <w:autoSpaceDE w:val="0"/>
        <w:autoSpaceDN w:val="0"/>
        <w:adjustRightInd w:val="0"/>
        <w:spacing w:after="0" w:line="360" w:lineRule="auto"/>
        <w:ind w:left="289" w:firstLine="697"/>
        <w:jc w:val="both"/>
        <w:pPrChange w:id="920" w:author="JORGE TODOE MATSUSHIMA" w:date="2018-12-01T12:32:00Z">
          <w:pPr>
            <w:autoSpaceDE w:val="0"/>
            <w:autoSpaceDN w:val="0"/>
            <w:adjustRightInd w:val="0"/>
            <w:spacing w:line="360" w:lineRule="auto"/>
            <w:ind w:firstLine="697"/>
            <w:jc w:val="both"/>
          </w:pPr>
        </w:pPrChange>
      </w:pPr>
      <w:r>
        <w:t xml:space="preserve">O Quarto Caso de Teste realizado teve como base uma empresa fictícia com atuação na Cidade de Jacareí. A Tabela 61 apresenta o detalhamento dos Caso de Teste, </w:t>
      </w:r>
      <w:proofErr w:type="gramStart"/>
      <w:r>
        <w:t>Relacionando</w:t>
      </w:r>
      <w:proofErr w:type="gramEnd"/>
      <w:r>
        <w:t xml:space="preserve"> os Endereços Envolvidos e o Resultado esperado:</w:t>
      </w:r>
    </w:p>
    <w:p w14:paraId="2A931876"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61</w:t>
      </w:r>
      <w:r>
        <w:rPr>
          <w:sz w:val="24"/>
          <w:szCs w:val="24"/>
        </w:rPr>
        <w:fldChar w:fldCharType="end"/>
      </w:r>
      <w:bookmarkStart w:id="921" w:name="_Toc3978"/>
      <w:r>
        <w:rPr>
          <w:sz w:val="24"/>
          <w:szCs w:val="24"/>
        </w:rPr>
        <w:t xml:space="preserve">. </w:t>
      </w:r>
      <w:r>
        <w:rPr>
          <w:sz w:val="24"/>
          <w:szCs w:val="24"/>
          <w:lang w:val="en-US"/>
        </w:rPr>
        <w:t>Detalhamento do Caso de Teste 4.</w:t>
      </w:r>
      <w:bookmarkEnd w:id="921"/>
    </w:p>
    <w:tbl>
      <w:tblPr>
        <w:tblW w:w="8810" w:type="dxa"/>
        <w:tblInd w:w="299" w:type="dxa"/>
        <w:tblLayout w:type="fixed"/>
        <w:tblCellMar>
          <w:top w:w="15" w:type="dxa"/>
          <w:left w:w="15" w:type="dxa"/>
          <w:bottom w:w="15" w:type="dxa"/>
          <w:right w:w="15" w:type="dxa"/>
        </w:tblCellMar>
        <w:tblLook w:val="04A0" w:firstRow="1" w:lastRow="0" w:firstColumn="1" w:lastColumn="0" w:noHBand="0" w:noVBand="1"/>
      </w:tblPr>
      <w:tblGrid>
        <w:gridCol w:w="645"/>
        <w:gridCol w:w="2735"/>
        <w:gridCol w:w="3645"/>
        <w:gridCol w:w="1785"/>
      </w:tblGrid>
      <w:tr w:rsidR="001D3659" w14:paraId="4EF02556" w14:textId="77777777">
        <w:trPr>
          <w:trHeight w:val="600"/>
        </w:trPr>
        <w:tc>
          <w:tcPr>
            <w:tcW w:w="645" w:type="dxa"/>
            <w:tcBorders>
              <w:top w:val="single" w:sz="2" w:space="0" w:color="5B9BD5"/>
              <w:left w:val="single" w:sz="2" w:space="0" w:color="5B9BD5"/>
            </w:tcBorders>
            <w:shd w:val="clear" w:color="5B9BD5" w:fill="5B9BD5"/>
            <w:vAlign w:val="center"/>
          </w:tcPr>
          <w:p w14:paraId="681E2F9F" w14:textId="77777777" w:rsidR="001D3659" w:rsidRDefault="005F2F57">
            <w:pPr>
              <w:textAlignment w:val="center"/>
              <w:rPr>
                <w:b/>
                <w:color w:val="FFFFFF"/>
              </w:rPr>
            </w:pPr>
            <w:r>
              <w:rPr>
                <w:rFonts w:eastAsia="SimSun"/>
                <w:b/>
                <w:color w:val="FFFFFF"/>
                <w:lang w:val="en-US" w:eastAsia="zh-CN" w:bidi="ar"/>
              </w:rPr>
              <w:t>ID</w:t>
            </w:r>
          </w:p>
        </w:tc>
        <w:tc>
          <w:tcPr>
            <w:tcW w:w="2735" w:type="dxa"/>
            <w:tcBorders>
              <w:top w:val="single" w:sz="2" w:space="0" w:color="5B9BD5"/>
            </w:tcBorders>
            <w:shd w:val="clear" w:color="5B9BD5" w:fill="5B9BD5"/>
            <w:vAlign w:val="center"/>
          </w:tcPr>
          <w:p w14:paraId="6915CEE9" w14:textId="77777777" w:rsidR="001D3659" w:rsidRDefault="005F2F57">
            <w:pPr>
              <w:textAlignment w:val="center"/>
              <w:rPr>
                <w:b/>
                <w:color w:val="FFFFFF"/>
              </w:rPr>
            </w:pPr>
            <w:r>
              <w:rPr>
                <w:rFonts w:eastAsia="SimSun"/>
                <w:b/>
                <w:color w:val="FFFFFF"/>
                <w:lang w:val="en-US" w:eastAsia="zh-CN" w:bidi="ar"/>
              </w:rPr>
              <w:t xml:space="preserve">Desrição do Cenario de </w:t>
            </w:r>
            <w:r>
              <w:rPr>
                <w:rFonts w:eastAsia="SimSun"/>
                <w:b/>
                <w:color w:val="FFFFFF"/>
                <w:lang w:val="en-US" w:eastAsia="zh-CN" w:bidi="ar"/>
              </w:rPr>
              <w:lastRenderedPageBreak/>
              <w:t>Teste</w:t>
            </w:r>
          </w:p>
        </w:tc>
        <w:tc>
          <w:tcPr>
            <w:tcW w:w="3645" w:type="dxa"/>
            <w:tcBorders>
              <w:top w:val="single" w:sz="2" w:space="0" w:color="5B9BD5"/>
            </w:tcBorders>
            <w:shd w:val="clear" w:color="5B9BD5" w:fill="5B9BD5"/>
            <w:vAlign w:val="center"/>
          </w:tcPr>
          <w:p w14:paraId="04AFACEB" w14:textId="77777777" w:rsidR="001D3659" w:rsidRDefault="005F2F57">
            <w:pPr>
              <w:textAlignment w:val="center"/>
              <w:rPr>
                <w:b/>
                <w:color w:val="FFFFFF"/>
              </w:rPr>
            </w:pPr>
            <w:r>
              <w:rPr>
                <w:rFonts w:eastAsia="SimSun"/>
                <w:b/>
                <w:color w:val="FFFFFF"/>
                <w:lang w:val="en-US" w:eastAsia="zh-CN" w:bidi="ar"/>
              </w:rPr>
              <w:lastRenderedPageBreak/>
              <w:t xml:space="preserve">Nome dos Pontos Envolvidos </w:t>
            </w:r>
            <w:r>
              <w:rPr>
                <w:rFonts w:eastAsia="SimSun"/>
                <w:b/>
                <w:color w:val="FFFFFF"/>
                <w:lang w:val="en-US" w:eastAsia="zh-CN" w:bidi="ar"/>
              </w:rPr>
              <w:lastRenderedPageBreak/>
              <w:t>(Sequênia Inserida No Maps)</w:t>
            </w:r>
          </w:p>
        </w:tc>
        <w:tc>
          <w:tcPr>
            <w:tcW w:w="1785" w:type="dxa"/>
            <w:tcBorders>
              <w:top w:val="single" w:sz="2" w:space="0" w:color="5B9BD5"/>
              <w:right w:val="single" w:sz="2" w:space="0" w:color="5B9BD5"/>
            </w:tcBorders>
            <w:shd w:val="clear" w:color="5B9BD5" w:fill="5B9BD5"/>
            <w:vAlign w:val="center"/>
          </w:tcPr>
          <w:p w14:paraId="628978E7" w14:textId="77777777" w:rsidR="001D3659" w:rsidRDefault="005F2F57">
            <w:pPr>
              <w:textAlignment w:val="center"/>
              <w:rPr>
                <w:b/>
                <w:color w:val="FFFFFF"/>
              </w:rPr>
            </w:pPr>
            <w:r>
              <w:rPr>
                <w:rFonts w:eastAsia="SimSun"/>
                <w:b/>
                <w:color w:val="FFFFFF"/>
                <w:lang w:val="en-US" w:eastAsia="zh-CN" w:bidi="ar"/>
              </w:rPr>
              <w:lastRenderedPageBreak/>
              <w:t xml:space="preserve">Resultado </w:t>
            </w:r>
            <w:r>
              <w:rPr>
                <w:rFonts w:eastAsia="SimSun"/>
                <w:b/>
                <w:color w:val="FFFFFF"/>
                <w:lang w:val="en-US" w:eastAsia="zh-CN" w:bidi="ar"/>
              </w:rPr>
              <w:lastRenderedPageBreak/>
              <w:t>esperado</w:t>
            </w:r>
          </w:p>
        </w:tc>
      </w:tr>
      <w:tr w:rsidR="001D3659" w14:paraId="165AB28E" w14:textId="77777777">
        <w:trPr>
          <w:trHeight w:val="600"/>
        </w:trPr>
        <w:tc>
          <w:tcPr>
            <w:tcW w:w="645" w:type="dxa"/>
            <w:vMerge w:val="restart"/>
            <w:shd w:val="clear" w:color="auto" w:fill="auto"/>
            <w:vAlign w:val="center"/>
          </w:tcPr>
          <w:p w14:paraId="6DD531E6" w14:textId="77777777" w:rsidR="001D3659" w:rsidRDefault="005F2F57">
            <w:pPr>
              <w:ind w:left="0"/>
              <w:jc w:val="both"/>
              <w:textAlignment w:val="center"/>
              <w:rPr>
                <w:color w:val="000000"/>
              </w:rPr>
            </w:pPr>
            <w:r>
              <w:rPr>
                <w:rFonts w:eastAsia="SimSun"/>
                <w:color w:val="000000"/>
                <w:lang w:val="en-US" w:eastAsia="zh-CN" w:bidi="ar"/>
              </w:rPr>
              <w:lastRenderedPageBreak/>
              <w:t>CT4</w:t>
            </w:r>
          </w:p>
        </w:tc>
        <w:tc>
          <w:tcPr>
            <w:tcW w:w="2735" w:type="dxa"/>
            <w:vMerge w:val="restart"/>
            <w:shd w:val="clear" w:color="auto" w:fill="auto"/>
            <w:vAlign w:val="center"/>
          </w:tcPr>
          <w:p w14:paraId="26E846B5" w14:textId="77777777" w:rsidR="001D3659" w:rsidRDefault="005F2F57">
            <w:pPr>
              <w:jc w:val="center"/>
              <w:textAlignment w:val="center"/>
              <w:rPr>
                <w:color w:val="000000"/>
              </w:rPr>
            </w:pPr>
            <w:r>
              <w:rPr>
                <w:rFonts w:eastAsia="SimSun"/>
                <w:color w:val="000000"/>
                <w:lang w:val="en-US" w:eastAsia="zh-CN" w:bidi="ar"/>
              </w:rPr>
              <w:t xml:space="preserve">Cenário de Teste </w:t>
            </w:r>
            <w:proofErr w:type="gramStart"/>
            <w:r>
              <w:rPr>
                <w:rFonts w:eastAsia="SimSun"/>
                <w:color w:val="000000"/>
                <w:lang w:val="en-US" w:eastAsia="zh-CN" w:bidi="ar"/>
              </w:rPr>
              <w:t>4 :Esta</w:t>
            </w:r>
            <w:proofErr w:type="gramEnd"/>
            <w:r>
              <w:rPr>
                <w:rFonts w:eastAsia="SimSun"/>
                <w:color w:val="000000"/>
                <w:lang w:val="en-US" w:eastAsia="zh-CN" w:bidi="ar"/>
              </w:rPr>
              <w:t xml:space="preserve">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14:paraId="37ED54DD" w14:textId="77777777" w:rsidR="001D3659" w:rsidRDefault="005F2F57">
            <w:pPr>
              <w:textAlignment w:val="center"/>
              <w:rPr>
                <w:color w:val="000000"/>
              </w:rPr>
            </w:pPr>
            <w:r>
              <w:rPr>
                <w:rFonts w:eastAsia="SimSun"/>
                <w:color w:val="000000"/>
                <w:lang w:val="en-US" w:eastAsia="zh-CN" w:bidi="ar"/>
              </w:rPr>
              <w:t>P0 -Av. Getúlio Dorneles Vargas, 1390 - Jardim California</w:t>
            </w:r>
          </w:p>
        </w:tc>
        <w:tc>
          <w:tcPr>
            <w:tcW w:w="1785" w:type="dxa"/>
            <w:vMerge w:val="restart"/>
            <w:shd w:val="clear" w:color="auto" w:fill="auto"/>
            <w:vAlign w:val="center"/>
          </w:tcPr>
          <w:p w14:paraId="26DD6439" w14:textId="77777777" w:rsidR="001D3659" w:rsidRDefault="005F2F57">
            <w:pPr>
              <w:jc w:val="center"/>
              <w:textAlignment w:val="center"/>
              <w:rPr>
                <w:color w:val="000000"/>
              </w:rPr>
            </w:pPr>
            <w:r>
              <w:rPr>
                <w:rFonts w:eastAsia="SimSun"/>
                <w:color w:val="000000"/>
                <w:lang w:val="en-US" w:eastAsia="zh-CN" w:bidi="ar"/>
              </w:rPr>
              <w:t>P0 -</w:t>
            </w:r>
            <w:proofErr w:type="gramStart"/>
            <w:r>
              <w:rPr>
                <w:rFonts w:eastAsia="SimSun"/>
                <w:color w:val="000000"/>
                <w:lang w:val="en-US" w:eastAsia="zh-CN" w:bidi="ar"/>
              </w:rPr>
              <w:t>&gt;  P</w:t>
            </w:r>
            <w:proofErr w:type="gramEnd"/>
            <w:r>
              <w:rPr>
                <w:rFonts w:eastAsia="SimSun"/>
                <w:color w:val="000000"/>
                <w:lang w:val="en-US" w:eastAsia="zh-CN" w:bidi="ar"/>
              </w:rPr>
              <w:t>4 -&gt; P2 -&gt; P1 -&gt; P3 -&gt; P5 -&gt; P6 -&gt; P7 -&gt; P0</w:t>
            </w:r>
          </w:p>
        </w:tc>
      </w:tr>
      <w:tr w:rsidR="001D3659" w14:paraId="0A12B61A" w14:textId="77777777">
        <w:trPr>
          <w:trHeight w:val="280"/>
        </w:trPr>
        <w:tc>
          <w:tcPr>
            <w:tcW w:w="645" w:type="dxa"/>
            <w:vMerge/>
            <w:shd w:val="clear" w:color="auto" w:fill="auto"/>
            <w:vAlign w:val="center"/>
          </w:tcPr>
          <w:p w14:paraId="3080AEE1" w14:textId="77777777" w:rsidR="001D3659" w:rsidRDefault="001D3659">
            <w:pPr>
              <w:jc w:val="center"/>
              <w:rPr>
                <w:color w:val="000000"/>
              </w:rPr>
            </w:pPr>
          </w:p>
        </w:tc>
        <w:tc>
          <w:tcPr>
            <w:tcW w:w="2735" w:type="dxa"/>
            <w:vMerge/>
            <w:shd w:val="clear" w:color="auto" w:fill="auto"/>
            <w:vAlign w:val="center"/>
          </w:tcPr>
          <w:p w14:paraId="53C1B78B" w14:textId="77777777" w:rsidR="001D3659" w:rsidRDefault="001D3659">
            <w:pPr>
              <w:jc w:val="center"/>
              <w:rPr>
                <w:color w:val="000000"/>
              </w:rPr>
            </w:pPr>
          </w:p>
        </w:tc>
        <w:tc>
          <w:tcPr>
            <w:tcW w:w="3645" w:type="dxa"/>
            <w:shd w:val="clear" w:color="auto" w:fill="auto"/>
            <w:vAlign w:val="center"/>
          </w:tcPr>
          <w:p w14:paraId="49AB261D" w14:textId="77777777" w:rsidR="001D3659" w:rsidRDefault="005F2F57">
            <w:pPr>
              <w:textAlignment w:val="center"/>
              <w:rPr>
                <w:color w:val="000000"/>
              </w:rPr>
            </w:pPr>
            <w:r>
              <w:rPr>
                <w:rFonts w:eastAsia="SimSun"/>
                <w:color w:val="000000"/>
                <w:lang w:val="en-US" w:eastAsia="zh-CN" w:bidi="ar"/>
              </w:rPr>
              <w:t>P1 - Av. São João, 109 - São João</w:t>
            </w:r>
          </w:p>
        </w:tc>
        <w:tc>
          <w:tcPr>
            <w:tcW w:w="1785" w:type="dxa"/>
            <w:vMerge/>
            <w:shd w:val="clear" w:color="auto" w:fill="auto"/>
            <w:vAlign w:val="center"/>
          </w:tcPr>
          <w:p w14:paraId="45E1FF7A" w14:textId="77777777" w:rsidR="001D3659" w:rsidRDefault="001D3659">
            <w:pPr>
              <w:jc w:val="center"/>
              <w:rPr>
                <w:color w:val="000000"/>
              </w:rPr>
            </w:pPr>
          </w:p>
        </w:tc>
      </w:tr>
      <w:tr w:rsidR="001D3659" w14:paraId="0C1CEFA4" w14:textId="77777777">
        <w:trPr>
          <w:trHeight w:val="600"/>
        </w:trPr>
        <w:tc>
          <w:tcPr>
            <w:tcW w:w="645" w:type="dxa"/>
            <w:vMerge/>
            <w:shd w:val="clear" w:color="auto" w:fill="auto"/>
            <w:vAlign w:val="center"/>
          </w:tcPr>
          <w:p w14:paraId="0AE0C190" w14:textId="77777777" w:rsidR="001D3659" w:rsidRDefault="001D3659">
            <w:pPr>
              <w:jc w:val="center"/>
              <w:rPr>
                <w:color w:val="000000"/>
              </w:rPr>
            </w:pPr>
          </w:p>
        </w:tc>
        <w:tc>
          <w:tcPr>
            <w:tcW w:w="2735" w:type="dxa"/>
            <w:vMerge/>
            <w:shd w:val="clear" w:color="auto" w:fill="auto"/>
            <w:vAlign w:val="center"/>
          </w:tcPr>
          <w:p w14:paraId="6B6E7B0A" w14:textId="77777777" w:rsidR="001D3659" w:rsidRDefault="001D3659">
            <w:pPr>
              <w:jc w:val="center"/>
              <w:rPr>
                <w:color w:val="000000"/>
              </w:rPr>
            </w:pPr>
          </w:p>
        </w:tc>
        <w:tc>
          <w:tcPr>
            <w:tcW w:w="3645" w:type="dxa"/>
            <w:shd w:val="clear" w:color="auto" w:fill="auto"/>
            <w:vAlign w:val="center"/>
          </w:tcPr>
          <w:p w14:paraId="087324A6" w14:textId="77777777" w:rsidR="001D3659" w:rsidRDefault="005F2F57">
            <w:pPr>
              <w:textAlignment w:val="center"/>
              <w:rPr>
                <w:color w:val="000000"/>
              </w:rPr>
            </w:pPr>
            <w:r>
              <w:rPr>
                <w:rFonts w:eastAsia="SimSun"/>
                <w:color w:val="000000"/>
                <w:lang w:val="en-US" w:eastAsia="zh-CN" w:bidi="ar"/>
              </w:rPr>
              <w:t>P2 -R. José Benedito Duarte, 88 - Parque Itamarati</w:t>
            </w:r>
          </w:p>
        </w:tc>
        <w:tc>
          <w:tcPr>
            <w:tcW w:w="1785" w:type="dxa"/>
            <w:vMerge/>
            <w:shd w:val="clear" w:color="auto" w:fill="auto"/>
            <w:vAlign w:val="center"/>
          </w:tcPr>
          <w:p w14:paraId="4451AB14" w14:textId="77777777" w:rsidR="001D3659" w:rsidRDefault="001D3659">
            <w:pPr>
              <w:jc w:val="center"/>
              <w:rPr>
                <w:color w:val="000000"/>
              </w:rPr>
            </w:pPr>
          </w:p>
        </w:tc>
      </w:tr>
      <w:tr w:rsidR="001D3659" w14:paraId="6297F193" w14:textId="77777777">
        <w:trPr>
          <w:trHeight w:val="600"/>
        </w:trPr>
        <w:tc>
          <w:tcPr>
            <w:tcW w:w="645" w:type="dxa"/>
            <w:vMerge/>
            <w:shd w:val="clear" w:color="auto" w:fill="auto"/>
            <w:vAlign w:val="center"/>
          </w:tcPr>
          <w:p w14:paraId="4D222418" w14:textId="77777777" w:rsidR="001D3659" w:rsidRDefault="001D3659">
            <w:pPr>
              <w:jc w:val="center"/>
              <w:rPr>
                <w:color w:val="000000"/>
              </w:rPr>
            </w:pPr>
          </w:p>
        </w:tc>
        <w:tc>
          <w:tcPr>
            <w:tcW w:w="2735" w:type="dxa"/>
            <w:vMerge/>
            <w:shd w:val="clear" w:color="auto" w:fill="auto"/>
            <w:vAlign w:val="center"/>
          </w:tcPr>
          <w:p w14:paraId="31CF8B6E" w14:textId="77777777" w:rsidR="001D3659" w:rsidRDefault="001D3659">
            <w:pPr>
              <w:jc w:val="center"/>
              <w:rPr>
                <w:color w:val="000000"/>
              </w:rPr>
            </w:pPr>
          </w:p>
        </w:tc>
        <w:tc>
          <w:tcPr>
            <w:tcW w:w="3645" w:type="dxa"/>
            <w:shd w:val="clear" w:color="auto" w:fill="auto"/>
            <w:vAlign w:val="center"/>
          </w:tcPr>
          <w:p w14:paraId="0224C538" w14:textId="77777777" w:rsidR="001D3659" w:rsidRDefault="005F2F57">
            <w:pPr>
              <w:textAlignment w:val="center"/>
              <w:rPr>
                <w:color w:val="000000"/>
              </w:rPr>
            </w:pPr>
            <w:r>
              <w:rPr>
                <w:rFonts w:eastAsia="SimSun"/>
                <w:color w:val="000000"/>
                <w:lang w:val="en-US" w:eastAsia="zh-CN" w:bidi="ar"/>
              </w:rPr>
              <w:t>P3 - Av. Pereira Campos, 291 - Jardim Didinha,</w:t>
            </w:r>
          </w:p>
        </w:tc>
        <w:tc>
          <w:tcPr>
            <w:tcW w:w="1785" w:type="dxa"/>
            <w:vMerge/>
            <w:shd w:val="clear" w:color="auto" w:fill="auto"/>
            <w:vAlign w:val="center"/>
          </w:tcPr>
          <w:p w14:paraId="57AEA90B" w14:textId="77777777" w:rsidR="001D3659" w:rsidRDefault="001D3659">
            <w:pPr>
              <w:jc w:val="center"/>
              <w:rPr>
                <w:color w:val="000000"/>
              </w:rPr>
            </w:pPr>
          </w:p>
        </w:tc>
      </w:tr>
      <w:tr w:rsidR="001D3659" w14:paraId="72D37F47" w14:textId="77777777">
        <w:trPr>
          <w:trHeight w:val="600"/>
        </w:trPr>
        <w:tc>
          <w:tcPr>
            <w:tcW w:w="645" w:type="dxa"/>
            <w:vMerge/>
            <w:shd w:val="clear" w:color="auto" w:fill="auto"/>
            <w:vAlign w:val="center"/>
          </w:tcPr>
          <w:p w14:paraId="7A1B786E" w14:textId="77777777" w:rsidR="001D3659" w:rsidRDefault="001D3659">
            <w:pPr>
              <w:jc w:val="center"/>
              <w:rPr>
                <w:color w:val="000000"/>
              </w:rPr>
            </w:pPr>
          </w:p>
        </w:tc>
        <w:tc>
          <w:tcPr>
            <w:tcW w:w="2735" w:type="dxa"/>
            <w:vMerge/>
            <w:shd w:val="clear" w:color="auto" w:fill="auto"/>
            <w:vAlign w:val="center"/>
          </w:tcPr>
          <w:p w14:paraId="0AE8009C" w14:textId="77777777" w:rsidR="001D3659" w:rsidRDefault="001D3659">
            <w:pPr>
              <w:jc w:val="center"/>
              <w:rPr>
                <w:color w:val="000000"/>
              </w:rPr>
            </w:pPr>
          </w:p>
        </w:tc>
        <w:tc>
          <w:tcPr>
            <w:tcW w:w="3645" w:type="dxa"/>
            <w:shd w:val="clear" w:color="auto" w:fill="auto"/>
            <w:vAlign w:val="center"/>
          </w:tcPr>
          <w:p w14:paraId="016C22D6" w14:textId="77777777" w:rsidR="001D3659" w:rsidRDefault="005F2F57">
            <w:pPr>
              <w:textAlignment w:val="center"/>
              <w:rPr>
                <w:color w:val="000000"/>
              </w:rPr>
            </w:pPr>
            <w:r>
              <w:rPr>
                <w:rFonts w:eastAsia="SimSun"/>
                <w:color w:val="000000"/>
                <w:lang w:val="en-US" w:eastAsia="zh-CN" w:bidi="ar"/>
              </w:rPr>
              <w:t>P4 - Av. Getúlio Dorneles Vargas, 1591 - Jardim California,</w:t>
            </w:r>
          </w:p>
        </w:tc>
        <w:tc>
          <w:tcPr>
            <w:tcW w:w="1785" w:type="dxa"/>
            <w:vMerge/>
            <w:shd w:val="clear" w:color="auto" w:fill="auto"/>
            <w:vAlign w:val="center"/>
          </w:tcPr>
          <w:p w14:paraId="2C812E21" w14:textId="77777777" w:rsidR="001D3659" w:rsidRDefault="001D3659">
            <w:pPr>
              <w:jc w:val="center"/>
              <w:rPr>
                <w:color w:val="000000"/>
              </w:rPr>
            </w:pPr>
          </w:p>
        </w:tc>
      </w:tr>
      <w:tr w:rsidR="001D3659" w14:paraId="2E1D55B3" w14:textId="77777777">
        <w:trPr>
          <w:trHeight w:val="600"/>
        </w:trPr>
        <w:tc>
          <w:tcPr>
            <w:tcW w:w="645" w:type="dxa"/>
            <w:vMerge/>
            <w:shd w:val="clear" w:color="auto" w:fill="auto"/>
            <w:vAlign w:val="center"/>
          </w:tcPr>
          <w:p w14:paraId="36C6C396" w14:textId="77777777" w:rsidR="001D3659" w:rsidRDefault="001D3659">
            <w:pPr>
              <w:jc w:val="center"/>
              <w:rPr>
                <w:color w:val="000000"/>
              </w:rPr>
            </w:pPr>
          </w:p>
        </w:tc>
        <w:tc>
          <w:tcPr>
            <w:tcW w:w="2735" w:type="dxa"/>
            <w:vMerge/>
            <w:shd w:val="clear" w:color="auto" w:fill="auto"/>
            <w:vAlign w:val="center"/>
          </w:tcPr>
          <w:p w14:paraId="024A2C3C" w14:textId="77777777" w:rsidR="001D3659" w:rsidRDefault="001D3659">
            <w:pPr>
              <w:jc w:val="center"/>
              <w:rPr>
                <w:color w:val="000000"/>
              </w:rPr>
            </w:pPr>
          </w:p>
        </w:tc>
        <w:tc>
          <w:tcPr>
            <w:tcW w:w="3645" w:type="dxa"/>
            <w:shd w:val="clear" w:color="auto" w:fill="auto"/>
            <w:vAlign w:val="center"/>
          </w:tcPr>
          <w:p w14:paraId="728FABFF" w14:textId="77777777" w:rsidR="001D3659" w:rsidRDefault="005F2F57">
            <w:pPr>
              <w:textAlignment w:val="center"/>
              <w:rPr>
                <w:color w:val="000000"/>
              </w:rPr>
            </w:pPr>
            <w:r>
              <w:rPr>
                <w:rFonts w:eastAsia="SimSun"/>
                <w:color w:val="000000"/>
                <w:lang w:val="en-US" w:eastAsia="zh-CN" w:bidi="ar"/>
              </w:rPr>
              <w:t>P5 - Av. Sebastião Lopes, 42 - Jardim Nova Esperança</w:t>
            </w:r>
          </w:p>
        </w:tc>
        <w:tc>
          <w:tcPr>
            <w:tcW w:w="1785" w:type="dxa"/>
            <w:vMerge/>
            <w:shd w:val="clear" w:color="auto" w:fill="auto"/>
            <w:vAlign w:val="center"/>
          </w:tcPr>
          <w:p w14:paraId="0CC64A4E" w14:textId="77777777" w:rsidR="001D3659" w:rsidRDefault="001D3659">
            <w:pPr>
              <w:jc w:val="center"/>
              <w:rPr>
                <w:color w:val="000000"/>
              </w:rPr>
            </w:pPr>
          </w:p>
        </w:tc>
      </w:tr>
      <w:tr w:rsidR="001D3659" w14:paraId="45C9BEBC" w14:textId="77777777">
        <w:trPr>
          <w:trHeight w:val="600"/>
        </w:trPr>
        <w:tc>
          <w:tcPr>
            <w:tcW w:w="645" w:type="dxa"/>
            <w:vMerge/>
            <w:shd w:val="clear" w:color="auto" w:fill="auto"/>
            <w:vAlign w:val="center"/>
          </w:tcPr>
          <w:p w14:paraId="366D72D1" w14:textId="77777777" w:rsidR="001D3659" w:rsidRDefault="001D3659">
            <w:pPr>
              <w:jc w:val="center"/>
              <w:rPr>
                <w:color w:val="000000"/>
              </w:rPr>
            </w:pPr>
          </w:p>
        </w:tc>
        <w:tc>
          <w:tcPr>
            <w:tcW w:w="2735" w:type="dxa"/>
            <w:vMerge/>
            <w:shd w:val="clear" w:color="auto" w:fill="auto"/>
            <w:vAlign w:val="center"/>
          </w:tcPr>
          <w:p w14:paraId="1FDA9E02" w14:textId="77777777" w:rsidR="001D3659" w:rsidRDefault="001D3659">
            <w:pPr>
              <w:jc w:val="center"/>
              <w:rPr>
                <w:color w:val="000000"/>
              </w:rPr>
            </w:pPr>
          </w:p>
        </w:tc>
        <w:tc>
          <w:tcPr>
            <w:tcW w:w="3645" w:type="dxa"/>
            <w:shd w:val="clear" w:color="auto" w:fill="auto"/>
            <w:vAlign w:val="center"/>
          </w:tcPr>
          <w:p w14:paraId="20EC83A7" w14:textId="77777777" w:rsidR="001D3659" w:rsidRDefault="005F2F57">
            <w:pPr>
              <w:textAlignment w:val="center"/>
              <w:rPr>
                <w:color w:val="000000"/>
              </w:rPr>
            </w:pPr>
            <w:r>
              <w:rPr>
                <w:rFonts w:eastAsia="SimSun"/>
                <w:color w:val="000000"/>
                <w:lang w:val="en-US" w:eastAsia="zh-CN" w:bidi="ar"/>
              </w:rPr>
              <w:t>P6 -Avenida das Letras, Loteamento Villa Branca</w:t>
            </w:r>
          </w:p>
        </w:tc>
        <w:tc>
          <w:tcPr>
            <w:tcW w:w="1785" w:type="dxa"/>
            <w:vMerge/>
            <w:shd w:val="clear" w:color="auto" w:fill="auto"/>
            <w:vAlign w:val="center"/>
          </w:tcPr>
          <w:p w14:paraId="2C8357BD" w14:textId="77777777" w:rsidR="001D3659" w:rsidRDefault="001D3659">
            <w:pPr>
              <w:jc w:val="center"/>
              <w:rPr>
                <w:color w:val="000000"/>
              </w:rPr>
            </w:pPr>
          </w:p>
        </w:tc>
      </w:tr>
      <w:tr w:rsidR="001D3659" w14:paraId="29EF1274" w14:textId="77777777">
        <w:trPr>
          <w:trHeight w:val="600"/>
        </w:trPr>
        <w:tc>
          <w:tcPr>
            <w:tcW w:w="645" w:type="dxa"/>
            <w:vMerge/>
            <w:shd w:val="clear" w:color="auto" w:fill="auto"/>
            <w:vAlign w:val="center"/>
          </w:tcPr>
          <w:p w14:paraId="67A6FA4D" w14:textId="77777777" w:rsidR="001D3659" w:rsidRDefault="001D3659">
            <w:pPr>
              <w:jc w:val="center"/>
              <w:rPr>
                <w:color w:val="000000"/>
              </w:rPr>
            </w:pPr>
          </w:p>
        </w:tc>
        <w:tc>
          <w:tcPr>
            <w:tcW w:w="2735" w:type="dxa"/>
            <w:vMerge/>
            <w:shd w:val="clear" w:color="auto" w:fill="auto"/>
            <w:vAlign w:val="center"/>
          </w:tcPr>
          <w:p w14:paraId="0BDD4B2B" w14:textId="77777777" w:rsidR="001D3659" w:rsidRDefault="001D3659">
            <w:pPr>
              <w:jc w:val="center"/>
              <w:rPr>
                <w:color w:val="000000"/>
              </w:rPr>
            </w:pPr>
          </w:p>
        </w:tc>
        <w:tc>
          <w:tcPr>
            <w:tcW w:w="3645" w:type="dxa"/>
            <w:shd w:val="clear" w:color="auto" w:fill="auto"/>
            <w:vAlign w:val="center"/>
          </w:tcPr>
          <w:p w14:paraId="43997960" w14:textId="77777777" w:rsidR="001D3659" w:rsidRDefault="005F2F57">
            <w:pPr>
              <w:textAlignment w:val="center"/>
              <w:rPr>
                <w:color w:val="000000"/>
              </w:rPr>
            </w:pPr>
            <w:r>
              <w:rPr>
                <w:rFonts w:eastAsia="SimSun"/>
                <w:color w:val="000000"/>
                <w:lang w:val="en-US" w:eastAsia="zh-CN" w:bidi="ar"/>
              </w:rPr>
              <w:t>P7 - Av. São Jorge, 2010 - Jardim Santa Marina</w:t>
            </w:r>
          </w:p>
        </w:tc>
        <w:tc>
          <w:tcPr>
            <w:tcW w:w="1785" w:type="dxa"/>
            <w:vMerge/>
            <w:shd w:val="clear" w:color="auto" w:fill="auto"/>
            <w:vAlign w:val="center"/>
          </w:tcPr>
          <w:p w14:paraId="71D24006" w14:textId="77777777" w:rsidR="001D3659" w:rsidRDefault="001D3659">
            <w:pPr>
              <w:jc w:val="center"/>
              <w:rPr>
                <w:color w:val="000000"/>
              </w:rPr>
            </w:pPr>
          </w:p>
        </w:tc>
      </w:tr>
      <w:tr w:rsidR="001D3659" w14:paraId="14EDC7FD" w14:textId="77777777">
        <w:trPr>
          <w:trHeight w:val="600"/>
        </w:trPr>
        <w:tc>
          <w:tcPr>
            <w:tcW w:w="645" w:type="dxa"/>
            <w:vMerge/>
            <w:shd w:val="clear" w:color="auto" w:fill="auto"/>
            <w:vAlign w:val="center"/>
          </w:tcPr>
          <w:p w14:paraId="53A3B1C0" w14:textId="77777777" w:rsidR="001D3659" w:rsidRDefault="001D3659">
            <w:pPr>
              <w:jc w:val="center"/>
              <w:rPr>
                <w:color w:val="000000"/>
              </w:rPr>
            </w:pPr>
          </w:p>
        </w:tc>
        <w:tc>
          <w:tcPr>
            <w:tcW w:w="2735" w:type="dxa"/>
            <w:vMerge/>
            <w:shd w:val="clear" w:color="auto" w:fill="auto"/>
            <w:vAlign w:val="center"/>
          </w:tcPr>
          <w:p w14:paraId="49E6E2C6" w14:textId="77777777" w:rsidR="001D3659" w:rsidRDefault="001D3659">
            <w:pPr>
              <w:jc w:val="center"/>
              <w:rPr>
                <w:color w:val="000000"/>
              </w:rPr>
            </w:pPr>
          </w:p>
        </w:tc>
        <w:tc>
          <w:tcPr>
            <w:tcW w:w="3645" w:type="dxa"/>
            <w:shd w:val="clear" w:color="auto" w:fill="auto"/>
            <w:vAlign w:val="center"/>
          </w:tcPr>
          <w:p w14:paraId="39969F78" w14:textId="77777777" w:rsidR="001D3659" w:rsidRDefault="005F2F57">
            <w:pPr>
              <w:textAlignment w:val="center"/>
              <w:rPr>
                <w:color w:val="000000"/>
              </w:rPr>
            </w:pPr>
            <w:r>
              <w:rPr>
                <w:rFonts w:eastAsia="SimSun"/>
                <w:color w:val="000000"/>
                <w:lang w:val="en-US" w:eastAsia="zh-CN" w:bidi="ar"/>
              </w:rPr>
              <w:t>P0 -Av. Getúlio Dorneles Vargas, 1390 - Jardim California</w:t>
            </w:r>
          </w:p>
        </w:tc>
        <w:tc>
          <w:tcPr>
            <w:tcW w:w="1785" w:type="dxa"/>
            <w:vMerge/>
            <w:shd w:val="clear" w:color="auto" w:fill="auto"/>
            <w:vAlign w:val="center"/>
          </w:tcPr>
          <w:p w14:paraId="62709AC1" w14:textId="77777777" w:rsidR="001D3659" w:rsidRDefault="001D3659">
            <w:pPr>
              <w:jc w:val="center"/>
              <w:rPr>
                <w:color w:val="000000"/>
              </w:rPr>
            </w:pPr>
          </w:p>
        </w:tc>
      </w:tr>
    </w:tbl>
    <w:p w14:paraId="011E01A4" w14:textId="77777777" w:rsidR="001D3659" w:rsidRDefault="005F2F57" w:rsidP="001F44F6">
      <w:pPr>
        <w:autoSpaceDE w:val="0"/>
        <w:autoSpaceDN w:val="0"/>
        <w:adjustRightInd w:val="0"/>
        <w:spacing w:after="0" w:line="360" w:lineRule="auto"/>
        <w:ind w:left="289"/>
        <w:jc w:val="both"/>
        <w:rPr>
          <w:sz w:val="20"/>
        </w:rPr>
        <w:pPrChange w:id="922" w:author="JORGE TODOE MATSUSHIMA" w:date="2018-12-01T14:42:00Z">
          <w:pPr>
            <w:autoSpaceDE w:val="0"/>
            <w:autoSpaceDN w:val="0"/>
            <w:adjustRightInd w:val="0"/>
            <w:spacing w:line="360" w:lineRule="auto"/>
            <w:jc w:val="both"/>
          </w:pPr>
        </w:pPrChange>
      </w:pPr>
      <w:r>
        <w:rPr>
          <w:sz w:val="20"/>
        </w:rPr>
        <w:t>Fonte: O Autor (2018)</w:t>
      </w:r>
    </w:p>
    <w:p w14:paraId="7731A40D" w14:textId="77777777" w:rsidR="001D3659" w:rsidRDefault="005F2F57" w:rsidP="001A67E5">
      <w:pPr>
        <w:autoSpaceDE w:val="0"/>
        <w:autoSpaceDN w:val="0"/>
        <w:adjustRightInd w:val="0"/>
        <w:spacing w:after="0" w:line="360" w:lineRule="auto"/>
        <w:ind w:left="289" w:firstLine="697"/>
        <w:jc w:val="both"/>
        <w:pPrChange w:id="923" w:author="JORGE TODOE MATSUSHIMA" w:date="2018-12-01T12:33:00Z">
          <w:pPr>
            <w:autoSpaceDE w:val="0"/>
            <w:autoSpaceDN w:val="0"/>
            <w:adjustRightInd w:val="0"/>
            <w:spacing w:line="360" w:lineRule="auto"/>
            <w:ind w:firstLine="697"/>
            <w:jc w:val="both"/>
          </w:pPr>
        </w:pPrChange>
      </w:pPr>
      <w:r>
        <w:t>A Figura 82 apresenta a Rota gerada pelo Google Maps após a inserção dos pontos conforme a ordem apresentada na Tabela 61.</w:t>
      </w:r>
    </w:p>
    <w:p w14:paraId="466F7EC2"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82</w:t>
      </w:r>
      <w:r>
        <w:rPr>
          <w:sz w:val="24"/>
          <w:szCs w:val="24"/>
        </w:rPr>
        <w:fldChar w:fldCharType="end"/>
      </w:r>
      <w:bookmarkStart w:id="924" w:name="_Toc10096"/>
      <w:r>
        <w:rPr>
          <w:sz w:val="24"/>
          <w:szCs w:val="24"/>
        </w:rPr>
        <w:t>. Caso de Testes 4 - Rota Gerada pelo Google Maps</w:t>
      </w:r>
      <w:r>
        <w:rPr>
          <w:sz w:val="24"/>
          <w:szCs w:val="24"/>
          <w:lang w:val="en-US"/>
        </w:rPr>
        <w:t>.</w:t>
      </w:r>
      <w:bookmarkEnd w:id="924"/>
    </w:p>
    <w:p w14:paraId="3E5EBD68" w14:textId="77777777" w:rsidR="001D3659" w:rsidRDefault="005F2F57" w:rsidP="008332C9">
      <w:pPr>
        <w:autoSpaceDE w:val="0"/>
        <w:autoSpaceDN w:val="0"/>
        <w:adjustRightInd w:val="0"/>
        <w:spacing w:after="0" w:line="360" w:lineRule="auto"/>
        <w:ind w:leftChars="50" w:left="120"/>
        <w:jc w:val="center"/>
        <w:pPrChange w:id="925" w:author="JORGE TODOE MATSUSHIMA" w:date="2018-12-01T15:03:00Z">
          <w:pPr>
            <w:autoSpaceDE w:val="0"/>
            <w:autoSpaceDN w:val="0"/>
            <w:adjustRightInd w:val="0"/>
            <w:spacing w:line="360" w:lineRule="auto"/>
            <w:ind w:leftChars="50" w:left="120"/>
            <w:jc w:val="center"/>
          </w:pPr>
        </w:pPrChange>
      </w:pPr>
      <w:r>
        <w:rPr>
          <w:noProof/>
        </w:rPr>
        <w:lastRenderedPageBreak/>
        <w:drawing>
          <wp:inline distT="0" distB="0" distL="114300" distR="114300" wp14:anchorId="5323EB3F" wp14:editId="2404BC03">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107"/>
                    <a:stretch>
                      <a:fillRect/>
                    </a:stretch>
                  </pic:blipFill>
                  <pic:spPr>
                    <a:xfrm>
                      <a:off x="0" y="0"/>
                      <a:ext cx="1732280" cy="2990215"/>
                    </a:xfrm>
                    <a:prstGeom prst="rect">
                      <a:avLst/>
                    </a:prstGeom>
                    <a:ln>
                      <a:solidFill>
                        <a:schemeClr val="tx1"/>
                      </a:solidFill>
                    </a:ln>
                  </pic:spPr>
                </pic:pic>
              </a:graphicData>
            </a:graphic>
          </wp:inline>
        </w:drawing>
      </w:r>
    </w:p>
    <w:p w14:paraId="53950BF5" w14:textId="77777777" w:rsidR="001D3659" w:rsidRDefault="005F2F57" w:rsidP="001F44F6">
      <w:pPr>
        <w:autoSpaceDE w:val="0"/>
        <w:autoSpaceDN w:val="0"/>
        <w:adjustRightInd w:val="0"/>
        <w:spacing w:after="0" w:line="360" w:lineRule="auto"/>
        <w:ind w:left="289"/>
        <w:jc w:val="both"/>
        <w:rPr>
          <w:sz w:val="20"/>
        </w:rPr>
        <w:pPrChange w:id="926" w:author="JORGE TODOE MATSUSHIMA" w:date="2018-12-01T14:43:00Z">
          <w:pPr>
            <w:autoSpaceDE w:val="0"/>
            <w:autoSpaceDN w:val="0"/>
            <w:adjustRightInd w:val="0"/>
            <w:spacing w:line="360" w:lineRule="auto"/>
            <w:jc w:val="both"/>
          </w:pPr>
        </w:pPrChange>
      </w:pPr>
      <w:r>
        <w:rPr>
          <w:sz w:val="20"/>
        </w:rPr>
        <w:t>Fonte: O Autor (2018)</w:t>
      </w:r>
    </w:p>
    <w:p w14:paraId="17F8934B" w14:textId="77777777" w:rsidR="001D3659" w:rsidRDefault="005F2F57" w:rsidP="001A67E5">
      <w:pPr>
        <w:autoSpaceDE w:val="0"/>
        <w:autoSpaceDN w:val="0"/>
        <w:adjustRightInd w:val="0"/>
        <w:spacing w:after="0" w:line="360" w:lineRule="auto"/>
        <w:ind w:left="289" w:firstLine="697"/>
        <w:jc w:val="both"/>
        <w:pPrChange w:id="927" w:author="JORGE TODOE MATSUSHIMA" w:date="2018-12-01T12:33:00Z">
          <w:pPr>
            <w:autoSpaceDE w:val="0"/>
            <w:autoSpaceDN w:val="0"/>
            <w:adjustRightInd w:val="0"/>
            <w:spacing w:line="360" w:lineRule="auto"/>
            <w:ind w:firstLine="697"/>
            <w:jc w:val="both"/>
          </w:pPr>
        </w:pPrChange>
      </w:pPr>
      <w:r>
        <w:t>A Figura 83 apresenta a Rota que foi gerada com a Otimização do algoritmo Desenvolvido no Projeto. No lado esquerdo da imagem, é a tela de consulta a rota Gerada do Software e do lado direito é ela aberta no Google Maps.</w:t>
      </w:r>
    </w:p>
    <w:p w14:paraId="36375D31"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83</w:t>
      </w:r>
      <w:r>
        <w:rPr>
          <w:sz w:val="24"/>
          <w:szCs w:val="24"/>
        </w:rPr>
        <w:fldChar w:fldCharType="end"/>
      </w:r>
      <w:bookmarkStart w:id="928" w:name="_Toc27590"/>
      <w:r>
        <w:rPr>
          <w:sz w:val="24"/>
          <w:szCs w:val="24"/>
        </w:rPr>
        <w:t>. Caso de Testes 4 - Rota Gerada pelo SysRLog</w:t>
      </w:r>
      <w:r>
        <w:rPr>
          <w:sz w:val="24"/>
          <w:szCs w:val="24"/>
          <w:lang w:val="en-US"/>
        </w:rPr>
        <w:t>.</w:t>
      </w:r>
      <w:bookmarkEnd w:id="928"/>
    </w:p>
    <w:p w14:paraId="04FEFC71" w14:textId="77777777" w:rsidR="001D3659" w:rsidRDefault="005F2F57" w:rsidP="008332C9">
      <w:pPr>
        <w:autoSpaceDE w:val="0"/>
        <w:autoSpaceDN w:val="0"/>
        <w:adjustRightInd w:val="0"/>
        <w:spacing w:after="0" w:line="360" w:lineRule="auto"/>
        <w:ind w:leftChars="50" w:left="120"/>
        <w:jc w:val="center"/>
        <w:pPrChange w:id="929" w:author="JORGE TODOE MATSUSHIMA" w:date="2018-12-01T15:04:00Z">
          <w:pPr>
            <w:autoSpaceDE w:val="0"/>
            <w:autoSpaceDN w:val="0"/>
            <w:adjustRightInd w:val="0"/>
            <w:spacing w:line="360" w:lineRule="auto"/>
            <w:ind w:leftChars="50" w:left="120"/>
            <w:jc w:val="center"/>
          </w:pPr>
        </w:pPrChange>
      </w:pPr>
      <w:r>
        <w:rPr>
          <w:noProof/>
        </w:rPr>
        <w:drawing>
          <wp:inline distT="0" distB="0" distL="114300" distR="114300" wp14:anchorId="64AD76AF" wp14:editId="6DAF0F3B">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8"/>
                    <a:stretch>
                      <a:fillRect/>
                    </a:stretch>
                  </pic:blipFill>
                  <pic:spPr>
                    <a:xfrm>
                      <a:off x="0" y="0"/>
                      <a:ext cx="4394200" cy="3578225"/>
                    </a:xfrm>
                    <a:prstGeom prst="rect">
                      <a:avLst/>
                    </a:prstGeom>
                    <a:ln>
                      <a:solidFill>
                        <a:schemeClr val="tx1"/>
                      </a:solidFill>
                    </a:ln>
                  </pic:spPr>
                </pic:pic>
              </a:graphicData>
            </a:graphic>
          </wp:inline>
        </w:drawing>
      </w:r>
    </w:p>
    <w:p w14:paraId="45273425" w14:textId="77777777" w:rsidR="001D3659" w:rsidRDefault="005F2F57" w:rsidP="001F44F6">
      <w:pPr>
        <w:autoSpaceDE w:val="0"/>
        <w:autoSpaceDN w:val="0"/>
        <w:adjustRightInd w:val="0"/>
        <w:spacing w:after="0" w:line="360" w:lineRule="auto"/>
        <w:ind w:left="289"/>
        <w:jc w:val="both"/>
        <w:rPr>
          <w:sz w:val="20"/>
        </w:rPr>
        <w:pPrChange w:id="930" w:author="JORGE TODOE MATSUSHIMA" w:date="2018-12-01T14:43:00Z">
          <w:pPr>
            <w:autoSpaceDE w:val="0"/>
            <w:autoSpaceDN w:val="0"/>
            <w:adjustRightInd w:val="0"/>
            <w:spacing w:line="360" w:lineRule="auto"/>
            <w:jc w:val="both"/>
          </w:pPr>
        </w:pPrChange>
      </w:pPr>
      <w:r>
        <w:rPr>
          <w:sz w:val="20"/>
        </w:rPr>
        <w:t>Fonte: O Autor (2018)</w:t>
      </w:r>
    </w:p>
    <w:p w14:paraId="0C085905" w14:textId="77777777" w:rsidR="001D3659" w:rsidRDefault="005F2F57" w:rsidP="001A67E5">
      <w:pPr>
        <w:autoSpaceDE w:val="0"/>
        <w:autoSpaceDN w:val="0"/>
        <w:adjustRightInd w:val="0"/>
        <w:spacing w:after="0" w:line="360" w:lineRule="auto"/>
        <w:ind w:left="289" w:firstLine="697"/>
        <w:jc w:val="both"/>
        <w:pPrChange w:id="931" w:author="JORGE TODOE MATSUSHIMA" w:date="2018-12-01T12:33:00Z">
          <w:pPr>
            <w:autoSpaceDE w:val="0"/>
            <w:autoSpaceDN w:val="0"/>
            <w:adjustRightInd w:val="0"/>
            <w:spacing w:line="360" w:lineRule="auto"/>
            <w:ind w:firstLine="697"/>
            <w:jc w:val="both"/>
          </w:pPr>
        </w:pPrChange>
      </w:pPr>
      <w:r>
        <w:lastRenderedPageBreak/>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14:paraId="374BC5AC"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62</w:t>
      </w:r>
      <w:r>
        <w:rPr>
          <w:sz w:val="24"/>
          <w:szCs w:val="24"/>
        </w:rPr>
        <w:fldChar w:fldCharType="end"/>
      </w:r>
      <w:bookmarkStart w:id="932" w:name="_Toc26604"/>
      <w:r>
        <w:rPr>
          <w:sz w:val="24"/>
          <w:szCs w:val="24"/>
        </w:rPr>
        <w:t xml:space="preserve">. </w:t>
      </w:r>
      <w:r>
        <w:rPr>
          <w:sz w:val="24"/>
          <w:szCs w:val="24"/>
          <w:lang w:val="en-US"/>
        </w:rPr>
        <w:t>Resultados Obtidos no Caso de Teste 4.</w:t>
      </w:r>
      <w:bookmarkEnd w:id="932"/>
    </w:p>
    <w:tbl>
      <w:tblPr>
        <w:tblW w:w="8550" w:type="dxa"/>
        <w:tblInd w:w="299" w:type="dxa"/>
        <w:tblLayout w:type="fixed"/>
        <w:tblCellMar>
          <w:top w:w="15" w:type="dxa"/>
          <w:left w:w="15" w:type="dxa"/>
          <w:bottom w:w="15" w:type="dxa"/>
          <w:right w:w="15" w:type="dxa"/>
        </w:tblCellMar>
        <w:tblLook w:val="04A0" w:firstRow="1" w:lastRow="0" w:firstColumn="1" w:lastColumn="0" w:noHBand="0" w:noVBand="1"/>
      </w:tblPr>
      <w:tblGrid>
        <w:gridCol w:w="1680"/>
        <w:gridCol w:w="1420"/>
        <w:gridCol w:w="1360"/>
        <w:gridCol w:w="1450"/>
        <w:gridCol w:w="2640"/>
      </w:tblGrid>
      <w:tr w:rsidR="001D3659" w14:paraId="0688B497" w14:textId="77777777">
        <w:trPr>
          <w:trHeight w:val="280"/>
        </w:trPr>
        <w:tc>
          <w:tcPr>
            <w:tcW w:w="8550" w:type="dxa"/>
            <w:gridSpan w:val="5"/>
            <w:tcBorders>
              <w:top w:val="single" w:sz="2" w:space="0" w:color="000000"/>
              <w:left w:val="single" w:sz="2" w:space="0" w:color="000000"/>
              <w:bottom w:val="single" w:sz="2" w:space="0" w:color="000000"/>
              <w:right w:val="single" w:sz="2" w:space="0" w:color="000000"/>
            </w:tcBorders>
            <w:shd w:val="clear" w:color="5B9BD5" w:fill="5B9BD5"/>
            <w:vAlign w:val="center"/>
          </w:tcPr>
          <w:p w14:paraId="70EB1B71" w14:textId="77777777" w:rsidR="001D3659" w:rsidRDefault="005F2F57">
            <w:pPr>
              <w:jc w:val="center"/>
              <w:textAlignment w:val="center"/>
              <w:rPr>
                <w:b/>
                <w:color w:val="FFFFFF"/>
                <w:sz w:val="22"/>
                <w:szCs w:val="22"/>
              </w:rPr>
            </w:pPr>
            <w:r>
              <w:rPr>
                <w:rFonts w:eastAsia="SimSun"/>
                <w:b/>
                <w:color w:val="FFFFFF"/>
                <w:sz w:val="22"/>
                <w:szCs w:val="22"/>
                <w:lang w:val="en-US" w:eastAsia="zh-CN" w:bidi="ar"/>
              </w:rPr>
              <w:t>Resultado Roteirização - Caso de Teste 4 - Cidade de Jacareí</w:t>
            </w:r>
          </w:p>
        </w:tc>
      </w:tr>
      <w:tr w:rsidR="001D3659" w14:paraId="18DF1E7C" w14:textId="77777777">
        <w:trPr>
          <w:trHeight w:val="600"/>
        </w:trPr>
        <w:tc>
          <w:tcPr>
            <w:tcW w:w="1680"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4584C61E" w14:textId="77777777" w:rsidR="001D3659" w:rsidRDefault="001D3659">
            <w:pPr>
              <w:rPr>
                <w:b/>
                <w:color w:val="FFFFFF"/>
                <w:sz w:val="22"/>
                <w:szCs w:val="22"/>
              </w:rPr>
            </w:pPr>
          </w:p>
        </w:tc>
        <w:tc>
          <w:tcPr>
            <w:tcW w:w="1420"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11B14EC2"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Valor obtido GoogleMaps</w:t>
            </w:r>
          </w:p>
        </w:tc>
        <w:tc>
          <w:tcPr>
            <w:tcW w:w="1360"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5A27247E"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Valor Obtido SysRLog</w:t>
            </w:r>
          </w:p>
        </w:tc>
        <w:tc>
          <w:tcPr>
            <w:tcW w:w="1450"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2AAFE292"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Diferença</w:t>
            </w:r>
          </w:p>
        </w:tc>
        <w:tc>
          <w:tcPr>
            <w:tcW w:w="2640"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3893CAFD" w14:textId="77777777" w:rsidR="001D3659" w:rsidRDefault="005F2F57">
            <w:pPr>
              <w:ind w:left="0"/>
              <w:textAlignment w:val="center"/>
              <w:rPr>
                <w:b/>
                <w:color w:val="FFFFFF"/>
                <w:sz w:val="22"/>
                <w:szCs w:val="22"/>
              </w:rPr>
            </w:pPr>
            <w:proofErr w:type="gramStart"/>
            <w:r>
              <w:rPr>
                <w:rFonts w:eastAsia="SimSun"/>
                <w:b/>
                <w:color w:val="FFFFFF"/>
                <w:sz w:val="22"/>
                <w:szCs w:val="22"/>
                <w:lang w:val="en-US" w:eastAsia="zh-CN" w:bidi="ar"/>
              </w:rPr>
              <w:t>Percentual  de</w:t>
            </w:r>
            <w:proofErr w:type="gramEnd"/>
            <w:r>
              <w:rPr>
                <w:rFonts w:eastAsia="SimSun"/>
                <w:b/>
                <w:color w:val="FFFFFF"/>
                <w:sz w:val="22"/>
                <w:szCs w:val="22"/>
                <w:lang w:val="en-US" w:eastAsia="zh-CN" w:bidi="ar"/>
              </w:rPr>
              <w:t xml:space="preserve"> Redução</w:t>
            </w:r>
          </w:p>
        </w:tc>
      </w:tr>
      <w:tr w:rsidR="001D3659" w14:paraId="622CE903" w14:textId="77777777">
        <w:trPr>
          <w:trHeight w:val="285"/>
        </w:trPr>
        <w:tc>
          <w:tcPr>
            <w:tcW w:w="16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A134F7" w14:textId="77777777" w:rsidR="001D3659" w:rsidRDefault="005F2F57">
            <w:pPr>
              <w:ind w:left="0"/>
              <w:textAlignment w:val="center"/>
              <w:rPr>
                <w:color w:val="000000"/>
                <w:sz w:val="22"/>
                <w:szCs w:val="22"/>
              </w:rPr>
            </w:pPr>
            <w:r>
              <w:rPr>
                <w:rFonts w:eastAsia="SimSun"/>
                <w:color w:val="000000"/>
                <w:sz w:val="22"/>
                <w:szCs w:val="22"/>
                <w:lang w:val="en-US" w:eastAsia="zh-CN" w:bidi="ar"/>
              </w:rPr>
              <w:t>Tempo(horas)</w:t>
            </w:r>
          </w:p>
        </w:tc>
        <w:tc>
          <w:tcPr>
            <w:tcW w:w="1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79D13B" w14:textId="77777777" w:rsidR="001D3659" w:rsidRDefault="005F2F57">
            <w:pPr>
              <w:ind w:left="0"/>
              <w:textAlignment w:val="center"/>
              <w:rPr>
                <w:color w:val="000000"/>
                <w:sz w:val="22"/>
                <w:szCs w:val="22"/>
              </w:rPr>
            </w:pPr>
            <w:r>
              <w:rPr>
                <w:rFonts w:eastAsia="SimSun"/>
                <w:color w:val="000000"/>
                <w:sz w:val="22"/>
                <w:szCs w:val="22"/>
                <w:lang w:val="en-US" w:eastAsia="zh-CN" w:bidi="ar"/>
              </w:rPr>
              <w:t>51,2</w:t>
            </w:r>
          </w:p>
        </w:tc>
        <w:tc>
          <w:tcPr>
            <w:tcW w:w="13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5C94B0" w14:textId="77777777" w:rsidR="001D3659" w:rsidRDefault="005F2F57">
            <w:pPr>
              <w:ind w:left="0"/>
              <w:textAlignment w:val="center"/>
              <w:rPr>
                <w:color w:val="000000"/>
                <w:sz w:val="22"/>
                <w:szCs w:val="22"/>
              </w:rPr>
            </w:pPr>
            <w:r>
              <w:rPr>
                <w:rFonts w:eastAsia="SimSun"/>
                <w:color w:val="000000"/>
                <w:sz w:val="22"/>
                <w:szCs w:val="22"/>
                <w:lang w:val="en-US" w:eastAsia="zh-CN" w:bidi="ar"/>
              </w:rPr>
              <w:t>35,1</w:t>
            </w:r>
          </w:p>
        </w:tc>
        <w:tc>
          <w:tcPr>
            <w:tcW w:w="14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C0C5A8" w14:textId="77777777" w:rsidR="001D3659" w:rsidRDefault="005F2F57">
            <w:pPr>
              <w:ind w:left="0"/>
              <w:textAlignment w:val="center"/>
              <w:rPr>
                <w:color w:val="000000"/>
                <w:sz w:val="22"/>
                <w:szCs w:val="22"/>
              </w:rPr>
            </w:pPr>
            <w:r>
              <w:rPr>
                <w:rFonts w:eastAsia="SimSun"/>
                <w:color w:val="000000"/>
                <w:sz w:val="22"/>
                <w:szCs w:val="22"/>
                <w:lang w:val="en-US" w:eastAsia="zh-CN" w:bidi="ar"/>
              </w:rPr>
              <w:t>16,1</w:t>
            </w:r>
          </w:p>
        </w:tc>
        <w:tc>
          <w:tcPr>
            <w:tcW w:w="26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6B8DD5" w14:textId="77777777" w:rsidR="001D3659" w:rsidRDefault="005F2F57">
            <w:pPr>
              <w:ind w:left="0"/>
              <w:textAlignment w:val="center"/>
              <w:rPr>
                <w:color w:val="000000"/>
                <w:sz w:val="22"/>
                <w:szCs w:val="22"/>
              </w:rPr>
            </w:pPr>
            <w:r>
              <w:rPr>
                <w:rFonts w:eastAsia="SimSun"/>
                <w:color w:val="000000"/>
                <w:sz w:val="22"/>
                <w:szCs w:val="22"/>
                <w:lang w:val="en-US" w:eastAsia="zh-CN" w:bidi="ar"/>
              </w:rPr>
              <w:t>0,314453125</w:t>
            </w:r>
          </w:p>
        </w:tc>
      </w:tr>
      <w:tr w:rsidR="001D3659" w14:paraId="68CBFA4C" w14:textId="77777777">
        <w:trPr>
          <w:trHeight w:val="280"/>
        </w:trPr>
        <w:tc>
          <w:tcPr>
            <w:tcW w:w="16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F4009D" w14:textId="77777777" w:rsidR="001D3659" w:rsidRDefault="005F2F57">
            <w:pPr>
              <w:ind w:left="0"/>
              <w:textAlignment w:val="center"/>
              <w:rPr>
                <w:color w:val="000000"/>
                <w:sz w:val="22"/>
                <w:szCs w:val="22"/>
              </w:rPr>
            </w:pPr>
            <w:proofErr w:type="gramStart"/>
            <w:r>
              <w:rPr>
                <w:rFonts w:eastAsia="SimSun"/>
                <w:color w:val="000000"/>
                <w:sz w:val="22"/>
                <w:szCs w:val="22"/>
                <w:lang w:val="en-US" w:eastAsia="zh-CN" w:bidi="ar"/>
              </w:rPr>
              <w:t>Distância(</w:t>
            </w:r>
            <w:proofErr w:type="gramEnd"/>
            <w:r>
              <w:rPr>
                <w:rFonts w:eastAsia="SimSun"/>
                <w:color w:val="000000"/>
                <w:sz w:val="22"/>
                <w:szCs w:val="22"/>
                <w:lang w:val="en-US" w:eastAsia="zh-CN" w:bidi="ar"/>
              </w:rPr>
              <w:t>KMs)</w:t>
            </w:r>
          </w:p>
        </w:tc>
        <w:tc>
          <w:tcPr>
            <w:tcW w:w="1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C86FC8" w14:textId="77777777" w:rsidR="001D3659" w:rsidRDefault="005F2F57">
            <w:pPr>
              <w:ind w:left="0"/>
              <w:textAlignment w:val="center"/>
              <w:rPr>
                <w:color w:val="000000"/>
                <w:sz w:val="22"/>
                <w:szCs w:val="22"/>
              </w:rPr>
            </w:pPr>
            <w:r>
              <w:rPr>
                <w:rFonts w:eastAsia="SimSun"/>
                <w:color w:val="000000"/>
                <w:sz w:val="22"/>
                <w:szCs w:val="22"/>
                <w:lang w:val="en-US" w:eastAsia="zh-CN" w:bidi="ar"/>
              </w:rPr>
              <w:t>1:40</w:t>
            </w:r>
          </w:p>
        </w:tc>
        <w:tc>
          <w:tcPr>
            <w:tcW w:w="13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754975" w14:textId="77777777" w:rsidR="001D3659" w:rsidRDefault="005F2F57">
            <w:pPr>
              <w:ind w:left="0"/>
              <w:textAlignment w:val="center"/>
              <w:rPr>
                <w:color w:val="000000"/>
                <w:sz w:val="22"/>
                <w:szCs w:val="22"/>
              </w:rPr>
            </w:pPr>
            <w:r>
              <w:rPr>
                <w:rFonts w:eastAsia="SimSun"/>
                <w:color w:val="000000"/>
                <w:sz w:val="22"/>
                <w:szCs w:val="22"/>
                <w:lang w:val="en-US" w:eastAsia="zh-CN" w:bidi="ar"/>
              </w:rPr>
              <w:t>1:02</w:t>
            </w:r>
          </w:p>
        </w:tc>
        <w:tc>
          <w:tcPr>
            <w:tcW w:w="14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900CCF" w14:textId="77777777" w:rsidR="001D3659" w:rsidRDefault="005F2F57">
            <w:pPr>
              <w:ind w:left="0"/>
              <w:textAlignment w:val="center"/>
              <w:rPr>
                <w:color w:val="000000"/>
                <w:sz w:val="22"/>
                <w:szCs w:val="22"/>
              </w:rPr>
            </w:pPr>
            <w:r>
              <w:rPr>
                <w:rFonts w:eastAsia="SimSun"/>
                <w:color w:val="000000"/>
                <w:sz w:val="22"/>
                <w:szCs w:val="22"/>
                <w:lang w:val="en-US" w:eastAsia="zh-CN" w:bidi="ar"/>
              </w:rPr>
              <w:t>0:38</w:t>
            </w:r>
          </w:p>
        </w:tc>
        <w:tc>
          <w:tcPr>
            <w:tcW w:w="26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482BFB" w14:textId="77777777" w:rsidR="001D3659" w:rsidRDefault="005F2F57">
            <w:pPr>
              <w:ind w:left="0"/>
              <w:textAlignment w:val="center"/>
              <w:rPr>
                <w:color w:val="000000"/>
                <w:sz w:val="22"/>
                <w:szCs w:val="22"/>
              </w:rPr>
            </w:pPr>
            <w:r>
              <w:rPr>
                <w:rFonts w:eastAsia="SimSun"/>
                <w:color w:val="000000"/>
                <w:sz w:val="22"/>
                <w:szCs w:val="22"/>
                <w:lang w:val="en-US" w:eastAsia="zh-CN" w:bidi="ar"/>
              </w:rPr>
              <w:t>9:07</w:t>
            </w:r>
          </w:p>
        </w:tc>
      </w:tr>
    </w:tbl>
    <w:p w14:paraId="744E25B3" w14:textId="77777777" w:rsidR="001D3659" w:rsidRDefault="005F2F57" w:rsidP="001F44F6">
      <w:pPr>
        <w:autoSpaceDE w:val="0"/>
        <w:autoSpaceDN w:val="0"/>
        <w:adjustRightInd w:val="0"/>
        <w:spacing w:after="0" w:line="360" w:lineRule="auto"/>
        <w:ind w:left="289"/>
        <w:jc w:val="both"/>
        <w:rPr>
          <w:sz w:val="20"/>
        </w:rPr>
        <w:pPrChange w:id="933" w:author="JORGE TODOE MATSUSHIMA" w:date="2018-12-01T14:43:00Z">
          <w:pPr>
            <w:autoSpaceDE w:val="0"/>
            <w:autoSpaceDN w:val="0"/>
            <w:adjustRightInd w:val="0"/>
            <w:spacing w:line="360" w:lineRule="auto"/>
            <w:jc w:val="both"/>
          </w:pPr>
        </w:pPrChange>
      </w:pPr>
      <w:r>
        <w:rPr>
          <w:sz w:val="20"/>
        </w:rPr>
        <w:t>Fonte: O Autor (2018)</w:t>
      </w:r>
    </w:p>
    <w:p w14:paraId="75093A09" w14:textId="77777777" w:rsidR="001D3659" w:rsidRDefault="005F2F57">
      <w:pPr>
        <w:pStyle w:val="Ttulo2"/>
        <w:numPr>
          <w:ilvl w:val="2"/>
          <w:numId w:val="3"/>
        </w:numPr>
        <w:tabs>
          <w:tab w:val="left" w:pos="0"/>
        </w:tabs>
        <w:spacing w:line="360" w:lineRule="auto"/>
        <w:ind w:left="289"/>
      </w:pPr>
      <w:bookmarkStart w:id="934" w:name="_Toc1969"/>
      <w:r>
        <w:t>Caso de Testes 5 - Cidade de Caraguatatuba</w:t>
      </w:r>
      <w:bookmarkEnd w:id="934"/>
    </w:p>
    <w:p w14:paraId="7E046EC4" w14:textId="77777777" w:rsidR="001D3659" w:rsidRDefault="005F2F57" w:rsidP="001A67E5">
      <w:pPr>
        <w:autoSpaceDE w:val="0"/>
        <w:autoSpaceDN w:val="0"/>
        <w:adjustRightInd w:val="0"/>
        <w:spacing w:after="0" w:line="360" w:lineRule="auto"/>
        <w:ind w:left="289" w:firstLine="697"/>
        <w:jc w:val="both"/>
        <w:pPrChange w:id="935" w:author="JORGE TODOE MATSUSHIMA" w:date="2018-12-01T12:33:00Z">
          <w:pPr>
            <w:autoSpaceDE w:val="0"/>
            <w:autoSpaceDN w:val="0"/>
            <w:adjustRightInd w:val="0"/>
            <w:spacing w:line="360" w:lineRule="auto"/>
            <w:ind w:firstLine="697"/>
            <w:jc w:val="both"/>
          </w:pPr>
        </w:pPrChange>
      </w:pPr>
      <w:r>
        <w:t xml:space="preserve">O Ultimo Caso de Teste realizado teve como base uma empresa fictícia com atuação na Cidade de Caraguatatuba. A Tabela 63 apresenta o detalhamento dos Caso de Teste, </w:t>
      </w:r>
      <w:proofErr w:type="gramStart"/>
      <w:r>
        <w:t>Relacionando</w:t>
      </w:r>
      <w:proofErr w:type="gramEnd"/>
      <w:r>
        <w:t xml:space="preserve"> os Endereços Envolvidos e o Resultado esperado:</w:t>
      </w:r>
    </w:p>
    <w:p w14:paraId="0B1A4D04"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63</w:t>
      </w:r>
      <w:r>
        <w:rPr>
          <w:sz w:val="24"/>
          <w:szCs w:val="24"/>
        </w:rPr>
        <w:fldChar w:fldCharType="end"/>
      </w:r>
      <w:bookmarkStart w:id="936" w:name="_Toc22147"/>
      <w:r>
        <w:rPr>
          <w:sz w:val="24"/>
          <w:szCs w:val="24"/>
        </w:rPr>
        <w:t xml:space="preserve">. </w:t>
      </w:r>
      <w:r>
        <w:rPr>
          <w:sz w:val="24"/>
          <w:szCs w:val="24"/>
          <w:lang w:val="en-US"/>
        </w:rPr>
        <w:t>Detalhamento do Caso de Teste 35.</w:t>
      </w:r>
      <w:bookmarkEnd w:id="936"/>
    </w:p>
    <w:tbl>
      <w:tblPr>
        <w:tblW w:w="8820" w:type="dxa"/>
        <w:tblInd w:w="289" w:type="dxa"/>
        <w:tblLayout w:type="fixed"/>
        <w:tblCellMar>
          <w:top w:w="15" w:type="dxa"/>
          <w:left w:w="15" w:type="dxa"/>
          <w:bottom w:w="15" w:type="dxa"/>
          <w:right w:w="15" w:type="dxa"/>
        </w:tblCellMar>
        <w:tblLook w:val="04A0" w:firstRow="1" w:lastRow="0" w:firstColumn="1" w:lastColumn="0" w:noHBand="0" w:noVBand="1"/>
      </w:tblPr>
      <w:tblGrid>
        <w:gridCol w:w="637"/>
        <w:gridCol w:w="2973"/>
        <w:gridCol w:w="2675"/>
        <w:gridCol w:w="2535"/>
      </w:tblGrid>
      <w:tr w:rsidR="001D3659" w14:paraId="4A090685" w14:textId="77777777">
        <w:trPr>
          <w:trHeight w:val="600"/>
        </w:trPr>
        <w:tc>
          <w:tcPr>
            <w:tcW w:w="637" w:type="dxa"/>
            <w:tcBorders>
              <w:top w:val="single" w:sz="2" w:space="0" w:color="5B9BD5"/>
              <w:left w:val="single" w:sz="2" w:space="0" w:color="5B9BD5"/>
            </w:tcBorders>
            <w:shd w:val="clear" w:color="5B9BD5" w:fill="5B9BD5"/>
            <w:vAlign w:val="center"/>
          </w:tcPr>
          <w:p w14:paraId="0B095704" w14:textId="77777777" w:rsidR="001D3659" w:rsidRDefault="005F2F57">
            <w:pPr>
              <w:textAlignment w:val="center"/>
              <w:rPr>
                <w:b/>
                <w:color w:val="FFFFFF"/>
              </w:rPr>
            </w:pPr>
            <w:r>
              <w:rPr>
                <w:rFonts w:eastAsia="SimSun"/>
                <w:b/>
                <w:color w:val="FFFFFF"/>
                <w:lang w:val="en-US" w:eastAsia="zh-CN" w:bidi="ar"/>
              </w:rPr>
              <w:t>ID</w:t>
            </w:r>
          </w:p>
        </w:tc>
        <w:tc>
          <w:tcPr>
            <w:tcW w:w="2973" w:type="dxa"/>
            <w:tcBorders>
              <w:top w:val="single" w:sz="2" w:space="0" w:color="5B9BD5"/>
            </w:tcBorders>
            <w:shd w:val="clear" w:color="5B9BD5" w:fill="5B9BD5"/>
            <w:vAlign w:val="center"/>
          </w:tcPr>
          <w:p w14:paraId="005BEFA7" w14:textId="77777777" w:rsidR="001D3659" w:rsidRDefault="005F2F57">
            <w:pPr>
              <w:textAlignment w:val="center"/>
              <w:rPr>
                <w:b/>
                <w:color w:val="FFFFFF"/>
              </w:rPr>
            </w:pPr>
            <w:r>
              <w:rPr>
                <w:rFonts w:eastAsia="SimSun"/>
                <w:b/>
                <w:color w:val="FFFFFF"/>
                <w:lang w:val="en-US" w:eastAsia="zh-CN" w:bidi="ar"/>
              </w:rPr>
              <w:t>Desrição do Cenario de Teste</w:t>
            </w:r>
          </w:p>
        </w:tc>
        <w:tc>
          <w:tcPr>
            <w:tcW w:w="2675" w:type="dxa"/>
            <w:tcBorders>
              <w:top w:val="single" w:sz="2" w:space="0" w:color="5B9BD5"/>
            </w:tcBorders>
            <w:shd w:val="clear" w:color="5B9BD5" w:fill="5B9BD5"/>
            <w:vAlign w:val="center"/>
          </w:tcPr>
          <w:p w14:paraId="620579CF" w14:textId="77777777" w:rsidR="001D3659" w:rsidRDefault="005F2F57">
            <w:pPr>
              <w:textAlignment w:val="center"/>
              <w:rPr>
                <w:b/>
                <w:color w:val="FFFFFF"/>
              </w:rPr>
            </w:pPr>
            <w:r>
              <w:rPr>
                <w:rFonts w:eastAsia="SimSun"/>
                <w:b/>
                <w:color w:val="FFFFFF"/>
                <w:lang w:val="en-US" w:eastAsia="zh-CN" w:bidi="ar"/>
              </w:rPr>
              <w:t>Nome dos Pontos Envolvidos (Sequênia Inserida No Maps)</w:t>
            </w:r>
          </w:p>
        </w:tc>
        <w:tc>
          <w:tcPr>
            <w:tcW w:w="2535" w:type="dxa"/>
            <w:tcBorders>
              <w:top w:val="single" w:sz="2" w:space="0" w:color="5B9BD5"/>
              <w:right w:val="single" w:sz="2" w:space="0" w:color="5B9BD5"/>
            </w:tcBorders>
            <w:shd w:val="clear" w:color="5B9BD5" w:fill="5B9BD5"/>
            <w:vAlign w:val="center"/>
          </w:tcPr>
          <w:p w14:paraId="071EF77C" w14:textId="77777777" w:rsidR="001D3659" w:rsidRDefault="005F2F57">
            <w:pPr>
              <w:textAlignment w:val="center"/>
              <w:rPr>
                <w:b/>
                <w:color w:val="FFFFFF"/>
              </w:rPr>
            </w:pPr>
            <w:r>
              <w:rPr>
                <w:rFonts w:eastAsia="SimSun"/>
                <w:b/>
                <w:color w:val="FFFFFF"/>
                <w:lang w:val="en-US" w:eastAsia="zh-CN" w:bidi="ar"/>
              </w:rPr>
              <w:t>Resultado esperado</w:t>
            </w:r>
          </w:p>
        </w:tc>
      </w:tr>
      <w:tr w:rsidR="001D3659" w14:paraId="41591451" w14:textId="77777777">
        <w:trPr>
          <w:trHeight w:val="600"/>
        </w:trPr>
        <w:tc>
          <w:tcPr>
            <w:tcW w:w="637" w:type="dxa"/>
            <w:vMerge w:val="restart"/>
            <w:shd w:val="clear" w:color="auto" w:fill="auto"/>
            <w:vAlign w:val="center"/>
          </w:tcPr>
          <w:p w14:paraId="574BF82D" w14:textId="77777777" w:rsidR="001D3659" w:rsidRDefault="005F2F57">
            <w:pPr>
              <w:ind w:left="0"/>
              <w:jc w:val="both"/>
              <w:textAlignment w:val="center"/>
              <w:rPr>
                <w:color w:val="000000"/>
              </w:rPr>
            </w:pPr>
            <w:r>
              <w:rPr>
                <w:rFonts w:eastAsia="SimSun"/>
                <w:color w:val="000000"/>
                <w:lang w:val="en-US" w:eastAsia="zh-CN" w:bidi="ar"/>
              </w:rPr>
              <w:t>CT5</w:t>
            </w:r>
          </w:p>
        </w:tc>
        <w:tc>
          <w:tcPr>
            <w:tcW w:w="2973" w:type="dxa"/>
            <w:vMerge w:val="restart"/>
            <w:shd w:val="clear" w:color="auto" w:fill="auto"/>
            <w:vAlign w:val="center"/>
          </w:tcPr>
          <w:p w14:paraId="187CCAB7" w14:textId="77777777" w:rsidR="001D3659" w:rsidRDefault="005F2F57">
            <w:pPr>
              <w:jc w:val="center"/>
              <w:textAlignment w:val="center"/>
              <w:rPr>
                <w:color w:val="000000"/>
              </w:rPr>
            </w:pPr>
            <w:r>
              <w:rPr>
                <w:rFonts w:eastAsia="SimSun"/>
                <w:color w:val="000000"/>
                <w:lang w:val="en-US" w:eastAsia="zh-CN" w:bidi="ar"/>
              </w:rPr>
              <w:t xml:space="preserve">Cenário de Teste </w:t>
            </w:r>
            <w:proofErr w:type="gramStart"/>
            <w:r>
              <w:rPr>
                <w:rFonts w:eastAsia="SimSun"/>
                <w:color w:val="000000"/>
                <w:lang w:val="en-US" w:eastAsia="zh-CN" w:bidi="ar"/>
              </w:rPr>
              <w:t>5 :Esta</w:t>
            </w:r>
            <w:proofErr w:type="gramEnd"/>
            <w:r>
              <w:rPr>
                <w:rFonts w:eastAsia="SimSun"/>
                <w:color w:val="000000"/>
                <w:lang w:val="en-US" w:eastAsia="zh-CN" w:bidi="ar"/>
              </w:rPr>
              <w:t xml:space="preserve">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14:paraId="06798555" w14:textId="77777777" w:rsidR="001D3659" w:rsidRDefault="005F2F57">
            <w:pPr>
              <w:textAlignment w:val="center"/>
              <w:rPr>
                <w:color w:val="000000"/>
              </w:rPr>
            </w:pPr>
            <w:r>
              <w:rPr>
                <w:rFonts w:eastAsia="SimSun"/>
                <w:color w:val="000000"/>
                <w:lang w:val="en-US" w:eastAsia="zh-CN" w:bidi="ar"/>
              </w:rPr>
              <w:t>P0 - Rua Hermes da Fonseca, 217 - Poiares</w:t>
            </w:r>
          </w:p>
        </w:tc>
        <w:tc>
          <w:tcPr>
            <w:tcW w:w="2535" w:type="dxa"/>
            <w:vMerge w:val="restart"/>
            <w:shd w:val="clear" w:color="auto" w:fill="auto"/>
            <w:vAlign w:val="center"/>
          </w:tcPr>
          <w:p w14:paraId="7EFCBFDA" w14:textId="77777777" w:rsidR="001D3659" w:rsidRDefault="005F2F57">
            <w:pPr>
              <w:jc w:val="center"/>
              <w:textAlignment w:val="center"/>
              <w:rPr>
                <w:color w:val="000000"/>
              </w:rPr>
            </w:pPr>
            <w:r>
              <w:rPr>
                <w:rFonts w:eastAsia="SimSun"/>
                <w:color w:val="000000"/>
                <w:lang w:val="en-US" w:eastAsia="zh-CN" w:bidi="ar"/>
              </w:rPr>
              <w:t>P0 -&gt; P4 -&gt; P5 -&gt; P6 -&gt; P3 -&gt; P1 -&gt; P</w:t>
            </w:r>
            <w:proofErr w:type="gramStart"/>
            <w:r>
              <w:rPr>
                <w:rFonts w:eastAsia="SimSun"/>
                <w:color w:val="000000"/>
                <w:lang w:val="en-US" w:eastAsia="zh-CN" w:bidi="ar"/>
              </w:rPr>
              <w:t>2  -</w:t>
            </w:r>
            <w:proofErr w:type="gramEnd"/>
            <w:r>
              <w:rPr>
                <w:rFonts w:eastAsia="SimSun"/>
                <w:color w:val="000000"/>
                <w:lang w:val="en-US" w:eastAsia="zh-CN" w:bidi="ar"/>
              </w:rPr>
              <w:t>&gt; P0</w:t>
            </w:r>
          </w:p>
        </w:tc>
      </w:tr>
      <w:tr w:rsidR="001D3659" w14:paraId="578585C8" w14:textId="77777777">
        <w:trPr>
          <w:trHeight w:val="600"/>
        </w:trPr>
        <w:tc>
          <w:tcPr>
            <w:tcW w:w="637" w:type="dxa"/>
            <w:vMerge/>
            <w:shd w:val="clear" w:color="auto" w:fill="auto"/>
            <w:vAlign w:val="center"/>
          </w:tcPr>
          <w:p w14:paraId="116D46AA" w14:textId="77777777" w:rsidR="001D3659" w:rsidRDefault="001D3659">
            <w:pPr>
              <w:jc w:val="center"/>
              <w:rPr>
                <w:color w:val="000000"/>
              </w:rPr>
            </w:pPr>
          </w:p>
        </w:tc>
        <w:tc>
          <w:tcPr>
            <w:tcW w:w="2973" w:type="dxa"/>
            <w:vMerge/>
            <w:shd w:val="clear" w:color="auto" w:fill="auto"/>
            <w:vAlign w:val="center"/>
          </w:tcPr>
          <w:p w14:paraId="283C9611" w14:textId="77777777" w:rsidR="001D3659" w:rsidRDefault="001D3659">
            <w:pPr>
              <w:jc w:val="center"/>
              <w:rPr>
                <w:color w:val="000000"/>
              </w:rPr>
            </w:pPr>
          </w:p>
        </w:tc>
        <w:tc>
          <w:tcPr>
            <w:tcW w:w="2675" w:type="dxa"/>
            <w:shd w:val="clear" w:color="auto" w:fill="auto"/>
            <w:vAlign w:val="center"/>
          </w:tcPr>
          <w:p w14:paraId="3755C765" w14:textId="77777777" w:rsidR="001D3659" w:rsidRDefault="005F2F57">
            <w:pPr>
              <w:textAlignment w:val="center"/>
              <w:rPr>
                <w:color w:val="000000"/>
              </w:rPr>
            </w:pPr>
            <w:r>
              <w:rPr>
                <w:rFonts w:eastAsia="SimSun"/>
                <w:color w:val="000000"/>
                <w:lang w:val="en-US" w:eastAsia="zh-CN" w:bidi="ar"/>
              </w:rPr>
              <w:t>P1 - Av. Prisciliana de Castilho, 840 - Caputera</w:t>
            </w:r>
          </w:p>
        </w:tc>
        <w:tc>
          <w:tcPr>
            <w:tcW w:w="2535" w:type="dxa"/>
            <w:vMerge/>
            <w:shd w:val="clear" w:color="auto" w:fill="auto"/>
            <w:vAlign w:val="center"/>
          </w:tcPr>
          <w:p w14:paraId="70CF3086" w14:textId="77777777" w:rsidR="001D3659" w:rsidRDefault="001D3659">
            <w:pPr>
              <w:jc w:val="center"/>
              <w:rPr>
                <w:color w:val="000000"/>
              </w:rPr>
            </w:pPr>
          </w:p>
        </w:tc>
      </w:tr>
      <w:tr w:rsidR="001D3659" w14:paraId="1095EC7B" w14:textId="77777777">
        <w:trPr>
          <w:trHeight w:val="600"/>
        </w:trPr>
        <w:tc>
          <w:tcPr>
            <w:tcW w:w="637" w:type="dxa"/>
            <w:vMerge/>
            <w:shd w:val="clear" w:color="auto" w:fill="auto"/>
            <w:vAlign w:val="center"/>
          </w:tcPr>
          <w:p w14:paraId="386A224C" w14:textId="77777777" w:rsidR="001D3659" w:rsidRDefault="001D3659">
            <w:pPr>
              <w:jc w:val="center"/>
              <w:rPr>
                <w:color w:val="000000"/>
              </w:rPr>
            </w:pPr>
          </w:p>
        </w:tc>
        <w:tc>
          <w:tcPr>
            <w:tcW w:w="2973" w:type="dxa"/>
            <w:vMerge/>
            <w:shd w:val="clear" w:color="auto" w:fill="auto"/>
            <w:vAlign w:val="center"/>
          </w:tcPr>
          <w:p w14:paraId="5AB292E0" w14:textId="77777777" w:rsidR="001D3659" w:rsidRDefault="001D3659">
            <w:pPr>
              <w:jc w:val="center"/>
              <w:rPr>
                <w:color w:val="000000"/>
              </w:rPr>
            </w:pPr>
          </w:p>
        </w:tc>
        <w:tc>
          <w:tcPr>
            <w:tcW w:w="2675" w:type="dxa"/>
            <w:shd w:val="clear" w:color="auto" w:fill="auto"/>
            <w:vAlign w:val="center"/>
          </w:tcPr>
          <w:p w14:paraId="0FB99057" w14:textId="77777777" w:rsidR="001D3659" w:rsidRDefault="005F2F57">
            <w:pPr>
              <w:textAlignment w:val="center"/>
              <w:rPr>
                <w:color w:val="000000"/>
              </w:rPr>
            </w:pPr>
            <w:r>
              <w:rPr>
                <w:rFonts w:eastAsia="SimSun"/>
                <w:color w:val="000000"/>
                <w:lang w:val="en-US" w:eastAsia="zh-CN" w:bidi="ar"/>
              </w:rPr>
              <w:t>P2 - R. Silvio de Oliveira - Praia das Palmeiras</w:t>
            </w:r>
          </w:p>
        </w:tc>
        <w:tc>
          <w:tcPr>
            <w:tcW w:w="2535" w:type="dxa"/>
            <w:vMerge/>
            <w:shd w:val="clear" w:color="auto" w:fill="auto"/>
            <w:vAlign w:val="center"/>
          </w:tcPr>
          <w:p w14:paraId="5CE321D6" w14:textId="77777777" w:rsidR="001D3659" w:rsidRDefault="001D3659">
            <w:pPr>
              <w:jc w:val="center"/>
              <w:rPr>
                <w:color w:val="000000"/>
              </w:rPr>
            </w:pPr>
          </w:p>
        </w:tc>
      </w:tr>
      <w:tr w:rsidR="001D3659" w14:paraId="6DFD4A14" w14:textId="77777777">
        <w:trPr>
          <w:trHeight w:val="600"/>
        </w:trPr>
        <w:tc>
          <w:tcPr>
            <w:tcW w:w="637" w:type="dxa"/>
            <w:vMerge/>
            <w:shd w:val="clear" w:color="auto" w:fill="auto"/>
            <w:vAlign w:val="center"/>
          </w:tcPr>
          <w:p w14:paraId="629DE713" w14:textId="77777777" w:rsidR="001D3659" w:rsidRDefault="001D3659">
            <w:pPr>
              <w:jc w:val="center"/>
              <w:rPr>
                <w:color w:val="000000"/>
              </w:rPr>
            </w:pPr>
          </w:p>
        </w:tc>
        <w:tc>
          <w:tcPr>
            <w:tcW w:w="2973" w:type="dxa"/>
            <w:vMerge/>
            <w:shd w:val="clear" w:color="auto" w:fill="auto"/>
            <w:vAlign w:val="center"/>
          </w:tcPr>
          <w:p w14:paraId="5EB6AD2D" w14:textId="77777777" w:rsidR="001D3659" w:rsidRDefault="001D3659">
            <w:pPr>
              <w:jc w:val="center"/>
              <w:rPr>
                <w:color w:val="000000"/>
              </w:rPr>
            </w:pPr>
          </w:p>
        </w:tc>
        <w:tc>
          <w:tcPr>
            <w:tcW w:w="2675" w:type="dxa"/>
            <w:shd w:val="clear" w:color="auto" w:fill="auto"/>
            <w:vAlign w:val="center"/>
          </w:tcPr>
          <w:p w14:paraId="211E790E" w14:textId="77777777" w:rsidR="001D3659" w:rsidRDefault="005F2F57">
            <w:pPr>
              <w:textAlignment w:val="center"/>
              <w:rPr>
                <w:color w:val="000000"/>
              </w:rPr>
            </w:pPr>
            <w:r>
              <w:rPr>
                <w:rFonts w:eastAsia="SimSun"/>
                <w:color w:val="000000"/>
                <w:lang w:val="en-US" w:eastAsia="zh-CN" w:bidi="ar"/>
              </w:rPr>
              <w:t>P3 - Av. Pres. Campos Sales, 297 - Jaraguazinho,</w:t>
            </w:r>
          </w:p>
        </w:tc>
        <w:tc>
          <w:tcPr>
            <w:tcW w:w="2535" w:type="dxa"/>
            <w:vMerge/>
            <w:shd w:val="clear" w:color="auto" w:fill="auto"/>
            <w:vAlign w:val="center"/>
          </w:tcPr>
          <w:p w14:paraId="2916E288" w14:textId="77777777" w:rsidR="001D3659" w:rsidRDefault="001D3659">
            <w:pPr>
              <w:jc w:val="center"/>
              <w:rPr>
                <w:color w:val="000000"/>
              </w:rPr>
            </w:pPr>
          </w:p>
        </w:tc>
      </w:tr>
      <w:tr w:rsidR="001D3659" w14:paraId="0B17837A" w14:textId="77777777">
        <w:trPr>
          <w:trHeight w:val="600"/>
        </w:trPr>
        <w:tc>
          <w:tcPr>
            <w:tcW w:w="637" w:type="dxa"/>
            <w:vMerge/>
            <w:shd w:val="clear" w:color="auto" w:fill="auto"/>
            <w:vAlign w:val="center"/>
          </w:tcPr>
          <w:p w14:paraId="290FD6D4" w14:textId="77777777" w:rsidR="001D3659" w:rsidRDefault="001D3659">
            <w:pPr>
              <w:jc w:val="center"/>
              <w:rPr>
                <w:color w:val="000000"/>
              </w:rPr>
            </w:pPr>
          </w:p>
        </w:tc>
        <w:tc>
          <w:tcPr>
            <w:tcW w:w="2973" w:type="dxa"/>
            <w:vMerge/>
            <w:shd w:val="clear" w:color="auto" w:fill="auto"/>
            <w:vAlign w:val="center"/>
          </w:tcPr>
          <w:p w14:paraId="5FB15CB4" w14:textId="77777777" w:rsidR="001D3659" w:rsidRDefault="001D3659">
            <w:pPr>
              <w:jc w:val="center"/>
              <w:rPr>
                <w:color w:val="000000"/>
              </w:rPr>
            </w:pPr>
          </w:p>
        </w:tc>
        <w:tc>
          <w:tcPr>
            <w:tcW w:w="2675" w:type="dxa"/>
            <w:shd w:val="clear" w:color="auto" w:fill="auto"/>
            <w:vAlign w:val="center"/>
          </w:tcPr>
          <w:p w14:paraId="323E4F7E" w14:textId="77777777" w:rsidR="001D3659" w:rsidRDefault="005F2F57">
            <w:pPr>
              <w:textAlignment w:val="center"/>
              <w:rPr>
                <w:color w:val="000000"/>
              </w:rPr>
            </w:pPr>
            <w:r>
              <w:rPr>
                <w:rFonts w:eastAsia="SimSun"/>
                <w:color w:val="000000"/>
                <w:lang w:val="en-US" w:eastAsia="zh-CN" w:bidi="ar"/>
              </w:rPr>
              <w:t>P4 - R. João Café Filho, 141 - Poiares</w:t>
            </w:r>
          </w:p>
        </w:tc>
        <w:tc>
          <w:tcPr>
            <w:tcW w:w="2535" w:type="dxa"/>
            <w:vMerge/>
            <w:shd w:val="clear" w:color="auto" w:fill="auto"/>
            <w:vAlign w:val="center"/>
          </w:tcPr>
          <w:p w14:paraId="1B7C500B" w14:textId="77777777" w:rsidR="001D3659" w:rsidRDefault="001D3659">
            <w:pPr>
              <w:jc w:val="center"/>
              <w:rPr>
                <w:color w:val="000000"/>
              </w:rPr>
            </w:pPr>
          </w:p>
        </w:tc>
      </w:tr>
      <w:tr w:rsidR="001D3659" w14:paraId="5F5826B5" w14:textId="77777777">
        <w:trPr>
          <w:trHeight w:val="600"/>
        </w:trPr>
        <w:tc>
          <w:tcPr>
            <w:tcW w:w="637" w:type="dxa"/>
            <w:vMerge/>
            <w:shd w:val="clear" w:color="auto" w:fill="auto"/>
            <w:vAlign w:val="center"/>
          </w:tcPr>
          <w:p w14:paraId="201B8BC1" w14:textId="77777777" w:rsidR="001D3659" w:rsidRDefault="001D3659">
            <w:pPr>
              <w:jc w:val="center"/>
              <w:rPr>
                <w:color w:val="000000"/>
              </w:rPr>
            </w:pPr>
          </w:p>
        </w:tc>
        <w:tc>
          <w:tcPr>
            <w:tcW w:w="2973" w:type="dxa"/>
            <w:vMerge/>
            <w:shd w:val="clear" w:color="auto" w:fill="auto"/>
            <w:vAlign w:val="center"/>
          </w:tcPr>
          <w:p w14:paraId="5BCD39F0" w14:textId="77777777" w:rsidR="001D3659" w:rsidRDefault="001D3659">
            <w:pPr>
              <w:jc w:val="center"/>
              <w:rPr>
                <w:color w:val="000000"/>
              </w:rPr>
            </w:pPr>
          </w:p>
        </w:tc>
        <w:tc>
          <w:tcPr>
            <w:tcW w:w="2675" w:type="dxa"/>
            <w:shd w:val="clear" w:color="auto" w:fill="auto"/>
            <w:vAlign w:val="center"/>
          </w:tcPr>
          <w:p w14:paraId="6B348952" w14:textId="77777777" w:rsidR="001D3659" w:rsidRDefault="005F2F57">
            <w:pPr>
              <w:textAlignment w:val="center"/>
              <w:rPr>
                <w:color w:val="000000"/>
              </w:rPr>
            </w:pPr>
            <w:r>
              <w:rPr>
                <w:rFonts w:eastAsia="SimSun"/>
                <w:color w:val="000000"/>
                <w:lang w:val="en-US" w:eastAsia="zh-CN" w:bidi="ar"/>
              </w:rPr>
              <w:t>P5 - R. Maria Augusta dos Anjos, 96 - Tingá</w:t>
            </w:r>
          </w:p>
        </w:tc>
        <w:tc>
          <w:tcPr>
            <w:tcW w:w="2535" w:type="dxa"/>
            <w:vMerge/>
            <w:shd w:val="clear" w:color="auto" w:fill="auto"/>
            <w:vAlign w:val="center"/>
          </w:tcPr>
          <w:p w14:paraId="59850686" w14:textId="77777777" w:rsidR="001D3659" w:rsidRDefault="001D3659">
            <w:pPr>
              <w:jc w:val="center"/>
              <w:rPr>
                <w:color w:val="000000"/>
              </w:rPr>
            </w:pPr>
          </w:p>
        </w:tc>
      </w:tr>
      <w:tr w:rsidR="001D3659" w14:paraId="74999368" w14:textId="77777777">
        <w:trPr>
          <w:trHeight w:val="600"/>
        </w:trPr>
        <w:tc>
          <w:tcPr>
            <w:tcW w:w="637" w:type="dxa"/>
            <w:vMerge/>
            <w:shd w:val="clear" w:color="auto" w:fill="auto"/>
            <w:vAlign w:val="center"/>
          </w:tcPr>
          <w:p w14:paraId="53D1DA66" w14:textId="77777777" w:rsidR="001D3659" w:rsidRDefault="001D3659">
            <w:pPr>
              <w:jc w:val="center"/>
              <w:rPr>
                <w:color w:val="000000"/>
              </w:rPr>
            </w:pPr>
          </w:p>
        </w:tc>
        <w:tc>
          <w:tcPr>
            <w:tcW w:w="2973" w:type="dxa"/>
            <w:vMerge/>
            <w:shd w:val="clear" w:color="auto" w:fill="auto"/>
            <w:vAlign w:val="center"/>
          </w:tcPr>
          <w:p w14:paraId="34B4636E" w14:textId="77777777" w:rsidR="001D3659" w:rsidRDefault="001D3659">
            <w:pPr>
              <w:jc w:val="center"/>
              <w:rPr>
                <w:color w:val="000000"/>
              </w:rPr>
            </w:pPr>
          </w:p>
        </w:tc>
        <w:tc>
          <w:tcPr>
            <w:tcW w:w="2675" w:type="dxa"/>
            <w:shd w:val="clear" w:color="auto" w:fill="auto"/>
            <w:vAlign w:val="center"/>
          </w:tcPr>
          <w:p w14:paraId="07574DC7" w14:textId="77777777" w:rsidR="001D3659" w:rsidRDefault="005F2F57">
            <w:pPr>
              <w:textAlignment w:val="center"/>
              <w:rPr>
                <w:color w:val="000000"/>
              </w:rPr>
            </w:pPr>
            <w:r>
              <w:rPr>
                <w:rFonts w:eastAsia="SimSun"/>
                <w:color w:val="000000"/>
                <w:lang w:val="en-US" w:eastAsia="zh-CN" w:bidi="ar"/>
              </w:rPr>
              <w:t>P6 - Av. Mato Grosso, 838 - Indaiá</w:t>
            </w:r>
          </w:p>
        </w:tc>
        <w:tc>
          <w:tcPr>
            <w:tcW w:w="2535" w:type="dxa"/>
            <w:vMerge/>
            <w:shd w:val="clear" w:color="auto" w:fill="auto"/>
            <w:vAlign w:val="center"/>
          </w:tcPr>
          <w:p w14:paraId="3B4F8477" w14:textId="77777777" w:rsidR="001D3659" w:rsidRDefault="001D3659">
            <w:pPr>
              <w:jc w:val="center"/>
              <w:rPr>
                <w:color w:val="000000"/>
              </w:rPr>
            </w:pPr>
          </w:p>
        </w:tc>
      </w:tr>
      <w:tr w:rsidR="001D3659" w14:paraId="7364D56C" w14:textId="77777777">
        <w:trPr>
          <w:trHeight w:val="600"/>
        </w:trPr>
        <w:tc>
          <w:tcPr>
            <w:tcW w:w="637" w:type="dxa"/>
            <w:vMerge/>
            <w:shd w:val="clear" w:color="auto" w:fill="auto"/>
            <w:vAlign w:val="center"/>
          </w:tcPr>
          <w:p w14:paraId="42B8F63D" w14:textId="77777777" w:rsidR="001D3659" w:rsidRDefault="001D3659">
            <w:pPr>
              <w:jc w:val="center"/>
              <w:rPr>
                <w:color w:val="000000"/>
              </w:rPr>
            </w:pPr>
          </w:p>
        </w:tc>
        <w:tc>
          <w:tcPr>
            <w:tcW w:w="2973" w:type="dxa"/>
            <w:vMerge/>
            <w:shd w:val="clear" w:color="auto" w:fill="auto"/>
            <w:vAlign w:val="center"/>
          </w:tcPr>
          <w:p w14:paraId="4CCB6CEF" w14:textId="77777777" w:rsidR="001D3659" w:rsidRDefault="001D3659">
            <w:pPr>
              <w:jc w:val="center"/>
              <w:rPr>
                <w:color w:val="000000"/>
              </w:rPr>
            </w:pPr>
          </w:p>
        </w:tc>
        <w:tc>
          <w:tcPr>
            <w:tcW w:w="2675" w:type="dxa"/>
            <w:shd w:val="clear" w:color="auto" w:fill="auto"/>
            <w:vAlign w:val="center"/>
          </w:tcPr>
          <w:p w14:paraId="331EE072" w14:textId="77777777" w:rsidR="001D3659" w:rsidRDefault="005F2F57">
            <w:pPr>
              <w:textAlignment w:val="center"/>
              <w:rPr>
                <w:color w:val="000000"/>
              </w:rPr>
            </w:pPr>
            <w:r>
              <w:rPr>
                <w:rFonts w:eastAsia="SimSun"/>
                <w:color w:val="000000"/>
                <w:lang w:val="en-US" w:eastAsia="zh-CN" w:bidi="ar"/>
              </w:rPr>
              <w:t>P0 - Rua Hermes da Fonseca, 217 - Poiares</w:t>
            </w:r>
          </w:p>
        </w:tc>
        <w:tc>
          <w:tcPr>
            <w:tcW w:w="2535" w:type="dxa"/>
            <w:vMerge/>
            <w:shd w:val="clear" w:color="auto" w:fill="auto"/>
            <w:vAlign w:val="center"/>
          </w:tcPr>
          <w:p w14:paraId="4295442A" w14:textId="77777777" w:rsidR="001D3659" w:rsidRDefault="001D3659">
            <w:pPr>
              <w:jc w:val="center"/>
              <w:rPr>
                <w:color w:val="000000"/>
              </w:rPr>
            </w:pPr>
          </w:p>
        </w:tc>
      </w:tr>
    </w:tbl>
    <w:p w14:paraId="7E5C8C16" w14:textId="77777777" w:rsidR="001D3659" w:rsidRDefault="005F2F57" w:rsidP="001F44F6">
      <w:pPr>
        <w:autoSpaceDE w:val="0"/>
        <w:autoSpaceDN w:val="0"/>
        <w:adjustRightInd w:val="0"/>
        <w:spacing w:after="0" w:line="360" w:lineRule="auto"/>
        <w:ind w:left="289"/>
        <w:jc w:val="both"/>
        <w:rPr>
          <w:sz w:val="20"/>
        </w:rPr>
        <w:pPrChange w:id="937" w:author="JORGE TODOE MATSUSHIMA" w:date="2018-12-01T14:43:00Z">
          <w:pPr>
            <w:autoSpaceDE w:val="0"/>
            <w:autoSpaceDN w:val="0"/>
            <w:adjustRightInd w:val="0"/>
            <w:spacing w:line="360" w:lineRule="auto"/>
            <w:jc w:val="both"/>
          </w:pPr>
        </w:pPrChange>
      </w:pPr>
      <w:r>
        <w:rPr>
          <w:sz w:val="20"/>
        </w:rPr>
        <w:t>Fonte: O Autor (2018)</w:t>
      </w:r>
    </w:p>
    <w:p w14:paraId="3F7731EF" w14:textId="77777777" w:rsidR="001D3659" w:rsidRDefault="001D3659" w:rsidP="001A67E5">
      <w:pPr>
        <w:autoSpaceDE w:val="0"/>
        <w:autoSpaceDN w:val="0"/>
        <w:adjustRightInd w:val="0"/>
        <w:spacing w:after="0" w:line="360" w:lineRule="auto"/>
        <w:ind w:left="289" w:firstLine="697"/>
        <w:jc w:val="both"/>
        <w:rPr>
          <w:sz w:val="20"/>
        </w:rPr>
        <w:pPrChange w:id="938" w:author="JORGE TODOE MATSUSHIMA" w:date="2018-12-01T12:33:00Z">
          <w:pPr>
            <w:autoSpaceDE w:val="0"/>
            <w:autoSpaceDN w:val="0"/>
            <w:adjustRightInd w:val="0"/>
            <w:spacing w:line="360" w:lineRule="auto"/>
            <w:jc w:val="both"/>
          </w:pPr>
        </w:pPrChange>
      </w:pPr>
    </w:p>
    <w:p w14:paraId="5AC38719" w14:textId="77777777" w:rsidR="001D3659" w:rsidRDefault="005F2F57" w:rsidP="001A67E5">
      <w:pPr>
        <w:autoSpaceDE w:val="0"/>
        <w:autoSpaceDN w:val="0"/>
        <w:adjustRightInd w:val="0"/>
        <w:spacing w:after="0" w:line="360" w:lineRule="auto"/>
        <w:ind w:left="289" w:firstLine="697"/>
        <w:jc w:val="both"/>
        <w:pPrChange w:id="939" w:author="JORGE TODOE MATSUSHIMA" w:date="2018-12-01T12:33:00Z">
          <w:pPr>
            <w:autoSpaceDE w:val="0"/>
            <w:autoSpaceDN w:val="0"/>
            <w:adjustRightInd w:val="0"/>
            <w:spacing w:line="360" w:lineRule="auto"/>
            <w:ind w:firstLine="697"/>
            <w:jc w:val="both"/>
          </w:pPr>
        </w:pPrChange>
      </w:pPr>
      <w:r>
        <w:t>A Figura 84 apresenta a Rota gerada pelo Google Maps após a inserção dos pontos conforme a ordem apresentada na Tabela 63.</w:t>
      </w:r>
    </w:p>
    <w:p w14:paraId="1A22ABCB"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84</w:t>
      </w:r>
      <w:r>
        <w:rPr>
          <w:sz w:val="24"/>
          <w:szCs w:val="24"/>
        </w:rPr>
        <w:fldChar w:fldCharType="end"/>
      </w:r>
      <w:bookmarkStart w:id="940" w:name="_Toc21964"/>
      <w:r>
        <w:rPr>
          <w:sz w:val="24"/>
          <w:szCs w:val="24"/>
        </w:rPr>
        <w:t>. Caso de Testes 5 - Rota Gerada pelo Google Maps</w:t>
      </w:r>
      <w:r>
        <w:rPr>
          <w:sz w:val="24"/>
          <w:szCs w:val="24"/>
          <w:lang w:val="en-US"/>
        </w:rPr>
        <w:t>.</w:t>
      </w:r>
      <w:bookmarkEnd w:id="940"/>
    </w:p>
    <w:p w14:paraId="3F2538D4" w14:textId="77777777" w:rsidR="001D3659" w:rsidRDefault="005F2F57" w:rsidP="008332C9">
      <w:pPr>
        <w:autoSpaceDE w:val="0"/>
        <w:autoSpaceDN w:val="0"/>
        <w:adjustRightInd w:val="0"/>
        <w:spacing w:after="0" w:line="360" w:lineRule="auto"/>
        <w:ind w:leftChars="50" w:left="120"/>
        <w:jc w:val="center"/>
        <w:pPrChange w:id="941" w:author="JORGE TODOE MATSUSHIMA" w:date="2018-12-01T15:04:00Z">
          <w:pPr>
            <w:autoSpaceDE w:val="0"/>
            <w:autoSpaceDN w:val="0"/>
            <w:adjustRightInd w:val="0"/>
            <w:spacing w:line="360" w:lineRule="auto"/>
            <w:ind w:leftChars="50" w:left="120"/>
            <w:jc w:val="center"/>
          </w:pPr>
        </w:pPrChange>
      </w:pPr>
      <w:r>
        <w:rPr>
          <w:noProof/>
        </w:rPr>
        <w:drawing>
          <wp:inline distT="0" distB="0" distL="114300" distR="114300" wp14:anchorId="6FE84DB5" wp14:editId="3DF9FB96">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9"/>
                    <a:stretch>
                      <a:fillRect/>
                    </a:stretch>
                  </pic:blipFill>
                  <pic:spPr>
                    <a:xfrm>
                      <a:off x="0" y="0"/>
                      <a:ext cx="1872615" cy="3030220"/>
                    </a:xfrm>
                    <a:prstGeom prst="rect">
                      <a:avLst/>
                    </a:prstGeom>
                    <a:ln>
                      <a:solidFill>
                        <a:schemeClr val="tx1"/>
                      </a:solidFill>
                    </a:ln>
                  </pic:spPr>
                </pic:pic>
              </a:graphicData>
            </a:graphic>
          </wp:inline>
        </w:drawing>
      </w:r>
    </w:p>
    <w:p w14:paraId="1201EBB2" w14:textId="77777777" w:rsidR="001D3659" w:rsidRDefault="005F2F57" w:rsidP="001F44F6">
      <w:pPr>
        <w:autoSpaceDE w:val="0"/>
        <w:autoSpaceDN w:val="0"/>
        <w:adjustRightInd w:val="0"/>
        <w:spacing w:after="0" w:line="360" w:lineRule="auto"/>
        <w:ind w:left="289"/>
        <w:jc w:val="both"/>
        <w:rPr>
          <w:sz w:val="20"/>
        </w:rPr>
        <w:pPrChange w:id="942" w:author="JORGE TODOE MATSUSHIMA" w:date="2018-12-01T14:43:00Z">
          <w:pPr>
            <w:autoSpaceDE w:val="0"/>
            <w:autoSpaceDN w:val="0"/>
            <w:adjustRightInd w:val="0"/>
            <w:spacing w:line="360" w:lineRule="auto"/>
            <w:jc w:val="both"/>
          </w:pPr>
        </w:pPrChange>
      </w:pPr>
      <w:r>
        <w:rPr>
          <w:sz w:val="20"/>
        </w:rPr>
        <w:t>Fonte: O Autor (2018)</w:t>
      </w:r>
    </w:p>
    <w:p w14:paraId="6EBBB47F" w14:textId="77777777" w:rsidR="001D3659" w:rsidRDefault="005F2F57" w:rsidP="001A67E5">
      <w:pPr>
        <w:autoSpaceDE w:val="0"/>
        <w:autoSpaceDN w:val="0"/>
        <w:adjustRightInd w:val="0"/>
        <w:spacing w:after="0" w:line="360" w:lineRule="auto"/>
        <w:ind w:left="289" w:firstLine="697"/>
        <w:jc w:val="both"/>
        <w:pPrChange w:id="943" w:author="JORGE TODOE MATSUSHIMA" w:date="2018-12-01T12:33:00Z">
          <w:pPr>
            <w:autoSpaceDE w:val="0"/>
            <w:autoSpaceDN w:val="0"/>
            <w:adjustRightInd w:val="0"/>
            <w:spacing w:line="360" w:lineRule="auto"/>
            <w:ind w:firstLine="697"/>
            <w:jc w:val="both"/>
          </w:pPr>
        </w:pPrChange>
      </w:pPr>
      <w:r>
        <w:t>A Figura 85 apresenta a Rota que foi gerada com a Otimização do algoritmo Desenvolvido no Projeto. No lado esquerdo da imagem, é a tela de consulta a rota Gerada do Software e do lado direito é ela aberta no Google Maps.</w:t>
      </w:r>
    </w:p>
    <w:p w14:paraId="32086C1E" w14:textId="77777777" w:rsidR="001D3659" w:rsidRDefault="005F2F57">
      <w:pPr>
        <w:pStyle w:val="Legenda"/>
        <w:jc w:val="center"/>
        <w:rPr>
          <w:sz w:val="24"/>
          <w:szCs w:val="24"/>
          <w:lang w:val="en-US"/>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85</w:t>
      </w:r>
      <w:r>
        <w:rPr>
          <w:sz w:val="24"/>
          <w:szCs w:val="24"/>
        </w:rPr>
        <w:fldChar w:fldCharType="end"/>
      </w:r>
      <w:bookmarkStart w:id="944" w:name="_Toc23448"/>
      <w:r>
        <w:rPr>
          <w:sz w:val="24"/>
          <w:szCs w:val="24"/>
        </w:rPr>
        <w:t>. Caso de Testes 5 - Rota Gerada pelo SysRLog</w:t>
      </w:r>
      <w:r>
        <w:rPr>
          <w:sz w:val="24"/>
          <w:szCs w:val="24"/>
          <w:lang w:val="en-US"/>
        </w:rPr>
        <w:t>.</w:t>
      </w:r>
      <w:bookmarkEnd w:id="944"/>
    </w:p>
    <w:p w14:paraId="082877AB" w14:textId="77777777" w:rsidR="001D3659" w:rsidRDefault="005F2F57" w:rsidP="008332C9">
      <w:pPr>
        <w:autoSpaceDE w:val="0"/>
        <w:autoSpaceDN w:val="0"/>
        <w:adjustRightInd w:val="0"/>
        <w:spacing w:after="0" w:line="360" w:lineRule="auto"/>
        <w:ind w:leftChars="50" w:left="120"/>
        <w:jc w:val="center"/>
        <w:pPrChange w:id="945" w:author="JORGE TODOE MATSUSHIMA" w:date="2018-12-01T15:04:00Z">
          <w:pPr>
            <w:autoSpaceDE w:val="0"/>
            <w:autoSpaceDN w:val="0"/>
            <w:adjustRightInd w:val="0"/>
            <w:spacing w:line="360" w:lineRule="auto"/>
            <w:ind w:leftChars="50" w:left="120"/>
            <w:jc w:val="center"/>
          </w:pPr>
        </w:pPrChange>
      </w:pPr>
      <w:r>
        <w:rPr>
          <w:noProof/>
        </w:rPr>
        <w:lastRenderedPageBreak/>
        <w:drawing>
          <wp:inline distT="0" distB="0" distL="114300" distR="114300" wp14:anchorId="3A357372" wp14:editId="2F9AC0F8">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104"/>
                    <a:stretch>
                      <a:fillRect/>
                    </a:stretch>
                  </pic:blipFill>
                  <pic:spPr>
                    <a:xfrm>
                      <a:off x="0" y="0"/>
                      <a:ext cx="3744595" cy="3382645"/>
                    </a:xfrm>
                    <a:prstGeom prst="rect">
                      <a:avLst/>
                    </a:prstGeom>
                    <a:ln>
                      <a:solidFill>
                        <a:schemeClr val="tx1"/>
                      </a:solidFill>
                    </a:ln>
                  </pic:spPr>
                </pic:pic>
              </a:graphicData>
            </a:graphic>
          </wp:inline>
        </w:drawing>
      </w:r>
    </w:p>
    <w:p w14:paraId="13839A83" w14:textId="77777777" w:rsidR="001D3659" w:rsidRDefault="005F2F57" w:rsidP="001F44F6">
      <w:pPr>
        <w:autoSpaceDE w:val="0"/>
        <w:autoSpaceDN w:val="0"/>
        <w:adjustRightInd w:val="0"/>
        <w:spacing w:after="0" w:line="360" w:lineRule="auto"/>
        <w:ind w:left="289"/>
        <w:jc w:val="both"/>
        <w:rPr>
          <w:sz w:val="20"/>
        </w:rPr>
        <w:pPrChange w:id="946" w:author="JORGE TODOE MATSUSHIMA" w:date="2018-12-01T14:43:00Z">
          <w:pPr>
            <w:autoSpaceDE w:val="0"/>
            <w:autoSpaceDN w:val="0"/>
            <w:adjustRightInd w:val="0"/>
            <w:spacing w:line="360" w:lineRule="auto"/>
            <w:jc w:val="both"/>
          </w:pPr>
        </w:pPrChange>
      </w:pPr>
      <w:r>
        <w:rPr>
          <w:sz w:val="20"/>
        </w:rPr>
        <w:t>Fonte: O Autor (2018)</w:t>
      </w:r>
    </w:p>
    <w:p w14:paraId="3ACB60B1" w14:textId="77777777" w:rsidR="001D3659" w:rsidRDefault="005F2F57" w:rsidP="001A67E5">
      <w:pPr>
        <w:autoSpaceDE w:val="0"/>
        <w:autoSpaceDN w:val="0"/>
        <w:adjustRightInd w:val="0"/>
        <w:spacing w:after="0" w:line="360" w:lineRule="auto"/>
        <w:ind w:left="289" w:firstLine="697"/>
        <w:jc w:val="both"/>
        <w:pPrChange w:id="947" w:author="JORGE TODOE MATSUSHIMA" w:date="2018-12-01T12:33:00Z">
          <w:pPr>
            <w:autoSpaceDE w:val="0"/>
            <w:autoSpaceDN w:val="0"/>
            <w:adjustRightInd w:val="0"/>
            <w:spacing w:line="360" w:lineRule="auto"/>
            <w:ind w:firstLine="697"/>
            <w:jc w:val="both"/>
          </w:pPr>
        </w:pPrChange>
      </w:pPr>
      <w: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14:paraId="27493C9F"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64</w:t>
      </w:r>
      <w:r>
        <w:rPr>
          <w:sz w:val="24"/>
          <w:szCs w:val="24"/>
        </w:rPr>
        <w:fldChar w:fldCharType="end"/>
      </w:r>
      <w:bookmarkStart w:id="948" w:name="_Toc2167"/>
      <w:r>
        <w:rPr>
          <w:sz w:val="24"/>
          <w:szCs w:val="24"/>
        </w:rPr>
        <w:t xml:space="preserve">. </w:t>
      </w:r>
      <w:r>
        <w:rPr>
          <w:sz w:val="24"/>
          <w:szCs w:val="24"/>
          <w:lang w:val="en-US"/>
        </w:rPr>
        <w:t>Resultados Obtidos no Caso de Teste 5.</w:t>
      </w:r>
      <w:bookmarkEnd w:id="948"/>
    </w:p>
    <w:tbl>
      <w:tblPr>
        <w:tblW w:w="7804" w:type="dxa"/>
        <w:tblInd w:w="308" w:type="dxa"/>
        <w:tblLayout w:type="fixed"/>
        <w:tblCellMar>
          <w:top w:w="15" w:type="dxa"/>
          <w:left w:w="15" w:type="dxa"/>
          <w:bottom w:w="15" w:type="dxa"/>
          <w:right w:w="15" w:type="dxa"/>
        </w:tblCellMar>
        <w:tblLook w:val="04A0" w:firstRow="1" w:lastRow="0" w:firstColumn="1" w:lastColumn="0" w:noHBand="0" w:noVBand="1"/>
      </w:tblPr>
      <w:tblGrid>
        <w:gridCol w:w="1529"/>
        <w:gridCol w:w="1234"/>
        <w:gridCol w:w="1558"/>
        <w:gridCol w:w="1024"/>
        <w:gridCol w:w="2459"/>
      </w:tblGrid>
      <w:tr w:rsidR="001D3659" w14:paraId="12A10C48" w14:textId="77777777">
        <w:trPr>
          <w:trHeight w:val="280"/>
        </w:trPr>
        <w:tc>
          <w:tcPr>
            <w:tcW w:w="7804" w:type="dxa"/>
            <w:gridSpan w:val="5"/>
            <w:tcBorders>
              <w:top w:val="single" w:sz="2" w:space="0" w:color="000000"/>
              <w:left w:val="single" w:sz="2" w:space="0" w:color="000000"/>
              <w:bottom w:val="single" w:sz="2" w:space="0" w:color="000000"/>
              <w:right w:val="single" w:sz="2" w:space="0" w:color="000000"/>
            </w:tcBorders>
            <w:shd w:val="clear" w:color="5B9BD5" w:fill="5B9BD5"/>
            <w:vAlign w:val="center"/>
          </w:tcPr>
          <w:p w14:paraId="3FA75CD4" w14:textId="77777777" w:rsidR="001D3659" w:rsidRDefault="005F2F57">
            <w:pPr>
              <w:jc w:val="center"/>
              <w:textAlignment w:val="center"/>
              <w:rPr>
                <w:b/>
                <w:color w:val="FFFFFF"/>
                <w:sz w:val="22"/>
                <w:szCs w:val="22"/>
              </w:rPr>
            </w:pPr>
            <w:r>
              <w:rPr>
                <w:rFonts w:eastAsia="SimSun"/>
                <w:b/>
                <w:color w:val="FFFFFF"/>
                <w:sz w:val="22"/>
                <w:szCs w:val="22"/>
                <w:lang w:val="en-US" w:eastAsia="zh-CN" w:bidi="ar"/>
              </w:rPr>
              <w:t>Resultado Roteirização - Caso de Teste 5 - Cidade de Caraguatatuba</w:t>
            </w:r>
          </w:p>
        </w:tc>
      </w:tr>
      <w:tr w:rsidR="001D3659" w14:paraId="0EF99468" w14:textId="77777777">
        <w:trPr>
          <w:trHeight w:val="660"/>
        </w:trPr>
        <w:tc>
          <w:tcPr>
            <w:tcW w:w="1529"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4760E2C6" w14:textId="77777777" w:rsidR="001D3659" w:rsidRDefault="001D3659">
            <w:pPr>
              <w:rPr>
                <w:b/>
                <w:color w:val="FFFFFF"/>
                <w:sz w:val="22"/>
                <w:szCs w:val="22"/>
              </w:rPr>
            </w:pPr>
          </w:p>
        </w:tc>
        <w:tc>
          <w:tcPr>
            <w:tcW w:w="1234"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6AE89DBE"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Valor obtido GoogleMaps</w:t>
            </w:r>
          </w:p>
        </w:tc>
        <w:tc>
          <w:tcPr>
            <w:tcW w:w="1558"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78F87DBA"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Valor Obtido SysRLog</w:t>
            </w:r>
          </w:p>
        </w:tc>
        <w:tc>
          <w:tcPr>
            <w:tcW w:w="1024"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6FFC4493" w14:textId="77777777" w:rsidR="001D3659" w:rsidRDefault="005F2F57">
            <w:pPr>
              <w:ind w:left="0"/>
              <w:textAlignment w:val="center"/>
              <w:rPr>
                <w:b/>
                <w:color w:val="FFFFFF"/>
                <w:sz w:val="22"/>
                <w:szCs w:val="22"/>
              </w:rPr>
            </w:pPr>
            <w:r>
              <w:rPr>
                <w:rFonts w:eastAsia="SimSun"/>
                <w:b/>
                <w:color w:val="FFFFFF"/>
                <w:sz w:val="22"/>
                <w:szCs w:val="22"/>
                <w:lang w:val="en-US" w:eastAsia="zh-CN" w:bidi="ar"/>
              </w:rPr>
              <w:t>Diferença</w:t>
            </w:r>
          </w:p>
        </w:tc>
        <w:tc>
          <w:tcPr>
            <w:tcW w:w="2459" w:type="dxa"/>
            <w:tcBorders>
              <w:top w:val="single" w:sz="2" w:space="0" w:color="000000"/>
              <w:left w:val="single" w:sz="2" w:space="0" w:color="000000"/>
              <w:bottom w:val="single" w:sz="2" w:space="0" w:color="000000"/>
              <w:right w:val="single" w:sz="2" w:space="0" w:color="000000"/>
            </w:tcBorders>
            <w:shd w:val="clear" w:color="5B9BD5" w:fill="5B9BD5"/>
            <w:vAlign w:val="center"/>
          </w:tcPr>
          <w:p w14:paraId="3BDFACEB" w14:textId="77777777" w:rsidR="001D3659" w:rsidRDefault="005F2F57">
            <w:pPr>
              <w:ind w:left="0"/>
              <w:textAlignment w:val="center"/>
              <w:rPr>
                <w:b/>
                <w:color w:val="FFFFFF"/>
                <w:sz w:val="22"/>
                <w:szCs w:val="22"/>
              </w:rPr>
            </w:pPr>
            <w:proofErr w:type="gramStart"/>
            <w:r>
              <w:rPr>
                <w:rFonts w:eastAsia="SimSun"/>
                <w:b/>
                <w:color w:val="FFFFFF"/>
                <w:sz w:val="22"/>
                <w:szCs w:val="22"/>
                <w:lang w:val="en-US" w:eastAsia="zh-CN" w:bidi="ar"/>
              </w:rPr>
              <w:t>Percentual  de</w:t>
            </w:r>
            <w:proofErr w:type="gramEnd"/>
            <w:r>
              <w:rPr>
                <w:rFonts w:eastAsia="SimSun"/>
                <w:b/>
                <w:color w:val="FFFFFF"/>
                <w:sz w:val="22"/>
                <w:szCs w:val="22"/>
                <w:lang w:val="en-US" w:eastAsia="zh-CN" w:bidi="ar"/>
              </w:rPr>
              <w:t xml:space="preserve"> Redução</w:t>
            </w:r>
          </w:p>
        </w:tc>
      </w:tr>
      <w:tr w:rsidR="001D3659" w14:paraId="71C3C158" w14:textId="77777777">
        <w:trPr>
          <w:trHeight w:val="280"/>
        </w:trPr>
        <w:tc>
          <w:tcPr>
            <w:tcW w:w="152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BF15E0" w14:textId="77777777" w:rsidR="001D3659" w:rsidRDefault="005F2F57">
            <w:pPr>
              <w:ind w:left="0"/>
              <w:textAlignment w:val="center"/>
              <w:rPr>
                <w:color w:val="000000"/>
                <w:sz w:val="22"/>
                <w:szCs w:val="22"/>
              </w:rPr>
            </w:pPr>
            <w:r>
              <w:rPr>
                <w:rFonts w:eastAsia="SimSun"/>
                <w:color w:val="000000"/>
                <w:sz w:val="22"/>
                <w:szCs w:val="22"/>
                <w:lang w:val="en-US" w:eastAsia="zh-CN" w:bidi="ar"/>
              </w:rPr>
              <w:t>Tempo(horas)</w:t>
            </w:r>
          </w:p>
        </w:tc>
        <w:tc>
          <w:tcPr>
            <w:tcW w:w="12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B6FFC7" w14:textId="77777777" w:rsidR="001D3659" w:rsidRDefault="005F2F57">
            <w:pPr>
              <w:ind w:left="0"/>
              <w:textAlignment w:val="center"/>
              <w:rPr>
                <w:color w:val="000000"/>
                <w:sz w:val="22"/>
                <w:szCs w:val="22"/>
              </w:rPr>
            </w:pPr>
            <w:r>
              <w:rPr>
                <w:rFonts w:eastAsia="SimSun"/>
                <w:color w:val="000000"/>
                <w:sz w:val="22"/>
                <w:szCs w:val="22"/>
                <w:lang w:val="en-US" w:eastAsia="zh-CN" w:bidi="ar"/>
              </w:rPr>
              <w:t>0:45</w:t>
            </w:r>
          </w:p>
        </w:tc>
        <w:tc>
          <w:tcPr>
            <w:tcW w:w="155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7F411F" w14:textId="77777777" w:rsidR="001D3659" w:rsidRDefault="005F2F57">
            <w:pPr>
              <w:ind w:left="0"/>
              <w:textAlignment w:val="center"/>
              <w:rPr>
                <w:color w:val="000000"/>
                <w:sz w:val="22"/>
                <w:szCs w:val="22"/>
              </w:rPr>
            </w:pPr>
            <w:r>
              <w:rPr>
                <w:rFonts w:eastAsia="SimSun"/>
                <w:color w:val="000000"/>
                <w:sz w:val="22"/>
                <w:szCs w:val="22"/>
                <w:lang w:val="en-US" w:eastAsia="zh-CN" w:bidi="ar"/>
              </w:rPr>
              <w:t>0:39</w:t>
            </w:r>
          </w:p>
        </w:tc>
        <w:tc>
          <w:tcPr>
            <w:tcW w:w="102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F21536" w14:textId="77777777" w:rsidR="001D3659" w:rsidRDefault="005F2F57">
            <w:pPr>
              <w:ind w:left="0"/>
              <w:textAlignment w:val="center"/>
              <w:rPr>
                <w:color w:val="000000"/>
                <w:sz w:val="22"/>
                <w:szCs w:val="22"/>
              </w:rPr>
            </w:pPr>
            <w:r>
              <w:rPr>
                <w:rFonts w:eastAsia="SimSun"/>
                <w:color w:val="000000"/>
                <w:sz w:val="22"/>
                <w:szCs w:val="22"/>
                <w:lang w:val="en-US" w:eastAsia="zh-CN" w:bidi="ar"/>
              </w:rPr>
              <w:t>0:06</w:t>
            </w:r>
          </w:p>
        </w:tc>
        <w:tc>
          <w:tcPr>
            <w:tcW w:w="245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246F04" w14:textId="77777777" w:rsidR="001D3659" w:rsidRDefault="005F2F57">
            <w:pPr>
              <w:ind w:left="0"/>
              <w:textAlignment w:val="center"/>
              <w:rPr>
                <w:color w:val="000000"/>
                <w:sz w:val="22"/>
                <w:szCs w:val="22"/>
              </w:rPr>
            </w:pPr>
            <w:r>
              <w:rPr>
                <w:rFonts w:eastAsia="SimSun"/>
                <w:color w:val="000000"/>
                <w:sz w:val="22"/>
                <w:szCs w:val="22"/>
                <w:lang w:val="en-US" w:eastAsia="zh-CN" w:bidi="ar"/>
              </w:rPr>
              <w:t>13,33%</w:t>
            </w:r>
          </w:p>
        </w:tc>
      </w:tr>
      <w:tr w:rsidR="001D3659" w14:paraId="69F81B93" w14:textId="77777777">
        <w:trPr>
          <w:trHeight w:val="280"/>
        </w:trPr>
        <w:tc>
          <w:tcPr>
            <w:tcW w:w="152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DD4573" w14:textId="77777777" w:rsidR="001D3659" w:rsidRDefault="005F2F57">
            <w:pPr>
              <w:ind w:left="0"/>
              <w:textAlignment w:val="center"/>
              <w:rPr>
                <w:color w:val="000000"/>
                <w:sz w:val="22"/>
                <w:szCs w:val="22"/>
              </w:rPr>
            </w:pPr>
            <w:proofErr w:type="gramStart"/>
            <w:r>
              <w:rPr>
                <w:rFonts w:eastAsia="SimSun"/>
                <w:color w:val="000000"/>
                <w:sz w:val="22"/>
                <w:szCs w:val="22"/>
                <w:lang w:val="en-US" w:eastAsia="zh-CN" w:bidi="ar"/>
              </w:rPr>
              <w:t>Distância(</w:t>
            </w:r>
            <w:proofErr w:type="gramEnd"/>
            <w:r>
              <w:rPr>
                <w:rFonts w:eastAsia="SimSun"/>
                <w:color w:val="000000"/>
                <w:sz w:val="22"/>
                <w:szCs w:val="22"/>
                <w:lang w:val="en-US" w:eastAsia="zh-CN" w:bidi="ar"/>
              </w:rPr>
              <w:t>KMs)</w:t>
            </w:r>
          </w:p>
        </w:tc>
        <w:tc>
          <w:tcPr>
            <w:tcW w:w="123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BE4FFA" w14:textId="77777777" w:rsidR="001D3659" w:rsidRDefault="005F2F57">
            <w:pPr>
              <w:ind w:left="0"/>
              <w:textAlignment w:val="center"/>
              <w:rPr>
                <w:color w:val="000000"/>
                <w:sz w:val="22"/>
                <w:szCs w:val="22"/>
              </w:rPr>
            </w:pPr>
            <w:r>
              <w:rPr>
                <w:rFonts w:eastAsia="SimSun"/>
                <w:color w:val="000000"/>
                <w:sz w:val="22"/>
                <w:szCs w:val="22"/>
                <w:lang w:val="en-US" w:eastAsia="zh-CN" w:bidi="ar"/>
              </w:rPr>
              <w:t>23,1</w:t>
            </w:r>
          </w:p>
        </w:tc>
        <w:tc>
          <w:tcPr>
            <w:tcW w:w="155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F05C3" w14:textId="77777777" w:rsidR="001D3659" w:rsidRDefault="005F2F57">
            <w:pPr>
              <w:ind w:left="0"/>
              <w:textAlignment w:val="center"/>
              <w:rPr>
                <w:color w:val="000000"/>
                <w:sz w:val="22"/>
                <w:szCs w:val="22"/>
              </w:rPr>
            </w:pPr>
            <w:r>
              <w:rPr>
                <w:rFonts w:eastAsia="SimSun"/>
                <w:color w:val="000000"/>
                <w:sz w:val="22"/>
                <w:szCs w:val="22"/>
                <w:lang w:val="en-US" w:eastAsia="zh-CN" w:bidi="ar"/>
              </w:rPr>
              <w:t>18,6</w:t>
            </w:r>
          </w:p>
        </w:tc>
        <w:tc>
          <w:tcPr>
            <w:tcW w:w="102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5CB873" w14:textId="77777777" w:rsidR="001D3659" w:rsidRDefault="005F2F57">
            <w:pPr>
              <w:ind w:left="0"/>
              <w:textAlignment w:val="center"/>
              <w:rPr>
                <w:color w:val="000000"/>
                <w:sz w:val="22"/>
                <w:szCs w:val="22"/>
              </w:rPr>
            </w:pPr>
            <w:r>
              <w:rPr>
                <w:rFonts w:eastAsia="SimSun"/>
                <w:color w:val="000000"/>
                <w:sz w:val="22"/>
                <w:szCs w:val="22"/>
                <w:lang w:val="en-US" w:eastAsia="zh-CN" w:bidi="ar"/>
              </w:rPr>
              <w:t>4,5</w:t>
            </w:r>
          </w:p>
        </w:tc>
        <w:tc>
          <w:tcPr>
            <w:tcW w:w="245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1CC682" w14:textId="77777777" w:rsidR="001D3659" w:rsidRDefault="005F2F57">
            <w:pPr>
              <w:ind w:left="0"/>
              <w:textAlignment w:val="center"/>
              <w:rPr>
                <w:color w:val="000000"/>
                <w:sz w:val="22"/>
                <w:szCs w:val="22"/>
              </w:rPr>
            </w:pPr>
            <w:r>
              <w:rPr>
                <w:rFonts w:eastAsia="SimSun"/>
                <w:color w:val="000000"/>
                <w:sz w:val="22"/>
                <w:szCs w:val="22"/>
                <w:lang w:val="en-US" w:eastAsia="zh-CN" w:bidi="ar"/>
              </w:rPr>
              <w:t>19,48%</w:t>
            </w:r>
          </w:p>
        </w:tc>
      </w:tr>
    </w:tbl>
    <w:p w14:paraId="6E46D900" w14:textId="77777777" w:rsidR="001D3659" w:rsidRDefault="005F2F57" w:rsidP="001F44F6">
      <w:pPr>
        <w:autoSpaceDE w:val="0"/>
        <w:autoSpaceDN w:val="0"/>
        <w:adjustRightInd w:val="0"/>
        <w:spacing w:after="0" w:line="360" w:lineRule="auto"/>
        <w:ind w:left="289"/>
        <w:jc w:val="both"/>
        <w:rPr>
          <w:sz w:val="20"/>
        </w:rPr>
        <w:pPrChange w:id="949" w:author="JORGE TODOE MATSUSHIMA" w:date="2018-12-01T14:43:00Z">
          <w:pPr>
            <w:autoSpaceDE w:val="0"/>
            <w:autoSpaceDN w:val="0"/>
            <w:adjustRightInd w:val="0"/>
            <w:spacing w:line="360" w:lineRule="auto"/>
            <w:jc w:val="both"/>
          </w:pPr>
        </w:pPrChange>
      </w:pPr>
      <w:r>
        <w:rPr>
          <w:sz w:val="20"/>
        </w:rPr>
        <w:t>Fonte: O Autor (2018)</w:t>
      </w:r>
    </w:p>
    <w:p w14:paraId="2EFFC5D8" w14:textId="77777777" w:rsidR="001D3659" w:rsidRDefault="001D3659">
      <w:pPr>
        <w:autoSpaceDE w:val="0"/>
        <w:autoSpaceDN w:val="0"/>
        <w:adjustRightInd w:val="0"/>
        <w:spacing w:line="360" w:lineRule="auto"/>
        <w:ind w:firstLine="697"/>
        <w:jc w:val="both"/>
      </w:pPr>
    </w:p>
    <w:p w14:paraId="2555B83A" w14:textId="77777777" w:rsidR="001D3659" w:rsidRDefault="001D3659">
      <w:pPr>
        <w:autoSpaceDE w:val="0"/>
        <w:autoSpaceDN w:val="0"/>
        <w:adjustRightInd w:val="0"/>
        <w:spacing w:line="360" w:lineRule="auto"/>
        <w:ind w:firstLine="697"/>
        <w:jc w:val="both"/>
        <w:rPr>
          <w:b/>
          <w:bCs/>
        </w:rPr>
      </w:pPr>
    </w:p>
    <w:p w14:paraId="64894ADB" w14:textId="77777777" w:rsidR="001D3659" w:rsidRDefault="005F2F57">
      <w:pPr>
        <w:pStyle w:val="Ttulo2"/>
        <w:numPr>
          <w:ilvl w:val="2"/>
          <w:numId w:val="3"/>
        </w:numPr>
        <w:tabs>
          <w:tab w:val="left" w:pos="0"/>
        </w:tabs>
        <w:spacing w:line="360" w:lineRule="auto"/>
        <w:ind w:left="289"/>
      </w:pPr>
      <w:bookmarkStart w:id="950" w:name="_Toc29766"/>
      <w:r>
        <w:t>Consolidação dos Resultados Obtidos nos casos de Teste</w:t>
      </w:r>
      <w:bookmarkEnd w:id="950"/>
    </w:p>
    <w:p w14:paraId="02099FD6" w14:textId="77777777" w:rsidR="001D3659" w:rsidRDefault="005F2F57" w:rsidP="001A67E5">
      <w:pPr>
        <w:autoSpaceDE w:val="0"/>
        <w:autoSpaceDN w:val="0"/>
        <w:adjustRightInd w:val="0"/>
        <w:spacing w:after="0" w:line="360" w:lineRule="auto"/>
        <w:ind w:left="289" w:firstLine="697"/>
        <w:jc w:val="both"/>
        <w:pPrChange w:id="951" w:author="JORGE TODOE MATSUSHIMA" w:date="2018-12-01T12:33:00Z">
          <w:pPr>
            <w:autoSpaceDE w:val="0"/>
            <w:autoSpaceDN w:val="0"/>
            <w:adjustRightInd w:val="0"/>
            <w:spacing w:line="360" w:lineRule="auto"/>
            <w:ind w:firstLine="697"/>
            <w:jc w:val="both"/>
          </w:pPr>
        </w:pPrChange>
      </w:pPr>
      <w:r>
        <w:t>A seguir serão apresentadas as Tabelas 52 e 53, consolidando os resultados obtidos com o teste do algoritmo de roteirização, frente a rota gerada pelo Google Maps.</w:t>
      </w:r>
    </w:p>
    <w:p w14:paraId="464573EA" w14:textId="77777777" w:rsidR="001D3659" w:rsidRDefault="005F2F57" w:rsidP="001A67E5">
      <w:pPr>
        <w:autoSpaceDE w:val="0"/>
        <w:autoSpaceDN w:val="0"/>
        <w:adjustRightInd w:val="0"/>
        <w:spacing w:after="0" w:line="360" w:lineRule="auto"/>
        <w:ind w:left="289" w:firstLine="697"/>
        <w:jc w:val="both"/>
        <w:pPrChange w:id="952" w:author="JORGE TODOE MATSUSHIMA" w:date="2018-12-01T12:33:00Z">
          <w:pPr>
            <w:autoSpaceDE w:val="0"/>
            <w:autoSpaceDN w:val="0"/>
            <w:adjustRightInd w:val="0"/>
            <w:spacing w:line="360" w:lineRule="auto"/>
            <w:ind w:firstLine="697"/>
            <w:jc w:val="both"/>
          </w:pPr>
        </w:pPrChange>
      </w:pPr>
      <w:r>
        <w:lastRenderedPageBreak/>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pPr w:leftFromText="180" w:rightFromText="180" w:vertAnchor="text" w:horzAnchor="page" w:tblpX="1995" w:tblpY="843"/>
        <w:tblOverlap w:val="never"/>
        <w:tblW w:w="8646" w:type="dxa"/>
        <w:tblLayout w:type="fixed"/>
        <w:tblCellMar>
          <w:top w:w="15" w:type="dxa"/>
          <w:left w:w="15" w:type="dxa"/>
          <w:bottom w:w="15" w:type="dxa"/>
          <w:right w:w="15" w:type="dxa"/>
        </w:tblCellMar>
        <w:tblLook w:val="04A0" w:firstRow="1" w:lastRow="0" w:firstColumn="1" w:lastColumn="0" w:noHBand="0" w:noVBand="1"/>
      </w:tblPr>
      <w:tblGrid>
        <w:gridCol w:w="2878"/>
        <w:gridCol w:w="1239"/>
        <w:gridCol w:w="1179"/>
        <w:gridCol w:w="1290"/>
        <w:gridCol w:w="2060"/>
      </w:tblGrid>
      <w:tr w:rsidR="001D3659" w14:paraId="553BD77A" w14:textId="77777777">
        <w:trPr>
          <w:trHeight w:val="261"/>
        </w:trPr>
        <w:tc>
          <w:tcPr>
            <w:tcW w:w="8646" w:type="dxa"/>
            <w:gridSpan w:val="5"/>
            <w:tcBorders>
              <w:bottom w:val="single" w:sz="18" w:space="0" w:color="FFFFFF"/>
              <w:right w:val="single" w:sz="2" w:space="0" w:color="FFFFFF"/>
            </w:tcBorders>
            <w:shd w:val="clear" w:color="5B9BD5" w:fill="5B9BD5"/>
            <w:vAlign w:val="center"/>
          </w:tcPr>
          <w:p w14:paraId="717CA110" w14:textId="77777777" w:rsidR="001D3659" w:rsidRDefault="005F2F57">
            <w:pPr>
              <w:jc w:val="center"/>
              <w:textAlignment w:val="center"/>
              <w:rPr>
                <w:b/>
                <w:color w:val="FFFFFF"/>
              </w:rPr>
            </w:pPr>
            <w:r>
              <w:rPr>
                <w:rFonts w:eastAsia="SimSun"/>
                <w:b/>
                <w:color w:val="FFFFFF"/>
                <w:lang w:val="en-US" w:eastAsia="zh-CN" w:bidi="ar"/>
              </w:rPr>
              <w:t>Resultado Roteirização - Tempo</w:t>
            </w:r>
            <w:r>
              <w:rPr>
                <w:rFonts w:eastAsia="SimSun"/>
                <w:b/>
                <w:color w:val="FFFFFF"/>
                <w:lang w:eastAsia="zh-CN" w:bidi="ar"/>
              </w:rPr>
              <w:t xml:space="preserve"> em Horas e Minutos</w:t>
            </w:r>
          </w:p>
        </w:tc>
      </w:tr>
      <w:tr w:rsidR="001D3659" w14:paraId="061E1EC3" w14:textId="77777777">
        <w:trPr>
          <w:trHeight w:val="260"/>
        </w:trPr>
        <w:tc>
          <w:tcPr>
            <w:tcW w:w="2878" w:type="dxa"/>
            <w:tcBorders>
              <w:bottom w:val="single" w:sz="2" w:space="0" w:color="FFFFFF"/>
              <w:right w:val="single" w:sz="2" w:space="0" w:color="FFFFFF"/>
            </w:tcBorders>
            <w:shd w:val="clear" w:color="5B9BD5" w:fill="5B9BD5"/>
            <w:vAlign w:val="center"/>
          </w:tcPr>
          <w:p w14:paraId="73C6361D" w14:textId="77777777" w:rsidR="001D3659" w:rsidRDefault="005F2F57">
            <w:pPr>
              <w:ind w:left="0"/>
              <w:textAlignment w:val="center"/>
              <w:rPr>
                <w:b/>
                <w:color w:val="FFFFFF"/>
              </w:rPr>
            </w:pPr>
            <w:r>
              <w:rPr>
                <w:rFonts w:eastAsia="SimSun"/>
                <w:b/>
                <w:color w:val="FFFFFF"/>
                <w:lang w:val="en-US" w:eastAsia="zh-CN" w:bidi="ar"/>
              </w:rPr>
              <w:t>Empresas</w:t>
            </w:r>
          </w:p>
        </w:tc>
        <w:tc>
          <w:tcPr>
            <w:tcW w:w="1239" w:type="dxa"/>
            <w:tcBorders>
              <w:bottom w:val="single" w:sz="2" w:space="0" w:color="FFFFFF"/>
              <w:right w:val="single" w:sz="2" w:space="0" w:color="FFFFFF"/>
            </w:tcBorders>
            <w:shd w:val="clear" w:color="5B9BD5" w:fill="5B9BD5"/>
            <w:vAlign w:val="center"/>
          </w:tcPr>
          <w:p w14:paraId="1616EBBA" w14:textId="77777777" w:rsidR="001D3659" w:rsidRDefault="005F2F57">
            <w:pPr>
              <w:ind w:left="0"/>
              <w:textAlignment w:val="center"/>
              <w:rPr>
                <w:b/>
                <w:color w:val="FFFFFF"/>
              </w:rPr>
            </w:pPr>
            <w:r>
              <w:rPr>
                <w:rFonts w:eastAsia="SimSun"/>
                <w:b/>
                <w:color w:val="FFFFFF"/>
                <w:lang w:val="en-US" w:eastAsia="zh-CN" w:bidi="ar"/>
              </w:rPr>
              <w:t>Tempo Maps</w:t>
            </w:r>
          </w:p>
        </w:tc>
        <w:tc>
          <w:tcPr>
            <w:tcW w:w="1179" w:type="dxa"/>
            <w:tcBorders>
              <w:bottom w:val="single" w:sz="2" w:space="0" w:color="FFFFFF"/>
              <w:right w:val="single" w:sz="2" w:space="0" w:color="FFFFFF"/>
            </w:tcBorders>
            <w:shd w:val="clear" w:color="5B9BD5" w:fill="5B9BD5"/>
            <w:vAlign w:val="center"/>
          </w:tcPr>
          <w:p w14:paraId="085DF559" w14:textId="77777777" w:rsidR="001D3659" w:rsidRDefault="005F2F57">
            <w:pPr>
              <w:ind w:left="0"/>
              <w:textAlignment w:val="center"/>
              <w:rPr>
                <w:b/>
                <w:color w:val="FFFFFF"/>
              </w:rPr>
            </w:pPr>
            <w:r>
              <w:rPr>
                <w:rFonts w:eastAsia="SimSun"/>
                <w:b/>
                <w:color w:val="FFFFFF"/>
                <w:lang w:val="en-US" w:eastAsia="zh-CN" w:bidi="ar"/>
              </w:rPr>
              <w:t>Tempo SysRLog</w:t>
            </w:r>
          </w:p>
        </w:tc>
        <w:tc>
          <w:tcPr>
            <w:tcW w:w="1290" w:type="dxa"/>
            <w:tcBorders>
              <w:bottom w:val="single" w:sz="2" w:space="0" w:color="FFFFFF"/>
              <w:right w:val="single" w:sz="2" w:space="0" w:color="FFFFFF"/>
            </w:tcBorders>
            <w:shd w:val="clear" w:color="5B9BD5" w:fill="5B9BD5"/>
            <w:vAlign w:val="center"/>
          </w:tcPr>
          <w:p w14:paraId="179A0258" w14:textId="77777777" w:rsidR="001D3659" w:rsidRDefault="005F2F57">
            <w:pPr>
              <w:ind w:left="0"/>
              <w:textAlignment w:val="center"/>
              <w:rPr>
                <w:b/>
                <w:color w:val="FFFFFF"/>
              </w:rPr>
            </w:pPr>
            <w:r>
              <w:rPr>
                <w:rFonts w:eastAsia="SimSun"/>
                <w:b/>
                <w:color w:val="FFFFFF"/>
                <w:lang w:val="en-US" w:eastAsia="zh-CN" w:bidi="ar"/>
              </w:rPr>
              <w:t>Diferença</w:t>
            </w:r>
          </w:p>
        </w:tc>
        <w:tc>
          <w:tcPr>
            <w:tcW w:w="2060" w:type="dxa"/>
            <w:tcBorders>
              <w:bottom w:val="single" w:sz="2" w:space="0" w:color="FFFFFF"/>
              <w:right w:val="single" w:sz="2" w:space="0" w:color="FFFFFF"/>
            </w:tcBorders>
            <w:shd w:val="clear" w:color="5B9BD5" w:fill="5B9BD5"/>
            <w:vAlign w:val="center"/>
          </w:tcPr>
          <w:p w14:paraId="0A58A77D" w14:textId="77777777" w:rsidR="001D3659" w:rsidRDefault="005F2F57">
            <w:pPr>
              <w:ind w:left="0"/>
              <w:textAlignment w:val="center"/>
              <w:rPr>
                <w:b/>
                <w:color w:val="FFFFFF"/>
              </w:rPr>
            </w:pPr>
            <w:proofErr w:type="gramStart"/>
            <w:r>
              <w:rPr>
                <w:rFonts w:eastAsia="SimSun"/>
                <w:b/>
                <w:color w:val="FFFFFF"/>
                <w:lang w:val="en-US" w:eastAsia="zh-CN" w:bidi="ar"/>
              </w:rPr>
              <w:t>Percentual  de</w:t>
            </w:r>
            <w:proofErr w:type="gramEnd"/>
            <w:r>
              <w:rPr>
                <w:rFonts w:eastAsia="SimSun"/>
                <w:b/>
                <w:color w:val="FFFFFF"/>
                <w:lang w:val="en-US" w:eastAsia="zh-CN" w:bidi="ar"/>
              </w:rPr>
              <w:t xml:space="preserve"> Redução</w:t>
            </w:r>
          </w:p>
        </w:tc>
      </w:tr>
      <w:tr w:rsidR="001D3659" w14:paraId="50FFC974" w14:textId="77777777">
        <w:trPr>
          <w:trHeight w:val="280"/>
        </w:trPr>
        <w:tc>
          <w:tcPr>
            <w:tcW w:w="2878" w:type="dxa"/>
            <w:tcBorders>
              <w:top w:val="single" w:sz="2" w:space="0" w:color="FFFFFF"/>
              <w:bottom w:val="single" w:sz="2" w:space="0" w:color="FFFFFF"/>
              <w:right w:val="single" w:sz="2" w:space="0" w:color="FFFFFF"/>
            </w:tcBorders>
            <w:shd w:val="clear" w:color="5B9BD5" w:fill="5B9BD5"/>
            <w:vAlign w:val="center"/>
          </w:tcPr>
          <w:p w14:paraId="4C8EC2BB" w14:textId="77777777" w:rsidR="001D3659" w:rsidRDefault="005F2F57">
            <w:pPr>
              <w:ind w:left="0"/>
              <w:textAlignment w:val="center"/>
              <w:rPr>
                <w:b/>
                <w:color w:val="FFFFFF"/>
              </w:rPr>
            </w:pPr>
            <w:r>
              <w:rPr>
                <w:rFonts w:eastAsia="SimSun"/>
                <w:b/>
                <w:color w:val="FFFFFF"/>
                <w:lang w:eastAsia="zh-CN" w:bidi="ar"/>
              </w:rPr>
              <w:t>E</w:t>
            </w:r>
            <w:r>
              <w:rPr>
                <w:rFonts w:eastAsia="SimSun"/>
                <w:b/>
                <w:color w:val="FFFFFF"/>
                <w:lang w:val="en-US" w:eastAsia="zh-CN" w:bidi="ar"/>
              </w:rPr>
              <w:t>mpresa 1 - Caçapava</w:t>
            </w:r>
          </w:p>
        </w:tc>
        <w:tc>
          <w:tcPr>
            <w:tcW w:w="123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BD15A00" w14:textId="77777777" w:rsidR="001D3659" w:rsidRDefault="005F2F57">
            <w:pPr>
              <w:textAlignment w:val="center"/>
              <w:rPr>
                <w:color w:val="000000"/>
              </w:rPr>
            </w:pPr>
            <w:r>
              <w:rPr>
                <w:rFonts w:eastAsia="SimSun"/>
                <w:color w:val="000000"/>
                <w:lang w:val="en-US" w:eastAsia="zh-CN" w:bidi="ar"/>
              </w:rPr>
              <w:t>0:53</w:t>
            </w:r>
          </w:p>
        </w:tc>
        <w:tc>
          <w:tcPr>
            <w:tcW w:w="117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9767237" w14:textId="77777777" w:rsidR="001D3659" w:rsidRDefault="005F2F57">
            <w:pPr>
              <w:textAlignment w:val="center"/>
              <w:rPr>
                <w:color w:val="000000"/>
              </w:rPr>
            </w:pPr>
            <w:r>
              <w:rPr>
                <w:rFonts w:eastAsia="SimSun"/>
                <w:color w:val="000000"/>
                <w:lang w:val="en-US" w:eastAsia="zh-CN" w:bidi="ar"/>
              </w:rPr>
              <w:t>0:41</w:t>
            </w:r>
          </w:p>
        </w:tc>
        <w:tc>
          <w:tcPr>
            <w:tcW w:w="1290" w:type="dxa"/>
            <w:tcBorders>
              <w:top w:val="single" w:sz="2" w:space="0" w:color="FFFFFF"/>
              <w:bottom w:val="single" w:sz="2" w:space="0" w:color="FFFFFF"/>
              <w:right w:val="single" w:sz="2" w:space="0" w:color="FFFFFF"/>
            </w:tcBorders>
            <w:shd w:val="clear" w:color="5B9BD5" w:fill="5B9BD5"/>
            <w:vAlign w:val="center"/>
          </w:tcPr>
          <w:p w14:paraId="60087501" w14:textId="77777777" w:rsidR="001D3659" w:rsidRDefault="005F2F57">
            <w:pPr>
              <w:textAlignment w:val="center"/>
              <w:rPr>
                <w:b/>
                <w:color w:val="FFFFFF"/>
              </w:rPr>
            </w:pPr>
            <w:r>
              <w:rPr>
                <w:rFonts w:eastAsia="SimSun"/>
                <w:b/>
                <w:color w:val="FFFFFF"/>
                <w:lang w:val="en-US" w:eastAsia="zh-CN" w:bidi="ar"/>
              </w:rPr>
              <w:t>0:12</w:t>
            </w:r>
          </w:p>
        </w:tc>
        <w:tc>
          <w:tcPr>
            <w:tcW w:w="2060" w:type="dxa"/>
            <w:tcBorders>
              <w:top w:val="single" w:sz="2" w:space="0" w:color="FFFFFF"/>
              <w:bottom w:val="single" w:sz="2" w:space="0" w:color="FFFFFF"/>
              <w:right w:val="single" w:sz="2" w:space="0" w:color="FFFFFF"/>
            </w:tcBorders>
            <w:shd w:val="clear" w:color="5B9BD5" w:fill="5B9BD5"/>
            <w:vAlign w:val="center"/>
          </w:tcPr>
          <w:p w14:paraId="3F7D9D13" w14:textId="77777777" w:rsidR="001D3659" w:rsidRDefault="005F2F57">
            <w:pPr>
              <w:textAlignment w:val="center"/>
              <w:rPr>
                <w:b/>
                <w:color w:val="FFFFFF"/>
              </w:rPr>
            </w:pPr>
            <w:r>
              <w:rPr>
                <w:rFonts w:eastAsia="SimSun"/>
                <w:b/>
                <w:color w:val="FFFFFF"/>
                <w:lang w:val="en-US" w:eastAsia="zh-CN" w:bidi="ar"/>
              </w:rPr>
              <w:t>22,64%</w:t>
            </w:r>
          </w:p>
        </w:tc>
      </w:tr>
      <w:tr w:rsidR="001D3659" w14:paraId="4AE21A11" w14:textId="77777777">
        <w:trPr>
          <w:trHeight w:val="280"/>
        </w:trPr>
        <w:tc>
          <w:tcPr>
            <w:tcW w:w="2878" w:type="dxa"/>
            <w:tcBorders>
              <w:top w:val="single" w:sz="2" w:space="0" w:color="FFFFFF"/>
              <w:bottom w:val="single" w:sz="2" w:space="0" w:color="FFFFFF"/>
              <w:right w:val="single" w:sz="2" w:space="0" w:color="FFFFFF"/>
            </w:tcBorders>
            <w:shd w:val="clear" w:color="5B9BD5" w:fill="5B9BD5"/>
            <w:vAlign w:val="center"/>
          </w:tcPr>
          <w:p w14:paraId="7FE04206" w14:textId="77777777" w:rsidR="001D3659" w:rsidRDefault="005F2F57">
            <w:pPr>
              <w:ind w:left="0"/>
              <w:textAlignment w:val="center"/>
              <w:rPr>
                <w:b/>
                <w:color w:val="FFFFFF"/>
              </w:rPr>
            </w:pPr>
            <w:r>
              <w:rPr>
                <w:rFonts w:eastAsia="SimSun"/>
                <w:b/>
                <w:color w:val="FFFFFF"/>
                <w:lang w:val="en-US" w:eastAsia="zh-CN" w:bidi="ar"/>
              </w:rPr>
              <w:t>Empresa 2 - São José dos Campos</w:t>
            </w:r>
          </w:p>
        </w:tc>
        <w:tc>
          <w:tcPr>
            <w:tcW w:w="123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951ED0B" w14:textId="77777777" w:rsidR="001D3659" w:rsidRDefault="005F2F57">
            <w:pPr>
              <w:textAlignment w:val="center"/>
              <w:rPr>
                <w:color w:val="000000"/>
              </w:rPr>
            </w:pPr>
            <w:r>
              <w:rPr>
                <w:rFonts w:eastAsia="SimSun"/>
                <w:color w:val="000000"/>
                <w:lang w:val="en-US" w:eastAsia="zh-CN" w:bidi="ar"/>
              </w:rPr>
              <w:t>1:4</w:t>
            </w:r>
            <w:r>
              <w:rPr>
                <w:rFonts w:eastAsia="SimSun"/>
                <w:color w:val="000000"/>
                <w:lang w:eastAsia="zh-CN" w:bidi="ar"/>
              </w:rPr>
              <w:t>8</w:t>
            </w:r>
          </w:p>
        </w:tc>
        <w:tc>
          <w:tcPr>
            <w:tcW w:w="117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36FFAB6B" w14:textId="77777777" w:rsidR="001D3659" w:rsidRDefault="005F2F57">
            <w:pPr>
              <w:textAlignment w:val="center"/>
              <w:rPr>
                <w:color w:val="000000"/>
              </w:rPr>
            </w:pPr>
            <w:r>
              <w:rPr>
                <w:rFonts w:eastAsia="SimSun"/>
                <w:color w:val="000000"/>
                <w:lang w:val="en-US" w:eastAsia="zh-CN" w:bidi="ar"/>
              </w:rPr>
              <w:t>1:</w:t>
            </w:r>
            <w:r>
              <w:rPr>
                <w:rFonts w:eastAsia="SimSun"/>
                <w:color w:val="000000"/>
                <w:lang w:eastAsia="zh-CN" w:bidi="ar"/>
              </w:rPr>
              <w:t>28</w:t>
            </w:r>
          </w:p>
        </w:tc>
        <w:tc>
          <w:tcPr>
            <w:tcW w:w="1290" w:type="dxa"/>
            <w:tcBorders>
              <w:top w:val="single" w:sz="2" w:space="0" w:color="FFFFFF"/>
              <w:bottom w:val="single" w:sz="2" w:space="0" w:color="FFFFFF"/>
              <w:right w:val="single" w:sz="2" w:space="0" w:color="FFFFFF"/>
            </w:tcBorders>
            <w:shd w:val="clear" w:color="5B9BD5" w:fill="5B9BD5"/>
            <w:vAlign w:val="center"/>
          </w:tcPr>
          <w:p w14:paraId="095FFB58" w14:textId="77777777" w:rsidR="001D3659" w:rsidRDefault="005F2F57">
            <w:pPr>
              <w:textAlignment w:val="center"/>
              <w:rPr>
                <w:b/>
                <w:color w:val="FFFFFF"/>
              </w:rPr>
            </w:pPr>
            <w:r>
              <w:rPr>
                <w:rFonts w:eastAsia="SimSun"/>
                <w:b/>
                <w:color w:val="FFFFFF"/>
                <w:lang w:val="en-US" w:eastAsia="zh-CN" w:bidi="ar"/>
              </w:rPr>
              <w:t>0:</w:t>
            </w:r>
            <w:r>
              <w:rPr>
                <w:rFonts w:eastAsia="SimSun"/>
                <w:b/>
                <w:color w:val="FFFFFF"/>
                <w:lang w:eastAsia="zh-CN" w:bidi="ar"/>
              </w:rPr>
              <w:t>20</w:t>
            </w:r>
          </w:p>
        </w:tc>
        <w:tc>
          <w:tcPr>
            <w:tcW w:w="2060" w:type="dxa"/>
            <w:tcBorders>
              <w:top w:val="single" w:sz="2" w:space="0" w:color="FFFFFF"/>
              <w:bottom w:val="single" w:sz="2" w:space="0" w:color="FFFFFF"/>
              <w:right w:val="single" w:sz="2" w:space="0" w:color="FFFFFF"/>
            </w:tcBorders>
            <w:shd w:val="clear" w:color="5B9BD5" w:fill="5B9BD5"/>
            <w:vAlign w:val="center"/>
          </w:tcPr>
          <w:p w14:paraId="423A1FC8" w14:textId="77777777" w:rsidR="001D3659" w:rsidRDefault="005F2F57">
            <w:pPr>
              <w:textAlignment w:val="center"/>
              <w:rPr>
                <w:b/>
                <w:color w:val="FFFFFF"/>
              </w:rPr>
            </w:pPr>
            <w:r>
              <w:rPr>
                <w:rFonts w:eastAsia="SimSun"/>
                <w:b/>
                <w:color w:val="FFFFFF"/>
                <w:lang w:eastAsia="zh-CN" w:bidi="ar"/>
              </w:rPr>
              <w:t>18,52</w:t>
            </w:r>
            <w:r>
              <w:rPr>
                <w:rFonts w:eastAsia="SimSun"/>
                <w:b/>
                <w:color w:val="FFFFFF"/>
                <w:lang w:val="en-US" w:eastAsia="zh-CN" w:bidi="ar"/>
              </w:rPr>
              <w:t>%</w:t>
            </w:r>
          </w:p>
        </w:tc>
      </w:tr>
      <w:tr w:rsidR="001D3659" w14:paraId="604B1B11" w14:textId="77777777">
        <w:trPr>
          <w:trHeight w:val="280"/>
        </w:trPr>
        <w:tc>
          <w:tcPr>
            <w:tcW w:w="2878" w:type="dxa"/>
            <w:tcBorders>
              <w:top w:val="single" w:sz="2" w:space="0" w:color="FFFFFF"/>
              <w:bottom w:val="single" w:sz="2" w:space="0" w:color="FFFFFF"/>
              <w:right w:val="single" w:sz="2" w:space="0" w:color="FFFFFF"/>
            </w:tcBorders>
            <w:shd w:val="clear" w:color="5B9BD5" w:fill="5B9BD5"/>
            <w:vAlign w:val="center"/>
          </w:tcPr>
          <w:p w14:paraId="5F0ED2EB" w14:textId="77777777" w:rsidR="001D3659" w:rsidRDefault="005F2F57">
            <w:pPr>
              <w:ind w:left="0"/>
              <w:textAlignment w:val="center"/>
              <w:rPr>
                <w:b/>
                <w:color w:val="FFFFFF"/>
              </w:rPr>
            </w:pPr>
            <w:r>
              <w:rPr>
                <w:rFonts w:eastAsia="SimSun"/>
                <w:b/>
                <w:color w:val="FFFFFF"/>
                <w:lang w:val="en-US" w:eastAsia="zh-CN" w:bidi="ar"/>
              </w:rPr>
              <w:t>Empresa 3 - Tabaté</w:t>
            </w:r>
          </w:p>
        </w:tc>
        <w:tc>
          <w:tcPr>
            <w:tcW w:w="123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6BE6BEB" w14:textId="77777777" w:rsidR="001D3659" w:rsidRDefault="005F2F57">
            <w:pPr>
              <w:textAlignment w:val="center"/>
              <w:rPr>
                <w:color w:val="000000"/>
              </w:rPr>
            </w:pPr>
            <w:r>
              <w:rPr>
                <w:rFonts w:eastAsia="SimSun"/>
                <w:color w:val="000000"/>
                <w:lang w:val="en-US" w:eastAsia="zh-CN" w:bidi="ar"/>
              </w:rPr>
              <w:t>1:54</w:t>
            </w:r>
          </w:p>
        </w:tc>
        <w:tc>
          <w:tcPr>
            <w:tcW w:w="117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23EFB73" w14:textId="77777777" w:rsidR="001D3659" w:rsidRDefault="005F2F57">
            <w:pPr>
              <w:textAlignment w:val="center"/>
              <w:rPr>
                <w:color w:val="000000"/>
              </w:rPr>
            </w:pPr>
            <w:r>
              <w:rPr>
                <w:rFonts w:eastAsia="SimSun"/>
                <w:color w:val="000000"/>
                <w:lang w:val="en-US" w:eastAsia="zh-CN" w:bidi="ar"/>
              </w:rPr>
              <w:t>1:17</w:t>
            </w:r>
          </w:p>
        </w:tc>
        <w:tc>
          <w:tcPr>
            <w:tcW w:w="1290" w:type="dxa"/>
            <w:tcBorders>
              <w:top w:val="single" w:sz="2" w:space="0" w:color="FFFFFF"/>
              <w:bottom w:val="single" w:sz="2" w:space="0" w:color="FFFFFF"/>
              <w:right w:val="single" w:sz="2" w:space="0" w:color="FFFFFF"/>
            </w:tcBorders>
            <w:shd w:val="clear" w:color="5B9BD5" w:fill="5B9BD5"/>
            <w:vAlign w:val="center"/>
          </w:tcPr>
          <w:p w14:paraId="254145E4" w14:textId="77777777" w:rsidR="001D3659" w:rsidRDefault="005F2F57">
            <w:pPr>
              <w:textAlignment w:val="center"/>
              <w:rPr>
                <w:b/>
                <w:color w:val="FFFFFF"/>
              </w:rPr>
            </w:pPr>
            <w:r>
              <w:rPr>
                <w:rFonts w:eastAsia="SimSun"/>
                <w:b/>
                <w:color w:val="FFFFFF"/>
                <w:lang w:val="en-US" w:eastAsia="zh-CN" w:bidi="ar"/>
              </w:rPr>
              <w:t>0:37</w:t>
            </w:r>
          </w:p>
        </w:tc>
        <w:tc>
          <w:tcPr>
            <w:tcW w:w="2060" w:type="dxa"/>
            <w:tcBorders>
              <w:top w:val="single" w:sz="2" w:space="0" w:color="FFFFFF"/>
              <w:bottom w:val="single" w:sz="2" w:space="0" w:color="FFFFFF"/>
              <w:right w:val="single" w:sz="2" w:space="0" w:color="FFFFFF"/>
            </w:tcBorders>
            <w:shd w:val="clear" w:color="5B9BD5" w:fill="5B9BD5"/>
            <w:vAlign w:val="center"/>
          </w:tcPr>
          <w:p w14:paraId="542310DF" w14:textId="77777777" w:rsidR="001D3659" w:rsidRDefault="005F2F57">
            <w:pPr>
              <w:textAlignment w:val="center"/>
              <w:rPr>
                <w:b/>
                <w:color w:val="FFFFFF"/>
              </w:rPr>
            </w:pPr>
            <w:r>
              <w:rPr>
                <w:rFonts w:eastAsia="SimSun"/>
                <w:b/>
                <w:color w:val="FFFFFF"/>
                <w:lang w:val="en-US" w:eastAsia="zh-CN" w:bidi="ar"/>
              </w:rPr>
              <w:t>32,46%</w:t>
            </w:r>
          </w:p>
        </w:tc>
      </w:tr>
      <w:tr w:rsidR="001D3659" w14:paraId="775BE83E" w14:textId="77777777">
        <w:trPr>
          <w:trHeight w:val="280"/>
        </w:trPr>
        <w:tc>
          <w:tcPr>
            <w:tcW w:w="2878" w:type="dxa"/>
            <w:tcBorders>
              <w:top w:val="single" w:sz="2" w:space="0" w:color="FFFFFF"/>
              <w:bottom w:val="single" w:sz="2" w:space="0" w:color="FFFFFF"/>
              <w:right w:val="single" w:sz="2" w:space="0" w:color="FFFFFF"/>
            </w:tcBorders>
            <w:shd w:val="clear" w:color="5B9BD5" w:fill="5B9BD5"/>
            <w:vAlign w:val="center"/>
          </w:tcPr>
          <w:p w14:paraId="3C5A5622" w14:textId="77777777" w:rsidR="001D3659" w:rsidRDefault="005F2F57">
            <w:pPr>
              <w:ind w:left="0"/>
              <w:textAlignment w:val="center"/>
              <w:rPr>
                <w:b/>
                <w:color w:val="FFFFFF"/>
              </w:rPr>
            </w:pPr>
            <w:r>
              <w:rPr>
                <w:rFonts w:eastAsia="SimSun"/>
                <w:b/>
                <w:color w:val="FFFFFF"/>
                <w:lang w:val="en-US" w:eastAsia="zh-CN" w:bidi="ar"/>
              </w:rPr>
              <w:t>Empresa 4 - Jacareí</w:t>
            </w:r>
          </w:p>
        </w:tc>
        <w:tc>
          <w:tcPr>
            <w:tcW w:w="123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70A732F6" w14:textId="77777777" w:rsidR="001D3659" w:rsidRDefault="005F2F57">
            <w:pPr>
              <w:textAlignment w:val="center"/>
              <w:rPr>
                <w:color w:val="000000"/>
              </w:rPr>
            </w:pPr>
            <w:r>
              <w:rPr>
                <w:rFonts w:eastAsia="SimSun"/>
                <w:color w:val="000000"/>
                <w:lang w:val="en-US" w:eastAsia="zh-CN" w:bidi="ar"/>
              </w:rPr>
              <w:t>1:4</w:t>
            </w:r>
            <w:r>
              <w:rPr>
                <w:rFonts w:eastAsia="SimSun"/>
                <w:color w:val="000000"/>
                <w:lang w:eastAsia="zh-CN" w:bidi="ar"/>
              </w:rPr>
              <w:t>6</w:t>
            </w:r>
          </w:p>
        </w:tc>
        <w:tc>
          <w:tcPr>
            <w:tcW w:w="1179"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95AF4B0" w14:textId="77777777" w:rsidR="001D3659" w:rsidRDefault="005F2F57">
            <w:pPr>
              <w:textAlignment w:val="center"/>
              <w:rPr>
                <w:color w:val="000000"/>
              </w:rPr>
            </w:pPr>
            <w:r>
              <w:rPr>
                <w:rFonts w:eastAsia="SimSun"/>
                <w:color w:val="000000"/>
                <w:lang w:val="en-US" w:eastAsia="zh-CN" w:bidi="ar"/>
              </w:rPr>
              <w:t>1:02</w:t>
            </w:r>
          </w:p>
        </w:tc>
        <w:tc>
          <w:tcPr>
            <w:tcW w:w="1290" w:type="dxa"/>
            <w:tcBorders>
              <w:top w:val="single" w:sz="2" w:space="0" w:color="FFFFFF"/>
              <w:bottom w:val="single" w:sz="2" w:space="0" w:color="FFFFFF"/>
              <w:right w:val="single" w:sz="2" w:space="0" w:color="FFFFFF"/>
            </w:tcBorders>
            <w:shd w:val="clear" w:color="5B9BD5" w:fill="5B9BD5"/>
            <w:vAlign w:val="center"/>
          </w:tcPr>
          <w:p w14:paraId="1169DE61" w14:textId="77777777" w:rsidR="001D3659" w:rsidRDefault="005F2F57">
            <w:pPr>
              <w:textAlignment w:val="center"/>
              <w:rPr>
                <w:b/>
                <w:color w:val="FFFFFF"/>
              </w:rPr>
            </w:pPr>
            <w:r>
              <w:rPr>
                <w:rFonts w:eastAsia="SimSun"/>
                <w:b/>
                <w:color w:val="FFFFFF"/>
                <w:lang w:val="en-US" w:eastAsia="zh-CN" w:bidi="ar"/>
              </w:rPr>
              <w:t>0:38</w:t>
            </w:r>
          </w:p>
        </w:tc>
        <w:tc>
          <w:tcPr>
            <w:tcW w:w="2060" w:type="dxa"/>
            <w:tcBorders>
              <w:top w:val="single" w:sz="2" w:space="0" w:color="FFFFFF"/>
              <w:bottom w:val="single" w:sz="2" w:space="0" w:color="FFFFFF"/>
              <w:right w:val="single" w:sz="2" w:space="0" w:color="FFFFFF"/>
            </w:tcBorders>
            <w:shd w:val="clear" w:color="5B9BD5" w:fill="5B9BD5"/>
            <w:vAlign w:val="center"/>
          </w:tcPr>
          <w:p w14:paraId="2584EBEF" w14:textId="77777777" w:rsidR="001D3659" w:rsidRDefault="005F2F57">
            <w:pPr>
              <w:textAlignment w:val="center"/>
              <w:rPr>
                <w:b/>
                <w:color w:val="FFFFFF"/>
              </w:rPr>
            </w:pPr>
            <w:r>
              <w:rPr>
                <w:rFonts w:eastAsia="SimSun"/>
                <w:b/>
                <w:color w:val="FFFFFF"/>
                <w:lang w:val="en-US" w:eastAsia="zh-CN" w:bidi="ar"/>
              </w:rPr>
              <w:t>38,00%</w:t>
            </w:r>
          </w:p>
        </w:tc>
      </w:tr>
      <w:tr w:rsidR="001D3659" w14:paraId="2AD554F6" w14:textId="77777777">
        <w:trPr>
          <w:trHeight w:val="260"/>
        </w:trPr>
        <w:tc>
          <w:tcPr>
            <w:tcW w:w="2878" w:type="dxa"/>
            <w:tcBorders>
              <w:top w:val="single" w:sz="2" w:space="0" w:color="FFFFFF"/>
              <w:right w:val="single" w:sz="2" w:space="0" w:color="FFFFFF"/>
            </w:tcBorders>
            <w:shd w:val="clear" w:color="5B9BD5" w:fill="5B9BD5"/>
            <w:vAlign w:val="center"/>
          </w:tcPr>
          <w:p w14:paraId="1BE98A1D" w14:textId="77777777" w:rsidR="001D3659" w:rsidRDefault="005F2F57">
            <w:pPr>
              <w:ind w:left="0"/>
              <w:textAlignment w:val="center"/>
              <w:rPr>
                <w:b/>
                <w:color w:val="FFFFFF"/>
              </w:rPr>
            </w:pPr>
            <w:r>
              <w:rPr>
                <w:rFonts w:eastAsia="SimSun"/>
                <w:b/>
                <w:color w:val="FFFFFF"/>
                <w:lang w:val="en-US" w:eastAsia="zh-CN" w:bidi="ar"/>
              </w:rPr>
              <w:t>Empresa 5 - Caraguatatuba</w:t>
            </w:r>
          </w:p>
        </w:tc>
        <w:tc>
          <w:tcPr>
            <w:tcW w:w="1239" w:type="dxa"/>
            <w:tcBorders>
              <w:top w:val="single" w:sz="2" w:space="0" w:color="FFFFFF"/>
              <w:left w:val="single" w:sz="2" w:space="0" w:color="FFFFFF"/>
              <w:right w:val="single" w:sz="2" w:space="0" w:color="FFFFFF"/>
            </w:tcBorders>
            <w:shd w:val="clear" w:color="DDEBF7" w:fill="DDEBF7"/>
            <w:vAlign w:val="center"/>
          </w:tcPr>
          <w:p w14:paraId="69642A1D" w14:textId="77777777" w:rsidR="001D3659" w:rsidRDefault="005F2F57">
            <w:pPr>
              <w:textAlignment w:val="center"/>
              <w:rPr>
                <w:color w:val="000000"/>
              </w:rPr>
            </w:pPr>
            <w:r>
              <w:rPr>
                <w:rFonts w:eastAsia="SimSun"/>
                <w:color w:val="000000"/>
                <w:lang w:val="en-US" w:eastAsia="zh-CN" w:bidi="ar"/>
              </w:rPr>
              <w:t>0:45</w:t>
            </w:r>
          </w:p>
        </w:tc>
        <w:tc>
          <w:tcPr>
            <w:tcW w:w="1179" w:type="dxa"/>
            <w:tcBorders>
              <w:top w:val="single" w:sz="2" w:space="0" w:color="FFFFFF"/>
              <w:left w:val="single" w:sz="2" w:space="0" w:color="FFFFFF"/>
              <w:right w:val="single" w:sz="2" w:space="0" w:color="FFFFFF"/>
            </w:tcBorders>
            <w:shd w:val="clear" w:color="DDEBF7" w:fill="DDEBF7"/>
            <w:vAlign w:val="center"/>
          </w:tcPr>
          <w:p w14:paraId="42B0817D" w14:textId="77777777" w:rsidR="001D3659" w:rsidRDefault="005F2F57">
            <w:pPr>
              <w:textAlignment w:val="center"/>
              <w:rPr>
                <w:color w:val="000000"/>
              </w:rPr>
            </w:pPr>
            <w:r>
              <w:rPr>
                <w:rFonts w:eastAsia="SimSun"/>
                <w:color w:val="000000"/>
                <w:lang w:val="en-US" w:eastAsia="zh-CN" w:bidi="ar"/>
              </w:rPr>
              <w:t>0:39</w:t>
            </w:r>
          </w:p>
        </w:tc>
        <w:tc>
          <w:tcPr>
            <w:tcW w:w="1290" w:type="dxa"/>
            <w:tcBorders>
              <w:top w:val="single" w:sz="2" w:space="0" w:color="FFFFFF"/>
              <w:bottom w:val="single" w:sz="2" w:space="0" w:color="FFFFFF"/>
              <w:right w:val="single" w:sz="2" w:space="0" w:color="FFFFFF"/>
            </w:tcBorders>
            <w:shd w:val="clear" w:color="5B9BD5" w:fill="5B9BD5"/>
            <w:vAlign w:val="center"/>
          </w:tcPr>
          <w:p w14:paraId="086461EB" w14:textId="77777777" w:rsidR="001D3659" w:rsidRDefault="005F2F57">
            <w:pPr>
              <w:textAlignment w:val="center"/>
              <w:rPr>
                <w:b/>
                <w:color w:val="FFFFFF"/>
              </w:rPr>
            </w:pPr>
            <w:r>
              <w:rPr>
                <w:rFonts w:eastAsia="SimSun"/>
                <w:b/>
                <w:color w:val="FFFFFF"/>
                <w:lang w:val="en-US" w:eastAsia="zh-CN" w:bidi="ar"/>
              </w:rPr>
              <w:t>0:06</w:t>
            </w:r>
          </w:p>
        </w:tc>
        <w:tc>
          <w:tcPr>
            <w:tcW w:w="2060" w:type="dxa"/>
            <w:tcBorders>
              <w:top w:val="single" w:sz="2" w:space="0" w:color="FFFFFF"/>
              <w:bottom w:val="single" w:sz="2" w:space="0" w:color="FFFFFF"/>
              <w:right w:val="single" w:sz="2" w:space="0" w:color="FFFFFF"/>
            </w:tcBorders>
            <w:shd w:val="clear" w:color="5B9BD5" w:fill="5B9BD5"/>
            <w:vAlign w:val="center"/>
          </w:tcPr>
          <w:p w14:paraId="0E0D2F1E" w14:textId="77777777" w:rsidR="001D3659" w:rsidRDefault="005F2F57">
            <w:pPr>
              <w:textAlignment w:val="center"/>
              <w:rPr>
                <w:b/>
                <w:color w:val="FFFFFF"/>
              </w:rPr>
            </w:pPr>
            <w:r>
              <w:rPr>
                <w:rFonts w:eastAsia="SimSun"/>
                <w:b/>
                <w:color w:val="FFFFFF"/>
                <w:lang w:val="en-US" w:eastAsia="zh-CN" w:bidi="ar"/>
              </w:rPr>
              <w:t>13,33%</w:t>
            </w:r>
          </w:p>
        </w:tc>
      </w:tr>
    </w:tbl>
    <w:p w14:paraId="55292AA5" w14:textId="77777777" w:rsidR="001D3659" w:rsidRDefault="005F2F57">
      <w:pPr>
        <w:pStyle w:val="Legenda"/>
        <w:jc w:val="center"/>
        <w:rPr>
          <w:sz w:val="24"/>
          <w:szCs w:val="24"/>
          <w:lang w:val="en-US"/>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65</w:t>
      </w:r>
      <w:r>
        <w:rPr>
          <w:sz w:val="24"/>
          <w:szCs w:val="24"/>
        </w:rPr>
        <w:fldChar w:fldCharType="end"/>
      </w:r>
      <w:bookmarkStart w:id="953" w:name="_Toc1201"/>
      <w:r>
        <w:rPr>
          <w:sz w:val="24"/>
          <w:szCs w:val="24"/>
        </w:rPr>
        <w:t>. Tabela com os Resultados Obtidos no Comparativo de Tempo das Rotas</w:t>
      </w:r>
      <w:r>
        <w:rPr>
          <w:sz w:val="24"/>
          <w:szCs w:val="24"/>
          <w:lang w:val="en-US"/>
        </w:rPr>
        <w:t>.</w:t>
      </w:r>
      <w:bookmarkEnd w:id="953"/>
    </w:p>
    <w:p w14:paraId="2755EE82" w14:textId="77777777" w:rsidR="001D3659" w:rsidRDefault="005F2F57" w:rsidP="001F44F6">
      <w:pPr>
        <w:autoSpaceDE w:val="0"/>
        <w:autoSpaceDN w:val="0"/>
        <w:adjustRightInd w:val="0"/>
        <w:spacing w:after="0" w:line="360" w:lineRule="auto"/>
        <w:ind w:left="289"/>
        <w:jc w:val="both"/>
        <w:rPr>
          <w:sz w:val="20"/>
        </w:rPr>
        <w:pPrChange w:id="954" w:author="JORGE TODOE MATSUSHIMA" w:date="2018-12-01T14:43:00Z">
          <w:pPr>
            <w:autoSpaceDE w:val="0"/>
            <w:autoSpaceDN w:val="0"/>
            <w:adjustRightInd w:val="0"/>
            <w:spacing w:line="360" w:lineRule="auto"/>
            <w:jc w:val="both"/>
          </w:pPr>
        </w:pPrChange>
      </w:pPr>
      <w:r>
        <w:rPr>
          <w:sz w:val="20"/>
        </w:rPr>
        <w:t>Fonte: O Autor (2018)</w:t>
      </w:r>
    </w:p>
    <w:p w14:paraId="26ABC0A7" w14:textId="77777777" w:rsidR="001D3659" w:rsidRDefault="001D3659" w:rsidP="001A67E5">
      <w:pPr>
        <w:autoSpaceDE w:val="0"/>
        <w:autoSpaceDN w:val="0"/>
        <w:adjustRightInd w:val="0"/>
        <w:spacing w:after="0" w:line="360" w:lineRule="auto"/>
        <w:ind w:left="289" w:firstLine="697"/>
        <w:jc w:val="both"/>
        <w:rPr>
          <w:sz w:val="20"/>
        </w:rPr>
        <w:pPrChange w:id="955" w:author="JORGE TODOE MATSUSHIMA" w:date="2018-12-01T12:33:00Z">
          <w:pPr>
            <w:autoSpaceDE w:val="0"/>
            <w:autoSpaceDN w:val="0"/>
            <w:adjustRightInd w:val="0"/>
            <w:spacing w:line="360" w:lineRule="auto"/>
            <w:jc w:val="both"/>
          </w:pPr>
        </w:pPrChange>
      </w:pPr>
    </w:p>
    <w:p w14:paraId="260A8ED3" w14:textId="77777777" w:rsidR="001D3659" w:rsidRDefault="005F2F57" w:rsidP="001A67E5">
      <w:pPr>
        <w:autoSpaceDE w:val="0"/>
        <w:autoSpaceDN w:val="0"/>
        <w:adjustRightInd w:val="0"/>
        <w:spacing w:after="0" w:line="360" w:lineRule="auto"/>
        <w:ind w:left="289" w:firstLine="697"/>
        <w:jc w:val="both"/>
        <w:pPrChange w:id="956" w:author="JORGE TODOE MATSUSHIMA" w:date="2018-12-01T12:33:00Z">
          <w:pPr>
            <w:autoSpaceDE w:val="0"/>
            <w:autoSpaceDN w:val="0"/>
            <w:adjustRightInd w:val="0"/>
            <w:spacing w:line="360" w:lineRule="auto"/>
            <w:ind w:firstLine="697"/>
            <w:jc w:val="both"/>
          </w:pPr>
        </w:pPrChange>
      </w:pPr>
      <w: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14:paraId="7E160B6A" w14:textId="77777777" w:rsidR="001D3659" w:rsidRDefault="005F2F57">
      <w:pPr>
        <w:pStyle w:val="Legenda"/>
        <w:jc w:val="center"/>
        <w:rPr>
          <w:sz w:val="24"/>
          <w:szCs w:val="24"/>
        </w:rP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66</w:t>
      </w:r>
      <w:r>
        <w:rPr>
          <w:sz w:val="24"/>
          <w:szCs w:val="24"/>
        </w:rPr>
        <w:fldChar w:fldCharType="end"/>
      </w:r>
      <w:bookmarkStart w:id="957" w:name="_Toc7367"/>
      <w:r>
        <w:rPr>
          <w:sz w:val="24"/>
          <w:szCs w:val="24"/>
        </w:rPr>
        <w:t>. Tabela com os Resultados Obtidos no Comparativo de Distância das Rotas</w:t>
      </w:r>
      <w:bookmarkEnd w:id="957"/>
    </w:p>
    <w:tbl>
      <w:tblPr>
        <w:tblpPr w:leftFromText="180" w:rightFromText="180" w:vertAnchor="text" w:horzAnchor="page" w:tblpX="1967" w:tblpY="238"/>
        <w:tblOverlap w:val="never"/>
        <w:tblW w:w="8805" w:type="dxa"/>
        <w:tblLayout w:type="fixed"/>
        <w:tblCellMar>
          <w:top w:w="15" w:type="dxa"/>
          <w:left w:w="15" w:type="dxa"/>
          <w:bottom w:w="15" w:type="dxa"/>
          <w:right w:w="15" w:type="dxa"/>
        </w:tblCellMar>
        <w:tblLook w:val="04A0" w:firstRow="1" w:lastRow="0" w:firstColumn="1" w:lastColumn="0" w:noHBand="0" w:noVBand="1"/>
      </w:tblPr>
      <w:tblGrid>
        <w:gridCol w:w="2764"/>
        <w:gridCol w:w="1364"/>
        <w:gridCol w:w="1376"/>
        <w:gridCol w:w="1101"/>
        <w:gridCol w:w="2200"/>
      </w:tblGrid>
      <w:tr w:rsidR="001D3659" w14:paraId="3A93FE5D" w14:textId="77777777">
        <w:trPr>
          <w:trHeight w:val="260"/>
        </w:trPr>
        <w:tc>
          <w:tcPr>
            <w:tcW w:w="8805" w:type="dxa"/>
            <w:gridSpan w:val="5"/>
            <w:tcBorders>
              <w:bottom w:val="single" w:sz="18" w:space="0" w:color="FFFFFF"/>
              <w:right w:val="single" w:sz="2" w:space="0" w:color="FFFFFF"/>
            </w:tcBorders>
            <w:shd w:val="clear" w:color="5B9BD5" w:fill="5B9BD5"/>
            <w:vAlign w:val="center"/>
          </w:tcPr>
          <w:p w14:paraId="2EC0EEC0" w14:textId="77777777" w:rsidR="001D3659" w:rsidRDefault="005F2F57">
            <w:pPr>
              <w:jc w:val="center"/>
              <w:textAlignment w:val="center"/>
              <w:rPr>
                <w:b/>
                <w:color w:val="FFFFFF"/>
              </w:rPr>
            </w:pPr>
            <w:r>
              <w:rPr>
                <w:rFonts w:eastAsia="SimSun"/>
                <w:b/>
                <w:color w:val="FFFFFF"/>
                <w:lang w:val="en-US" w:eastAsia="zh-CN" w:bidi="ar"/>
              </w:rPr>
              <w:t>Resultado Roteirização - Distância</w:t>
            </w:r>
          </w:p>
        </w:tc>
      </w:tr>
      <w:tr w:rsidR="001D3659" w14:paraId="3626241C" w14:textId="77777777">
        <w:trPr>
          <w:trHeight w:val="280"/>
        </w:trPr>
        <w:tc>
          <w:tcPr>
            <w:tcW w:w="2764" w:type="dxa"/>
            <w:tcBorders>
              <w:bottom w:val="single" w:sz="2" w:space="0" w:color="FFFFFF"/>
              <w:right w:val="single" w:sz="2" w:space="0" w:color="FFFFFF"/>
            </w:tcBorders>
            <w:shd w:val="clear" w:color="5B9BD5" w:fill="5B9BD5"/>
            <w:vAlign w:val="center"/>
          </w:tcPr>
          <w:p w14:paraId="5A91FB9E" w14:textId="77777777" w:rsidR="001D3659" w:rsidRDefault="005F2F57">
            <w:pPr>
              <w:ind w:left="0"/>
              <w:textAlignment w:val="center"/>
              <w:rPr>
                <w:b/>
                <w:color w:val="FFFFFF"/>
              </w:rPr>
            </w:pPr>
            <w:r>
              <w:rPr>
                <w:rFonts w:eastAsia="SimSun"/>
                <w:b/>
                <w:color w:val="FFFFFF"/>
                <w:lang w:val="en-US" w:eastAsia="zh-CN" w:bidi="ar"/>
              </w:rPr>
              <w:t>Empresas</w:t>
            </w:r>
          </w:p>
        </w:tc>
        <w:tc>
          <w:tcPr>
            <w:tcW w:w="1364" w:type="dxa"/>
            <w:tcBorders>
              <w:bottom w:val="single" w:sz="2" w:space="0" w:color="FFFFFF"/>
              <w:right w:val="single" w:sz="2" w:space="0" w:color="FFFFFF"/>
            </w:tcBorders>
            <w:shd w:val="clear" w:color="5B9BD5" w:fill="5B9BD5"/>
            <w:vAlign w:val="center"/>
          </w:tcPr>
          <w:p w14:paraId="2D6EC154" w14:textId="77777777" w:rsidR="001D3659" w:rsidRDefault="005F2F57">
            <w:pPr>
              <w:ind w:left="0"/>
              <w:textAlignment w:val="center"/>
              <w:rPr>
                <w:b/>
                <w:color w:val="FFFFFF"/>
              </w:rPr>
            </w:pPr>
            <w:r>
              <w:rPr>
                <w:rFonts w:eastAsia="SimSun"/>
                <w:b/>
                <w:color w:val="FFFFFF"/>
                <w:lang w:val="en-US" w:eastAsia="zh-CN" w:bidi="ar"/>
              </w:rPr>
              <w:t>Distância Maps</w:t>
            </w:r>
          </w:p>
        </w:tc>
        <w:tc>
          <w:tcPr>
            <w:tcW w:w="1376" w:type="dxa"/>
            <w:tcBorders>
              <w:bottom w:val="single" w:sz="2" w:space="0" w:color="FFFFFF"/>
              <w:right w:val="single" w:sz="2" w:space="0" w:color="FFFFFF"/>
            </w:tcBorders>
            <w:shd w:val="clear" w:color="5B9BD5" w:fill="5B9BD5"/>
            <w:vAlign w:val="center"/>
          </w:tcPr>
          <w:p w14:paraId="0CFB80B2" w14:textId="77777777" w:rsidR="001D3659" w:rsidRDefault="005F2F57">
            <w:pPr>
              <w:ind w:left="0"/>
              <w:textAlignment w:val="center"/>
              <w:rPr>
                <w:b/>
                <w:color w:val="FFFFFF"/>
              </w:rPr>
            </w:pPr>
            <w:r>
              <w:rPr>
                <w:rFonts w:eastAsia="SimSun"/>
                <w:b/>
                <w:color w:val="FFFFFF"/>
                <w:lang w:val="en-US" w:eastAsia="zh-CN" w:bidi="ar"/>
              </w:rPr>
              <w:t>Distância SysRLog</w:t>
            </w:r>
          </w:p>
        </w:tc>
        <w:tc>
          <w:tcPr>
            <w:tcW w:w="1101" w:type="dxa"/>
            <w:tcBorders>
              <w:bottom w:val="single" w:sz="2" w:space="0" w:color="FFFFFF"/>
              <w:right w:val="single" w:sz="2" w:space="0" w:color="FFFFFF"/>
            </w:tcBorders>
            <w:shd w:val="clear" w:color="5B9BD5" w:fill="5B9BD5"/>
            <w:vAlign w:val="center"/>
          </w:tcPr>
          <w:p w14:paraId="2784E397" w14:textId="77777777" w:rsidR="001D3659" w:rsidRDefault="005F2F57">
            <w:pPr>
              <w:ind w:left="0"/>
              <w:textAlignment w:val="center"/>
              <w:rPr>
                <w:b/>
                <w:color w:val="FFFFFF"/>
              </w:rPr>
            </w:pPr>
            <w:r>
              <w:rPr>
                <w:rFonts w:eastAsia="SimSun"/>
                <w:b/>
                <w:color w:val="FFFFFF"/>
                <w:lang w:val="en-US" w:eastAsia="zh-CN" w:bidi="ar"/>
              </w:rPr>
              <w:t>Diferença</w:t>
            </w:r>
          </w:p>
        </w:tc>
        <w:tc>
          <w:tcPr>
            <w:tcW w:w="2200" w:type="dxa"/>
            <w:tcBorders>
              <w:bottom w:val="single" w:sz="2" w:space="0" w:color="FFFFFF"/>
              <w:right w:val="single" w:sz="2" w:space="0" w:color="FFFFFF"/>
            </w:tcBorders>
            <w:shd w:val="clear" w:color="5B9BD5" w:fill="5B9BD5"/>
            <w:vAlign w:val="center"/>
          </w:tcPr>
          <w:p w14:paraId="301BD0CD" w14:textId="77777777" w:rsidR="001D3659" w:rsidRDefault="005F2F57">
            <w:pPr>
              <w:ind w:left="0"/>
              <w:textAlignment w:val="center"/>
              <w:rPr>
                <w:b/>
                <w:color w:val="FFFFFF"/>
              </w:rPr>
            </w:pPr>
            <w:proofErr w:type="gramStart"/>
            <w:r>
              <w:rPr>
                <w:rFonts w:eastAsia="SimSun"/>
                <w:b/>
                <w:color w:val="FFFFFF"/>
                <w:lang w:val="en-US" w:eastAsia="zh-CN" w:bidi="ar"/>
              </w:rPr>
              <w:t>Percentual  de</w:t>
            </w:r>
            <w:proofErr w:type="gramEnd"/>
            <w:r>
              <w:rPr>
                <w:rFonts w:eastAsia="SimSun"/>
                <w:b/>
                <w:color w:val="FFFFFF"/>
                <w:lang w:val="en-US" w:eastAsia="zh-CN" w:bidi="ar"/>
              </w:rPr>
              <w:t xml:space="preserve"> Redução</w:t>
            </w:r>
          </w:p>
        </w:tc>
      </w:tr>
      <w:tr w:rsidR="001D3659" w14:paraId="13F4F228" w14:textId="77777777">
        <w:trPr>
          <w:trHeight w:val="280"/>
        </w:trPr>
        <w:tc>
          <w:tcPr>
            <w:tcW w:w="2764" w:type="dxa"/>
            <w:tcBorders>
              <w:top w:val="single" w:sz="2" w:space="0" w:color="FFFFFF"/>
              <w:bottom w:val="single" w:sz="2" w:space="0" w:color="FFFFFF"/>
              <w:right w:val="single" w:sz="2" w:space="0" w:color="FFFFFF"/>
            </w:tcBorders>
            <w:shd w:val="clear" w:color="5B9BD5" w:fill="5B9BD5"/>
            <w:vAlign w:val="center"/>
          </w:tcPr>
          <w:p w14:paraId="704425A1" w14:textId="77777777" w:rsidR="001D3659" w:rsidRDefault="005F2F57">
            <w:pPr>
              <w:ind w:left="0"/>
              <w:textAlignment w:val="center"/>
              <w:rPr>
                <w:b/>
                <w:color w:val="FFFFFF"/>
              </w:rPr>
            </w:pPr>
            <w:r>
              <w:rPr>
                <w:rFonts w:eastAsia="SimSun"/>
                <w:b/>
                <w:color w:val="FFFFFF"/>
                <w:lang w:val="en-US" w:eastAsia="zh-CN" w:bidi="ar"/>
              </w:rPr>
              <w:t xml:space="preserve">Empresa </w:t>
            </w:r>
            <w:proofErr w:type="gramStart"/>
            <w:r>
              <w:rPr>
                <w:rFonts w:eastAsia="SimSun"/>
                <w:b/>
                <w:color w:val="FFFFFF"/>
                <w:lang w:val="en-US" w:eastAsia="zh-CN" w:bidi="ar"/>
              </w:rPr>
              <w:t>1  -</w:t>
            </w:r>
            <w:proofErr w:type="gramEnd"/>
            <w:r>
              <w:rPr>
                <w:rFonts w:eastAsia="SimSun"/>
                <w:b/>
                <w:color w:val="FFFFFF"/>
                <w:lang w:val="en-US" w:eastAsia="zh-CN" w:bidi="ar"/>
              </w:rPr>
              <w:t xml:space="preserve"> Caçapava</w:t>
            </w:r>
          </w:p>
        </w:tc>
        <w:tc>
          <w:tcPr>
            <w:tcW w:w="13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1647B11" w14:textId="77777777" w:rsidR="001D3659" w:rsidRDefault="005F2F57">
            <w:pPr>
              <w:ind w:left="0"/>
              <w:textAlignment w:val="center"/>
              <w:rPr>
                <w:color w:val="000000"/>
              </w:rPr>
            </w:pPr>
            <w:r>
              <w:rPr>
                <w:rFonts w:eastAsia="SimSun"/>
                <w:color w:val="000000"/>
                <w:lang w:val="en-US" w:eastAsia="zh-CN" w:bidi="ar"/>
              </w:rPr>
              <w:t>21,4</w:t>
            </w:r>
          </w:p>
        </w:tc>
        <w:tc>
          <w:tcPr>
            <w:tcW w:w="13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06D1EC1C" w14:textId="77777777" w:rsidR="001D3659" w:rsidRDefault="005F2F57">
            <w:pPr>
              <w:ind w:left="0"/>
              <w:textAlignment w:val="center"/>
              <w:rPr>
                <w:color w:val="000000"/>
              </w:rPr>
            </w:pPr>
            <w:r>
              <w:rPr>
                <w:rFonts w:eastAsia="SimSun"/>
                <w:color w:val="000000"/>
                <w:lang w:val="en-US" w:eastAsia="zh-CN" w:bidi="ar"/>
              </w:rPr>
              <w:t>16,4</w:t>
            </w:r>
          </w:p>
        </w:tc>
        <w:tc>
          <w:tcPr>
            <w:tcW w:w="1101" w:type="dxa"/>
            <w:tcBorders>
              <w:top w:val="single" w:sz="18" w:space="0" w:color="FFFFFF"/>
              <w:bottom w:val="single" w:sz="2" w:space="0" w:color="FFFFFF"/>
              <w:right w:val="single" w:sz="2" w:space="0" w:color="FFFFFF"/>
            </w:tcBorders>
            <w:shd w:val="clear" w:color="5B9BD5" w:fill="5B9BD5"/>
            <w:vAlign w:val="center"/>
          </w:tcPr>
          <w:p w14:paraId="3E5B92BD" w14:textId="77777777" w:rsidR="001D3659" w:rsidRDefault="005F2F57">
            <w:pPr>
              <w:textAlignment w:val="center"/>
              <w:rPr>
                <w:b/>
                <w:color w:val="FFFFFF"/>
              </w:rPr>
            </w:pPr>
            <w:r>
              <w:rPr>
                <w:rFonts w:eastAsia="SimSun"/>
                <w:b/>
                <w:color w:val="FFFFFF"/>
                <w:lang w:val="en-US" w:eastAsia="zh-CN" w:bidi="ar"/>
              </w:rPr>
              <w:t>5</w:t>
            </w:r>
          </w:p>
        </w:tc>
        <w:tc>
          <w:tcPr>
            <w:tcW w:w="2200" w:type="dxa"/>
            <w:tcBorders>
              <w:top w:val="single" w:sz="18" w:space="0" w:color="FFFFFF"/>
              <w:bottom w:val="single" w:sz="2" w:space="0" w:color="FFFFFF"/>
              <w:right w:val="single" w:sz="2" w:space="0" w:color="FFFFFF"/>
            </w:tcBorders>
            <w:shd w:val="clear" w:color="5B9BD5" w:fill="5B9BD5"/>
            <w:vAlign w:val="center"/>
          </w:tcPr>
          <w:p w14:paraId="5A193436" w14:textId="77777777" w:rsidR="001D3659" w:rsidRDefault="005F2F57">
            <w:pPr>
              <w:textAlignment w:val="center"/>
              <w:rPr>
                <w:b/>
                <w:color w:val="FFFFFF"/>
              </w:rPr>
            </w:pPr>
            <w:r>
              <w:rPr>
                <w:rFonts w:eastAsia="SimSun"/>
                <w:b/>
                <w:color w:val="FFFFFF"/>
                <w:lang w:val="en-US" w:eastAsia="zh-CN" w:bidi="ar"/>
              </w:rPr>
              <w:t>23,36%</w:t>
            </w:r>
          </w:p>
        </w:tc>
      </w:tr>
      <w:tr w:rsidR="001D3659" w14:paraId="51FF6BD4" w14:textId="77777777">
        <w:trPr>
          <w:trHeight w:val="280"/>
        </w:trPr>
        <w:tc>
          <w:tcPr>
            <w:tcW w:w="2764" w:type="dxa"/>
            <w:tcBorders>
              <w:top w:val="single" w:sz="2" w:space="0" w:color="FFFFFF"/>
              <w:bottom w:val="single" w:sz="2" w:space="0" w:color="FFFFFF"/>
              <w:right w:val="single" w:sz="2" w:space="0" w:color="FFFFFF"/>
            </w:tcBorders>
            <w:shd w:val="clear" w:color="5B9BD5" w:fill="5B9BD5"/>
            <w:vAlign w:val="center"/>
          </w:tcPr>
          <w:p w14:paraId="36FAA9A5" w14:textId="77777777" w:rsidR="001D3659" w:rsidRDefault="005F2F57">
            <w:pPr>
              <w:ind w:left="0"/>
              <w:textAlignment w:val="center"/>
              <w:rPr>
                <w:b/>
                <w:color w:val="FFFFFF"/>
              </w:rPr>
            </w:pPr>
            <w:r>
              <w:rPr>
                <w:rFonts w:eastAsia="SimSun"/>
                <w:b/>
                <w:color w:val="FFFFFF"/>
                <w:lang w:val="en-US" w:eastAsia="zh-CN" w:bidi="ar"/>
              </w:rPr>
              <w:t>Empresa 2 - São José dosCampos</w:t>
            </w:r>
          </w:p>
        </w:tc>
        <w:tc>
          <w:tcPr>
            <w:tcW w:w="13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94AF2DC" w14:textId="77777777" w:rsidR="001D3659" w:rsidRDefault="005F2F57">
            <w:pPr>
              <w:ind w:left="0"/>
              <w:textAlignment w:val="center"/>
              <w:rPr>
                <w:color w:val="000000"/>
              </w:rPr>
            </w:pPr>
            <w:r>
              <w:rPr>
                <w:rFonts w:eastAsia="SimSun"/>
                <w:color w:val="000000"/>
                <w:lang w:val="en-US" w:eastAsia="zh-CN" w:bidi="ar"/>
              </w:rPr>
              <w:t>65,9</w:t>
            </w:r>
          </w:p>
        </w:tc>
        <w:tc>
          <w:tcPr>
            <w:tcW w:w="13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5B53CC8B" w14:textId="77777777" w:rsidR="001D3659" w:rsidRDefault="005F2F57">
            <w:pPr>
              <w:ind w:left="0"/>
              <w:textAlignment w:val="center"/>
              <w:rPr>
                <w:color w:val="000000"/>
              </w:rPr>
            </w:pPr>
            <w:r>
              <w:rPr>
                <w:rFonts w:eastAsia="SimSun"/>
                <w:color w:val="000000"/>
                <w:lang w:val="en-US" w:eastAsia="zh-CN" w:bidi="ar"/>
              </w:rPr>
              <w:t>37,3</w:t>
            </w:r>
          </w:p>
        </w:tc>
        <w:tc>
          <w:tcPr>
            <w:tcW w:w="1101" w:type="dxa"/>
            <w:tcBorders>
              <w:top w:val="single" w:sz="18" w:space="0" w:color="FFFFFF"/>
              <w:bottom w:val="single" w:sz="2" w:space="0" w:color="FFFFFF"/>
              <w:right w:val="single" w:sz="2" w:space="0" w:color="FFFFFF"/>
            </w:tcBorders>
            <w:shd w:val="clear" w:color="5B9BD5" w:fill="5B9BD5"/>
            <w:vAlign w:val="center"/>
          </w:tcPr>
          <w:p w14:paraId="38DADC8B" w14:textId="77777777" w:rsidR="001D3659" w:rsidRDefault="005F2F57">
            <w:pPr>
              <w:textAlignment w:val="center"/>
              <w:rPr>
                <w:b/>
                <w:color w:val="FFFFFF"/>
              </w:rPr>
            </w:pPr>
            <w:r>
              <w:rPr>
                <w:rFonts w:eastAsia="SimSun"/>
                <w:b/>
                <w:color w:val="FFFFFF"/>
                <w:lang w:val="en-US" w:eastAsia="zh-CN" w:bidi="ar"/>
              </w:rPr>
              <w:t>28,6</w:t>
            </w:r>
          </w:p>
        </w:tc>
        <w:tc>
          <w:tcPr>
            <w:tcW w:w="2200" w:type="dxa"/>
            <w:tcBorders>
              <w:top w:val="single" w:sz="18" w:space="0" w:color="FFFFFF"/>
              <w:bottom w:val="single" w:sz="2" w:space="0" w:color="FFFFFF"/>
              <w:right w:val="single" w:sz="2" w:space="0" w:color="FFFFFF"/>
            </w:tcBorders>
            <w:shd w:val="clear" w:color="5B9BD5" w:fill="5B9BD5"/>
            <w:vAlign w:val="center"/>
          </w:tcPr>
          <w:p w14:paraId="3F4B977D" w14:textId="77777777" w:rsidR="001D3659" w:rsidRDefault="005F2F57">
            <w:pPr>
              <w:textAlignment w:val="center"/>
              <w:rPr>
                <w:b/>
                <w:color w:val="FFFFFF"/>
              </w:rPr>
            </w:pPr>
            <w:r>
              <w:rPr>
                <w:rFonts w:eastAsia="SimSun"/>
                <w:b/>
                <w:color w:val="FFFFFF"/>
                <w:lang w:val="en-US" w:eastAsia="zh-CN" w:bidi="ar"/>
              </w:rPr>
              <w:t>43,40%</w:t>
            </w:r>
          </w:p>
        </w:tc>
      </w:tr>
      <w:tr w:rsidR="001D3659" w14:paraId="2C70B576" w14:textId="77777777">
        <w:trPr>
          <w:trHeight w:val="280"/>
        </w:trPr>
        <w:tc>
          <w:tcPr>
            <w:tcW w:w="2764" w:type="dxa"/>
            <w:tcBorders>
              <w:top w:val="single" w:sz="2" w:space="0" w:color="FFFFFF"/>
              <w:bottom w:val="single" w:sz="2" w:space="0" w:color="FFFFFF"/>
              <w:right w:val="single" w:sz="2" w:space="0" w:color="FFFFFF"/>
            </w:tcBorders>
            <w:shd w:val="clear" w:color="5B9BD5" w:fill="5B9BD5"/>
            <w:vAlign w:val="center"/>
          </w:tcPr>
          <w:p w14:paraId="4ED8808D" w14:textId="77777777" w:rsidR="001D3659" w:rsidRDefault="005F2F57">
            <w:pPr>
              <w:ind w:left="0"/>
              <w:textAlignment w:val="center"/>
              <w:rPr>
                <w:b/>
                <w:color w:val="FFFFFF"/>
              </w:rPr>
            </w:pPr>
            <w:r>
              <w:rPr>
                <w:rFonts w:eastAsia="SimSun"/>
                <w:b/>
                <w:color w:val="FFFFFF"/>
                <w:lang w:val="en-US" w:eastAsia="zh-CN" w:bidi="ar"/>
              </w:rPr>
              <w:lastRenderedPageBreak/>
              <w:t>Empresa 3 - Tabaté</w:t>
            </w:r>
          </w:p>
        </w:tc>
        <w:tc>
          <w:tcPr>
            <w:tcW w:w="13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2C88793" w14:textId="77777777" w:rsidR="001D3659" w:rsidRDefault="005F2F57">
            <w:pPr>
              <w:ind w:left="0"/>
              <w:textAlignment w:val="center"/>
              <w:rPr>
                <w:color w:val="000000"/>
              </w:rPr>
            </w:pPr>
            <w:r>
              <w:rPr>
                <w:rFonts w:eastAsia="SimSun"/>
                <w:color w:val="000000"/>
                <w:lang w:val="en-US" w:eastAsia="zh-CN" w:bidi="ar"/>
              </w:rPr>
              <w:t>66,3</w:t>
            </w:r>
          </w:p>
        </w:tc>
        <w:tc>
          <w:tcPr>
            <w:tcW w:w="13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4205F0E3" w14:textId="77777777" w:rsidR="001D3659" w:rsidRDefault="005F2F57">
            <w:pPr>
              <w:ind w:left="0"/>
              <w:textAlignment w:val="center"/>
              <w:rPr>
                <w:color w:val="000000"/>
              </w:rPr>
            </w:pPr>
            <w:r>
              <w:rPr>
                <w:rFonts w:eastAsia="SimSun"/>
                <w:color w:val="000000"/>
                <w:lang w:val="en-US" w:eastAsia="zh-CN" w:bidi="ar"/>
              </w:rPr>
              <w:t>37,8</w:t>
            </w:r>
          </w:p>
        </w:tc>
        <w:tc>
          <w:tcPr>
            <w:tcW w:w="1101" w:type="dxa"/>
            <w:tcBorders>
              <w:top w:val="single" w:sz="18" w:space="0" w:color="FFFFFF"/>
              <w:bottom w:val="single" w:sz="2" w:space="0" w:color="FFFFFF"/>
              <w:right w:val="single" w:sz="2" w:space="0" w:color="FFFFFF"/>
            </w:tcBorders>
            <w:shd w:val="clear" w:color="5B9BD5" w:fill="5B9BD5"/>
            <w:vAlign w:val="center"/>
          </w:tcPr>
          <w:p w14:paraId="78F7102D" w14:textId="77777777" w:rsidR="001D3659" w:rsidRDefault="005F2F57">
            <w:pPr>
              <w:textAlignment w:val="center"/>
              <w:rPr>
                <w:b/>
                <w:color w:val="FFFFFF"/>
              </w:rPr>
            </w:pPr>
            <w:r>
              <w:rPr>
                <w:rFonts w:eastAsia="SimSun"/>
                <w:b/>
                <w:color w:val="FFFFFF"/>
                <w:lang w:val="en-US" w:eastAsia="zh-CN" w:bidi="ar"/>
              </w:rPr>
              <w:t>28,5</w:t>
            </w:r>
          </w:p>
        </w:tc>
        <w:tc>
          <w:tcPr>
            <w:tcW w:w="2200" w:type="dxa"/>
            <w:tcBorders>
              <w:top w:val="single" w:sz="18" w:space="0" w:color="FFFFFF"/>
              <w:bottom w:val="single" w:sz="2" w:space="0" w:color="FFFFFF"/>
              <w:right w:val="single" w:sz="2" w:space="0" w:color="FFFFFF"/>
            </w:tcBorders>
            <w:shd w:val="clear" w:color="5B9BD5" w:fill="5B9BD5"/>
            <w:vAlign w:val="center"/>
          </w:tcPr>
          <w:p w14:paraId="393474C6" w14:textId="77777777" w:rsidR="001D3659" w:rsidRDefault="005F2F57">
            <w:pPr>
              <w:textAlignment w:val="center"/>
              <w:rPr>
                <w:b/>
                <w:color w:val="FFFFFF"/>
              </w:rPr>
            </w:pPr>
            <w:r>
              <w:rPr>
                <w:rFonts w:eastAsia="SimSun"/>
                <w:b/>
                <w:color w:val="FFFFFF"/>
                <w:lang w:val="en-US" w:eastAsia="zh-CN" w:bidi="ar"/>
              </w:rPr>
              <w:t>42,99%</w:t>
            </w:r>
          </w:p>
        </w:tc>
      </w:tr>
      <w:tr w:rsidR="001D3659" w14:paraId="400E14C8" w14:textId="77777777">
        <w:trPr>
          <w:trHeight w:val="280"/>
        </w:trPr>
        <w:tc>
          <w:tcPr>
            <w:tcW w:w="2764" w:type="dxa"/>
            <w:tcBorders>
              <w:top w:val="single" w:sz="2" w:space="0" w:color="FFFFFF"/>
              <w:bottom w:val="single" w:sz="2" w:space="0" w:color="FFFFFF"/>
              <w:right w:val="single" w:sz="2" w:space="0" w:color="FFFFFF"/>
            </w:tcBorders>
            <w:shd w:val="clear" w:color="5B9BD5" w:fill="5B9BD5"/>
            <w:vAlign w:val="center"/>
          </w:tcPr>
          <w:p w14:paraId="7AEE280F" w14:textId="77777777" w:rsidR="001D3659" w:rsidRDefault="005F2F57">
            <w:pPr>
              <w:ind w:left="0"/>
              <w:textAlignment w:val="center"/>
              <w:rPr>
                <w:b/>
                <w:color w:val="FFFFFF"/>
              </w:rPr>
            </w:pPr>
            <w:r>
              <w:rPr>
                <w:rFonts w:eastAsia="SimSun"/>
                <w:b/>
                <w:color w:val="FFFFFF"/>
                <w:lang w:val="en-US" w:eastAsia="zh-CN" w:bidi="ar"/>
              </w:rPr>
              <w:t>Empresa 4 - Jacareí</w:t>
            </w:r>
          </w:p>
        </w:tc>
        <w:tc>
          <w:tcPr>
            <w:tcW w:w="1364"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1D83D07F" w14:textId="77777777" w:rsidR="001D3659" w:rsidRDefault="005F2F57">
            <w:pPr>
              <w:ind w:left="0"/>
              <w:textAlignment w:val="center"/>
              <w:rPr>
                <w:color w:val="000000"/>
              </w:rPr>
            </w:pPr>
            <w:r>
              <w:rPr>
                <w:rFonts w:eastAsia="SimSun"/>
                <w:color w:val="000000"/>
                <w:lang w:val="en-US" w:eastAsia="zh-CN" w:bidi="ar"/>
              </w:rPr>
              <w:t>5</w:t>
            </w:r>
            <w:r>
              <w:rPr>
                <w:rFonts w:eastAsia="SimSun"/>
                <w:color w:val="000000"/>
                <w:lang w:eastAsia="zh-CN" w:bidi="ar"/>
              </w:rPr>
              <w:t>9</w:t>
            </w:r>
            <w:r>
              <w:rPr>
                <w:rFonts w:eastAsia="SimSun"/>
                <w:color w:val="000000"/>
                <w:lang w:val="en-US" w:eastAsia="zh-CN" w:bidi="ar"/>
              </w:rPr>
              <w:t>,2</w:t>
            </w:r>
          </w:p>
        </w:tc>
        <w:tc>
          <w:tcPr>
            <w:tcW w:w="1376" w:type="dxa"/>
            <w:tcBorders>
              <w:top w:val="single" w:sz="2" w:space="0" w:color="FFFFFF"/>
              <w:left w:val="single" w:sz="2" w:space="0" w:color="FFFFFF"/>
              <w:bottom w:val="single" w:sz="2" w:space="0" w:color="FFFFFF"/>
              <w:right w:val="single" w:sz="2" w:space="0" w:color="FFFFFF"/>
            </w:tcBorders>
            <w:shd w:val="clear" w:color="DDEBF7" w:fill="DDEBF7"/>
            <w:vAlign w:val="center"/>
          </w:tcPr>
          <w:p w14:paraId="64E25427" w14:textId="77777777" w:rsidR="001D3659" w:rsidRDefault="005F2F57">
            <w:pPr>
              <w:ind w:left="0"/>
              <w:textAlignment w:val="center"/>
              <w:rPr>
                <w:color w:val="000000"/>
              </w:rPr>
            </w:pPr>
            <w:r>
              <w:rPr>
                <w:rFonts w:eastAsia="SimSun"/>
                <w:color w:val="000000"/>
                <w:lang w:val="en-US" w:eastAsia="zh-CN" w:bidi="ar"/>
              </w:rPr>
              <w:t>35,1</w:t>
            </w:r>
          </w:p>
        </w:tc>
        <w:tc>
          <w:tcPr>
            <w:tcW w:w="1101" w:type="dxa"/>
            <w:tcBorders>
              <w:top w:val="single" w:sz="18" w:space="0" w:color="FFFFFF"/>
              <w:bottom w:val="single" w:sz="2" w:space="0" w:color="FFFFFF"/>
              <w:right w:val="single" w:sz="2" w:space="0" w:color="FFFFFF"/>
            </w:tcBorders>
            <w:shd w:val="clear" w:color="5B9BD5" w:fill="5B9BD5"/>
            <w:vAlign w:val="center"/>
          </w:tcPr>
          <w:p w14:paraId="59C348F6" w14:textId="77777777" w:rsidR="001D3659" w:rsidRDefault="005F2F57">
            <w:pPr>
              <w:textAlignment w:val="center"/>
              <w:rPr>
                <w:b/>
                <w:color w:val="FFFFFF"/>
              </w:rPr>
            </w:pPr>
            <w:r>
              <w:rPr>
                <w:rFonts w:eastAsia="SimSun"/>
                <w:b/>
                <w:color w:val="FFFFFF"/>
                <w:lang w:val="en-US" w:eastAsia="zh-CN" w:bidi="ar"/>
              </w:rPr>
              <w:t>16,1</w:t>
            </w:r>
          </w:p>
        </w:tc>
        <w:tc>
          <w:tcPr>
            <w:tcW w:w="2200" w:type="dxa"/>
            <w:tcBorders>
              <w:top w:val="single" w:sz="18" w:space="0" w:color="FFFFFF"/>
              <w:bottom w:val="single" w:sz="2" w:space="0" w:color="FFFFFF"/>
              <w:right w:val="single" w:sz="2" w:space="0" w:color="FFFFFF"/>
            </w:tcBorders>
            <w:shd w:val="clear" w:color="5B9BD5" w:fill="5B9BD5"/>
            <w:vAlign w:val="center"/>
          </w:tcPr>
          <w:p w14:paraId="33D2FBAE" w14:textId="77777777" w:rsidR="001D3659" w:rsidRDefault="005F2F57">
            <w:pPr>
              <w:textAlignment w:val="center"/>
              <w:rPr>
                <w:b/>
                <w:color w:val="FFFFFF"/>
              </w:rPr>
            </w:pPr>
            <w:r>
              <w:rPr>
                <w:rFonts w:eastAsia="SimSun"/>
                <w:b/>
                <w:color w:val="FFFFFF"/>
                <w:lang w:val="en-US" w:eastAsia="zh-CN" w:bidi="ar"/>
              </w:rPr>
              <w:t>31,45%</w:t>
            </w:r>
          </w:p>
        </w:tc>
      </w:tr>
      <w:tr w:rsidR="001D3659" w14:paraId="1E28F06D" w14:textId="77777777">
        <w:trPr>
          <w:trHeight w:val="260"/>
        </w:trPr>
        <w:tc>
          <w:tcPr>
            <w:tcW w:w="2764" w:type="dxa"/>
            <w:tcBorders>
              <w:top w:val="single" w:sz="2" w:space="0" w:color="FFFFFF"/>
              <w:right w:val="single" w:sz="2" w:space="0" w:color="FFFFFF"/>
            </w:tcBorders>
            <w:shd w:val="clear" w:color="5B9BD5" w:fill="5B9BD5"/>
            <w:vAlign w:val="center"/>
          </w:tcPr>
          <w:p w14:paraId="77401CF0" w14:textId="77777777" w:rsidR="001D3659" w:rsidRDefault="005F2F57">
            <w:pPr>
              <w:ind w:left="0"/>
              <w:textAlignment w:val="center"/>
              <w:rPr>
                <w:b/>
                <w:color w:val="FFFFFF"/>
              </w:rPr>
            </w:pPr>
            <w:r>
              <w:rPr>
                <w:rFonts w:eastAsia="SimSun"/>
                <w:b/>
                <w:color w:val="FFFFFF"/>
                <w:lang w:val="en-US" w:eastAsia="zh-CN" w:bidi="ar"/>
              </w:rPr>
              <w:t>Empresa 5 - Caraguatatuba</w:t>
            </w:r>
          </w:p>
        </w:tc>
        <w:tc>
          <w:tcPr>
            <w:tcW w:w="1364" w:type="dxa"/>
            <w:tcBorders>
              <w:top w:val="single" w:sz="2" w:space="0" w:color="FFFFFF"/>
              <w:left w:val="single" w:sz="2" w:space="0" w:color="FFFFFF"/>
              <w:right w:val="single" w:sz="2" w:space="0" w:color="FFFFFF"/>
            </w:tcBorders>
            <w:shd w:val="clear" w:color="DDEBF7" w:fill="DDEBF7"/>
            <w:vAlign w:val="center"/>
          </w:tcPr>
          <w:p w14:paraId="71A30CAF" w14:textId="77777777" w:rsidR="001D3659" w:rsidRDefault="005F2F57">
            <w:pPr>
              <w:ind w:left="0"/>
              <w:textAlignment w:val="center"/>
              <w:rPr>
                <w:color w:val="000000"/>
              </w:rPr>
            </w:pPr>
            <w:r>
              <w:rPr>
                <w:rFonts w:eastAsia="SimSun"/>
                <w:color w:val="000000"/>
                <w:lang w:val="en-US" w:eastAsia="zh-CN" w:bidi="ar"/>
              </w:rPr>
              <w:t>23,1</w:t>
            </w:r>
          </w:p>
        </w:tc>
        <w:tc>
          <w:tcPr>
            <w:tcW w:w="1376" w:type="dxa"/>
            <w:tcBorders>
              <w:top w:val="single" w:sz="2" w:space="0" w:color="FFFFFF"/>
              <w:left w:val="single" w:sz="2" w:space="0" w:color="FFFFFF"/>
              <w:right w:val="single" w:sz="2" w:space="0" w:color="FFFFFF"/>
            </w:tcBorders>
            <w:shd w:val="clear" w:color="DDEBF7" w:fill="DDEBF7"/>
            <w:vAlign w:val="center"/>
          </w:tcPr>
          <w:p w14:paraId="172A8C30" w14:textId="77777777" w:rsidR="001D3659" w:rsidRDefault="005F2F57">
            <w:pPr>
              <w:ind w:left="0"/>
              <w:textAlignment w:val="center"/>
              <w:rPr>
                <w:color w:val="000000"/>
              </w:rPr>
            </w:pPr>
            <w:r>
              <w:rPr>
                <w:rFonts w:eastAsia="SimSun"/>
                <w:color w:val="000000"/>
                <w:lang w:val="en-US" w:eastAsia="zh-CN" w:bidi="ar"/>
              </w:rPr>
              <w:t>18,6</w:t>
            </w:r>
          </w:p>
        </w:tc>
        <w:tc>
          <w:tcPr>
            <w:tcW w:w="1101" w:type="dxa"/>
            <w:tcBorders>
              <w:top w:val="single" w:sz="18" w:space="0" w:color="FFFFFF"/>
              <w:bottom w:val="single" w:sz="2" w:space="0" w:color="FFFFFF"/>
              <w:right w:val="single" w:sz="2" w:space="0" w:color="FFFFFF"/>
            </w:tcBorders>
            <w:shd w:val="clear" w:color="5B9BD5" w:fill="5B9BD5"/>
            <w:vAlign w:val="center"/>
          </w:tcPr>
          <w:p w14:paraId="5650D598" w14:textId="77777777" w:rsidR="001D3659" w:rsidRDefault="005F2F57">
            <w:pPr>
              <w:textAlignment w:val="center"/>
              <w:rPr>
                <w:b/>
                <w:color w:val="FFFFFF"/>
              </w:rPr>
            </w:pPr>
            <w:r>
              <w:rPr>
                <w:rFonts w:eastAsia="SimSun"/>
                <w:b/>
                <w:color w:val="FFFFFF"/>
                <w:lang w:val="en-US" w:eastAsia="zh-CN" w:bidi="ar"/>
              </w:rPr>
              <w:t>4,5</w:t>
            </w:r>
          </w:p>
        </w:tc>
        <w:tc>
          <w:tcPr>
            <w:tcW w:w="2200" w:type="dxa"/>
            <w:tcBorders>
              <w:top w:val="single" w:sz="18" w:space="0" w:color="FFFFFF"/>
              <w:bottom w:val="single" w:sz="2" w:space="0" w:color="FFFFFF"/>
              <w:right w:val="single" w:sz="2" w:space="0" w:color="FFFFFF"/>
            </w:tcBorders>
            <w:shd w:val="clear" w:color="5B9BD5" w:fill="5B9BD5"/>
            <w:vAlign w:val="center"/>
          </w:tcPr>
          <w:p w14:paraId="761EFEFC" w14:textId="77777777" w:rsidR="001D3659" w:rsidRDefault="005F2F57">
            <w:pPr>
              <w:textAlignment w:val="center"/>
              <w:rPr>
                <w:b/>
                <w:color w:val="FFFFFF"/>
              </w:rPr>
            </w:pPr>
            <w:r>
              <w:rPr>
                <w:rFonts w:eastAsia="SimSun"/>
                <w:b/>
                <w:color w:val="FFFFFF"/>
                <w:lang w:val="en-US" w:eastAsia="zh-CN" w:bidi="ar"/>
              </w:rPr>
              <w:t>19,48%</w:t>
            </w:r>
          </w:p>
        </w:tc>
      </w:tr>
    </w:tbl>
    <w:p w14:paraId="239C4836" w14:textId="77777777" w:rsidR="001D3659" w:rsidRDefault="005F2F57" w:rsidP="001F44F6">
      <w:pPr>
        <w:autoSpaceDE w:val="0"/>
        <w:autoSpaceDN w:val="0"/>
        <w:adjustRightInd w:val="0"/>
        <w:spacing w:after="0" w:line="360" w:lineRule="auto"/>
        <w:ind w:left="289"/>
        <w:jc w:val="both"/>
        <w:rPr>
          <w:sz w:val="20"/>
        </w:rPr>
        <w:pPrChange w:id="958" w:author="JORGE TODOE MATSUSHIMA" w:date="2018-12-01T14:43:00Z">
          <w:pPr>
            <w:autoSpaceDE w:val="0"/>
            <w:autoSpaceDN w:val="0"/>
            <w:adjustRightInd w:val="0"/>
            <w:spacing w:line="360" w:lineRule="auto"/>
            <w:jc w:val="both"/>
          </w:pPr>
        </w:pPrChange>
      </w:pPr>
      <w:r>
        <w:rPr>
          <w:sz w:val="20"/>
        </w:rPr>
        <w:t>Fonte: O Autor (2018)</w:t>
      </w:r>
    </w:p>
    <w:p w14:paraId="3D8B0573" w14:textId="77777777" w:rsidR="001D3659" w:rsidRDefault="005F2F57" w:rsidP="00D927B9">
      <w:pPr>
        <w:pStyle w:val="Ttulo1"/>
        <w:keepNext w:val="0"/>
        <w:pageBreakBefore/>
        <w:numPr>
          <w:ilvl w:val="0"/>
          <w:numId w:val="3"/>
        </w:numPr>
        <w:tabs>
          <w:tab w:val="left" w:pos="0"/>
        </w:tabs>
        <w:spacing w:before="0" w:after="120" w:line="360" w:lineRule="auto"/>
        <w:ind w:leftChars="125" w:left="300"/>
        <w:jc w:val="both"/>
        <w:rPr>
          <w:caps w:val="0"/>
          <w:sz w:val="28"/>
          <w:szCs w:val="28"/>
        </w:rPr>
      </w:pPr>
      <w:bookmarkStart w:id="959" w:name="_Toc25387"/>
      <w:r>
        <w:rPr>
          <w:caps w:val="0"/>
          <w:sz w:val="28"/>
          <w:szCs w:val="28"/>
        </w:rPr>
        <w:lastRenderedPageBreak/>
        <w:t>CONCLUSÃO</w:t>
      </w:r>
      <w:bookmarkEnd w:id="372"/>
      <w:bookmarkEnd w:id="373"/>
      <w:bookmarkEnd w:id="959"/>
    </w:p>
    <w:p w14:paraId="195CF1B5" w14:textId="77777777" w:rsidR="001D3659" w:rsidRDefault="005F2F57" w:rsidP="001A67E5">
      <w:pPr>
        <w:autoSpaceDE w:val="0"/>
        <w:autoSpaceDN w:val="0"/>
        <w:adjustRightInd w:val="0"/>
        <w:spacing w:after="0" w:line="360" w:lineRule="auto"/>
        <w:ind w:left="289" w:firstLine="697"/>
        <w:jc w:val="both"/>
        <w:pPrChange w:id="960" w:author="JORGE TODOE MATSUSHIMA" w:date="2018-12-01T12:33:00Z">
          <w:pPr>
            <w:autoSpaceDE w:val="0"/>
            <w:autoSpaceDN w:val="0"/>
            <w:adjustRightInd w:val="0"/>
            <w:spacing w:line="360" w:lineRule="auto"/>
            <w:ind w:firstLine="697"/>
            <w:jc w:val="both"/>
          </w:pPr>
        </w:pPrChange>
      </w:pPr>
      <w: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14:paraId="1DB179EF" w14:textId="77777777" w:rsidR="001D3659" w:rsidRDefault="001D3659" w:rsidP="00D927B9">
      <w:pPr>
        <w:autoSpaceDE w:val="0"/>
        <w:autoSpaceDN w:val="0"/>
        <w:adjustRightInd w:val="0"/>
        <w:spacing w:after="0" w:line="360" w:lineRule="auto"/>
        <w:ind w:left="289" w:firstLine="697"/>
        <w:jc w:val="both"/>
        <w:pPrChange w:id="961" w:author="JORGE TODOE MATSUSHIMA" w:date="2018-12-01T14:00:00Z">
          <w:pPr>
            <w:autoSpaceDE w:val="0"/>
            <w:autoSpaceDN w:val="0"/>
            <w:adjustRightInd w:val="0"/>
            <w:spacing w:line="360" w:lineRule="auto"/>
            <w:ind w:firstLine="697"/>
            <w:jc w:val="both"/>
          </w:pPr>
        </w:pPrChange>
      </w:pPr>
    </w:p>
    <w:p w14:paraId="3C9F7CBF" w14:textId="77777777" w:rsidR="001D3659" w:rsidRDefault="005F2F57" w:rsidP="00D927B9">
      <w:pPr>
        <w:pStyle w:val="Ttulo2"/>
        <w:numPr>
          <w:ilvl w:val="1"/>
          <w:numId w:val="3"/>
        </w:numPr>
        <w:adjustRightInd w:val="0"/>
        <w:spacing w:line="360" w:lineRule="auto"/>
        <w:ind w:left="289" w:firstLine="0"/>
      </w:pPr>
      <w:bookmarkStart w:id="962" w:name="_Toc22214"/>
      <w:r>
        <w:t>Principais Contribuições</w:t>
      </w:r>
      <w:bookmarkEnd w:id="962"/>
    </w:p>
    <w:p w14:paraId="4D818AB2" w14:textId="77777777" w:rsidR="001D3659" w:rsidRDefault="005F2F57" w:rsidP="001A67E5">
      <w:pPr>
        <w:autoSpaceDE w:val="0"/>
        <w:autoSpaceDN w:val="0"/>
        <w:adjustRightInd w:val="0"/>
        <w:spacing w:after="0" w:line="360" w:lineRule="auto"/>
        <w:ind w:left="289" w:firstLine="697"/>
        <w:jc w:val="both"/>
        <w:pPrChange w:id="963" w:author="JORGE TODOE MATSUSHIMA" w:date="2018-12-01T12:33:00Z">
          <w:pPr>
            <w:autoSpaceDE w:val="0"/>
            <w:autoSpaceDN w:val="0"/>
            <w:adjustRightInd w:val="0"/>
            <w:spacing w:line="360" w:lineRule="auto"/>
            <w:ind w:firstLine="697"/>
            <w:jc w:val="both"/>
          </w:pPr>
        </w:pPrChange>
      </w:pPr>
      <w:r>
        <w:t>A seguir serão apresentadas as principais contribuições proporcionadas pelo Projeto desenvolvido, tanto do ponto de vista comercial quanto do ponto de vista acadêmico:</w:t>
      </w:r>
    </w:p>
    <w:p w14:paraId="7DB2AA4C" w14:textId="77777777" w:rsidR="001D3659" w:rsidRDefault="001D3659" w:rsidP="001A67E5">
      <w:pPr>
        <w:autoSpaceDE w:val="0"/>
        <w:autoSpaceDN w:val="0"/>
        <w:adjustRightInd w:val="0"/>
        <w:spacing w:after="0" w:line="360" w:lineRule="auto"/>
        <w:ind w:left="289" w:firstLine="697"/>
        <w:jc w:val="both"/>
        <w:pPrChange w:id="964" w:author="JORGE TODOE MATSUSHIMA" w:date="2018-12-01T12:33:00Z">
          <w:pPr>
            <w:ind w:firstLine="697"/>
          </w:pPr>
        </w:pPrChange>
      </w:pPr>
    </w:p>
    <w:p w14:paraId="4A3C2B6E" w14:textId="77777777" w:rsidR="001D3659" w:rsidRDefault="005F2F57">
      <w:pPr>
        <w:numPr>
          <w:ilvl w:val="0"/>
          <w:numId w:val="15"/>
        </w:numPr>
        <w:autoSpaceDE w:val="0"/>
        <w:autoSpaceDN w:val="0"/>
        <w:adjustRightInd w:val="0"/>
        <w:spacing w:line="360" w:lineRule="auto"/>
        <w:ind w:firstLine="0"/>
        <w:jc w:val="both"/>
        <w:rPr>
          <w:szCs w:val="36"/>
        </w:rPr>
      </w:pPr>
      <w:r>
        <w:rPr>
          <w:szCs w:val="36"/>
        </w:rPr>
        <w:t>Reduzir custos operacionais com transporte em empresas baseado em rotas mais eficientes do que uma roteirização realizada manualmente.</w:t>
      </w:r>
    </w:p>
    <w:p w14:paraId="015B04B0" w14:textId="77777777" w:rsidR="001D3659" w:rsidRDefault="005F2F57">
      <w:pPr>
        <w:numPr>
          <w:ilvl w:val="0"/>
          <w:numId w:val="15"/>
        </w:numPr>
        <w:autoSpaceDE w:val="0"/>
        <w:autoSpaceDN w:val="0"/>
        <w:adjustRightInd w:val="0"/>
        <w:spacing w:line="360" w:lineRule="auto"/>
        <w:ind w:firstLine="0"/>
        <w:jc w:val="both"/>
        <w:rPr>
          <w:szCs w:val="36"/>
        </w:rPr>
      </w:pPr>
      <w:r>
        <w:rPr>
          <w:szCs w:val="36"/>
        </w:rPr>
        <w:t>Reduzir tempo desperdiçado, selecionando se a entrega faz parte da região de atuação da empresa no momento da geração da rota</w:t>
      </w:r>
    </w:p>
    <w:p w14:paraId="1BCF92BB" w14:textId="77777777" w:rsidR="001D3659" w:rsidRDefault="005F2F57">
      <w:pPr>
        <w:numPr>
          <w:ilvl w:val="0"/>
          <w:numId w:val="15"/>
        </w:numPr>
        <w:autoSpaceDE w:val="0"/>
        <w:autoSpaceDN w:val="0"/>
        <w:adjustRightInd w:val="0"/>
        <w:spacing w:line="360" w:lineRule="auto"/>
        <w:ind w:firstLine="0"/>
        <w:jc w:val="both"/>
        <w:rPr>
          <w:szCs w:val="36"/>
        </w:rPr>
      </w:pPr>
      <w:r>
        <w:rPr>
          <w:szCs w:val="36"/>
        </w:rPr>
        <w:t>Proporcionar melhoria nos serviços de entrega da empresa, tornando-os mais eficientes e proporcionando mais entregas em menos tempo com menores custos operacionais</w:t>
      </w:r>
    </w:p>
    <w:p w14:paraId="053CCBA8" w14:textId="77777777" w:rsidR="001D3659" w:rsidRDefault="005F2F57">
      <w:pPr>
        <w:numPr>
          <w:ilvl w:val="0"/>
          <w:numId w:val="15"/>
        </w:numPr>
        <w:autoSpaceDE w:val="0"/>
        <w:autoSpaceDN w:val="0"/>
        <w:adjustRightInd w:val="0"/>
        <w:spacing w:line="360" w:lineRule="auto"/>
        <w:ind w:firstLine="0"/>
        <w:jc w:val="both"/>
        <w:rPr>
          <w:szCs w:val="36"/>
        </w:rPr>
      </w:pPr>
      <w:r>
        <w:rPr>
          <w:szCs w:val="36"/>
        </w:rPr>
        <w:t>Aumentar a rentabilidade da empresa por reduzir seus custos de operação</w:t>
      </w:r>
    </w:p>
    <w:p w14:paraId="085DA219" w14:textId="77777777" w:rsidR="001D3659" w:rsidRDefault="005F2F57">
      <w:pPr>
        <w:numPr>
          <w:ilvl w:val="0"/>
          <w:numId w:val="15"/>
        </w:numPr>
        <w:autoSpaceDE w:val="0"/>
        <w:autoSpaceDN w:val="0"/>
        <w:adjustRightInd w:val="0"/>
        <w:spacing w:line="360" w:lineRule="auto"/>
        <w:ind w:firstLine="0"/>
        <w:jc w:val="both"/>
        <w:rPr>
          <w:szCs w:val="36"/>
        </w:rPr>
      </w:pPr>
      <w:r>
        <w:rPr>
          <w:szCs w:val="36"/>
        </w:rPr>
        <w:t xml:space="preserve">Prover agilidade no trabalho das empresas, por poderem utilizar a aplicação no formato de API, não necessitando acessar a utilizar a aplicação, caso o Software da empresa </w:t>
      </w:r>
      <w:proofErr w:type="gramStart"/>
      <w:r>
        <w:rPr>
          <w:szCs w:val="36"/>
        </w:rPr>
        <w:t>desenvolva  a</w:t>
      </w:r>
      <w:proofErr w:type="gramEnd"/>
      <w:r>
        <w:rPr>
          <w:szCs w:val="36"/>
        </w:rPr>
        <w:t xml:space="preserve"> conexão com a API.</w:t>
      </w:r>
    </w:p>
    <w:p w14:paraId="0B203B71" w14:textId="77777777" w:rsidR="001D3659" w:rsidRDefault="005F2F57">
      <w:pPr>
        <w:numPr>
          <w:ilvl w:val="0"/>
          <w:numId w:val="15"/>
        </w:numPr>
        <w:autoSpaceDE w:val="0"/>
        <w:autoSpaceDN w:val="0"/>
        <w:adjustRightInd w:val="0"/>
        <w:spacing w:line="360" w:lineRule="auto"/>
        <w:ind w:firstLine="0"/>
        <w:jc w:val="both"/>
        <w:rPr>
          <w:szCs w:val="36"/>
        </w:rPr>
      </w:pPr>
      <w:r>
        <w:rPr>
          <w:szCs w:val="36"/>
        </w:rPr>
        <w:t>Prover a capacidade da empresa tornar-se mais competitiva no mercado</w:t>
      </w:r>
    </w:p>
    <w:p w14:paraId="6E95092B" w14:textId="77777777" w:rsidR="001D3659" w:rsidRDefault="005F2F57">
      <w:pPr>
        <w:numPr>
          <w:ilvl w:val="0"/>
          <w:numId w:val="15"/>
        </w:numPr>
        <w:autoSpaceDE w:val="0"/>
        <w:autoSpaceDN w:val="0"/>
        <w:adjustRightInd w:val="0"/>
        <w:spacing w:line="360" w:lineRule="auto"/>
        <w:ind w:firstLine="0"/>
        <w:jc w:val="both"/>
        <w:rPr>
          <w:szCs w:val="36"/>
        </w:rPr>
      </w:pPr>
      <w:r>
        <w:rPr>
          <w:szCs w:val="36"/>
        </w:rPr>
        <w:t>Auxiliar alunos que ainda tenham dúvidas de quais tecnologias utilizar no desenvolvimento do seu Trabalho de Graduação.</w:t>
      </w:r>
    </w:p>
    <w:p w14:paraId="668DB822" w14:textId="77777777" w:rsidR="001D3659" w:rsidRDefault="005F2F57">
      <w:pPr>
        <w:numPr>
          <w:ilvl w:val="0"/>
          <w:numId w:val="15"/>
        </w:numPr>
        <w:autoSpaceDE w:val="0"/>
        <w:autoSpaceDN w:val="0"/>
        <w:adjustRightInd w:val="0"/>
        <w:spacing w:line="360" w:lineRule="auto"/>
        <w:ind w:firstLine="0"/>
        <w:jc w:val="both"/>
        <w:rPr>
          <w:szCs w:val="36"/>
        </w:rPr>
      </w:pPr>
      <w:r>
        <w:rPr>
          <w:szCs w:val="36"/>
        </w:rPr>
        <w:t>Guiar alunos quanto ao funcionamento de uma aplicação com base em Spring Framework e Arquitetura de camadas</w:t>
      </w:r>
    </w:p>
    <w:p w14:paraId="65DDDC2C" w14:textId="77777777" w:rsidR="001D3659" w:rsidRDefault="005F2F57">
      <w:pPr>
        <w:numPr>
          <w:ilvl w:val="0"/>
          <w:numId w:val="15"/>
        </w:numPr>
        <w:autoSpaceDE w:val="0"/>
        <w:autoSpaceDN w:val="0"/>
        <w:adjustRightInd w:val="0"/>
        <w:spacing w:line="360" w:lineRule="auto"/>
        <w:ind w:firstLine="0"/>
        <w:jc w:val="both"/>
        <w:rPr>
          <w:szCs w:val="36"/>
        </w:rPr>
      </w:pPr>
      <w:r>
        <w:rPr>
          <w:szCs w:val="36"/>
        </w:rPr>
        <w:t>Apresentar aos alunos um framework para desenvolvimento de aplicativos híbridos, Cordova e Ionic e provendo uma explicação básica sobre seu funcionamento.</w:t>
      </w:r>
    </w:p>
    <w:p w14:paraId="0B546C70" w14:textId="77777777" w:rsidR="001D3659" w:rsidRDefault="005F2F57">
      <w:pPr>
        <w:autoSpaceDE w:val="0"/>
        <w:autoSpaceDN w:val="0"/>
        <w:adjustRightInd w:val="0"/>
        <w:spacing w:line="360" w:lineRule="auto"/>
        <w:ind w:left="420"/>
        <w:jc w:val="both"/>
        <w:rPr>
          <w:sz w:val="20"/>
        </w:rPr>
      </w:pPr>
      <w:r>
        <w:rPr>
          <w:sz w:val="20"/>
        </w:rPr>
        <w:lastRenderedPageBreak/>
        <w:br w:type="page"/>
      </w:r>
    </w:p>
    <w:p w14:paraId="40D0C01B" w14:textId="77777777" w:rsidR="001D3659" w:rsidRDefault="005F2F57">
      <w:pPr>
        <w:pStyle w:val="Ttulo2"/>
        <w:numPr>
          <w:ilvl w:val="1"/>
          <w:numId w:val="3"/>
        </w:numPr>
        <w:adjustRightInd w:val="0"/>
        <w:spacing w:line="360" w:lineRule="auto"/>
        <w:ind w:left="289" w:firstLine="0"/>
      </w:pPr>
      <w:bookmarkStart w:id="965" w:name="_Toc24707"/>
      <w:r>
        <w:lastRenderedPageBreak/>
        <w:t>Considerações Gerais, Limitações e Dificuldades</w:t>
      </w:r>
      <w:bookmarkEnd w:id="965"/>
    </w:p>
    <w:p w14:paraId="2366A739" w14:textId="77777777" w:rsidR="001D3659" w:rsidRDefault="005F2F57" w:rsidP="001A67E5">
      <w:pPr>
        <w:autoSpaceDE w:val="0"/>
        <w:autoSpaceDN w:val="0"/>
        <w:adjustRightInd w:val="0"/>
        <w:spacing w:after="0" w:line="360" w:lineRule="auto"/>
        <w:ind w:left="289" w:firstLine="697"/>
        <w:jc w:val="both"/>
        <w:pPrChange w:id="966" w:author="JORGE TODOE MATSUSHIMA" w:date="2018-12-01T12:33:00Z">
          <w:pPr>
            <w:autoSpaceDE w:val="0"/>
            <w:autoSpaceDN w:val="0"/>
            <w:adjustRightInd w:val="0"/>
            <w:spacing w:line="360" w:lineRule="auto"/>
            <w:ind w:firstLine="697"/>
            <w:jc w:val="both"/>
          </w:pPr>
        </w:pPrChange>
      </w:pPr>
      <w: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14:paraId="342A0043" w14:textId="77777777" w:rsidR="001D3659" w:rsidRDefault="005F2F57" w:rsidP="001A67E5">
      <w:pPr>
        <w:autoSpaceDE w:val="0"/>
        <w:autoSpaceDN w:val="0"/>
        <w:adjustRightInd w:val="0"/>
        <w:spacing w:after="0" w:line="360" w:lineRule="auto"/>
        <w:ind w:left="289" w:firstLine="697"/>
        <w:jc w:val="both"/>
        <w:pPrChange w:id="967" w:author="JORGE TODOE MATSUSHIMA" w:date="2018-12-01T12:33:00Z">
          <w:pPr>
            <w:autoSpaceDE w:val="0"/>
            <w:autoSpaceDN w:val="0"/>
            <w:adjustRightInd w:val="0"/>
            <w:spacing w:line="360" w:lineRule="auto"/>
            <w:ind w:firstLine="697"/>
            <w:jc w:val="both"/>
          </w:pPr>
        </w:pPrChange>
      </w:pPr>
      <w: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14:paraId="4A58D9EA" w14:textId="77777777" w:rsidR="001D3659" w:rsidRDefault="005F2F57" w:rsidP="001A67E5">
      <w:pPr>
        <w:autoSpaceDE w:val="0"/>
        <w:autoSpaceDN w:val="0"/>
        <w:adjustRightInd w:val="0"/>
        <w:spacing w:after="0" w:line="360" w:lineRule="auto"/>
        <w:ind w:left="289" w:firstLine="697"/>
        <w:jc w:val="both"/>
        <w:pPrChange w:id="968" w:author="JORGE TODOE MATSUSHIMA" w:date="2018-12-01T12:33:00Z">
          <w:pPr>
            <w:autoSpaceDE w:val="0"/>
            <w:autoSpaceDN w:val="0"/>
            <w:adjustRightInd w:val="0"/>
            <w:spacing w:line="360" w:lineRule="auto"/>
            <w:ind w:firstLine="697"/>
            <w:jc w:val="both"/>
          </w:pPr>
        </w:pPrChange>
      </w:pPr>
      <w: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14:paraId="4DACBC1A" w14:textId="77777777" w:rsidR="001D3659" w:rsidRDefault="005F2F57" w:rsidP="001A67E5">
      <w:pPr>
        <w:autoSpaceDE w:val="0"/>
        <w:autoSpaceDN w:val="0"/>
        <w:adjustRightInd w:val="0"/>
        <w:spacing w:after="0" w:line="360" w:lineRule="auto"/>
        <w:ind w:left="289" w:firstLine="697"/>
        <w:jc w:val="both"/>
        <w:pPrChange w:id="969" w:author="JORGE TODOE MATSUSHIMA" w:date="2018-12-01T12:34:00Z">
          <w:pPr>
            <w:autoSpaceDE w:val="0"/>
            <w:autoSpaceDN w:val="0"/>
            <w:adjustRightInd w:val="0"/>
            <w:spacing w:line="360" w:lineRule="auto"/>
            <w:ind w:firstLine="697"/>
            <w:jc w:val="both"/>
          </w:pPr>
        </w:pPrChange>
      </w:pPr>
      <w: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14:paraId="76B8FFF8" w14:textId="77777777" w:rsidR="001D3659" w:rsidRDefault="005F2F57" w:rsidP="001A67E5">
      <w:pPr>
        <w:autoSpaceDE w:val="0"/>
        <w:autoSpaceDN w:val="0"/>
        <w:adjustRightInd w:val="0"/>
        <w:spacing w:after="0" w:line="360" w:lineRule="auto"/>
        <w:ind w:left="289" w:firstLine="697"/>
        <w:jc w:val="both"/>
        <w:pPrChange w:id="970" w:author="JORGE TODOE MATSUSHIMA" w:date="2018-12-01T12:34:00Z">
          <w:pPr>
            <w:autoSpaceDE w:val="0"/>
            <w:autoSpaceDN w:val="0"/>
            <w:adjustRightInd w:val="0"/>
            <w:spacing w:line="360" w:lineRule="auto"/>
            <w:ind w:firstLine="697"/>
            <w:jc w:val="both"/>
          </w:pPr>
        </w:pPrChange>
      </w:pPr>
      <w: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i/>
          <w:iCs/>
        </w:rPr>
        <w:t xml:space="preserve">frameworks </w:t>
      </w:r>
      <w:r>
        <w:t>e na lógica do Projeto.  Investigar o erro requer tempo e esforço, mas a comunidade de desenvolvimento nos fóruns na Internet é incrível com uma comunidade disposta ajudar e crescer junto.</w:t>
      </w:r>
    </w:p>
    <w:p w14:paraId="3240B4B9" w14:textId="77777777" w:rsidR="001D3659" w:rsidRDefault="005F2F57" w:rsidP="001A67E5">
      <w:pPr>
        <w:autoSpaceDE w:val="0"/>
        <w:autoSpaceDN w:val="0"/>
        <w:adjustRightInd w:val="0"/>
        <w:spacing w:after="0" w:line="360" w:lineRule="auto"/>
        <w:ind w:left="289" w:firstLine="697"/>
        <w:jc w:val="both"/>
        <w:pPrChange w:id="971" w:author="JORGE TODOE MATSUSHIMA" w:date="2018-12-01T12:34:00Z">
          <w:pPr>
            <w:autoSpaceDE w:val="0"/>
            <w:autoSpaceDN w:val="0"/>
            <w:adjustRightInd w:val="0"/>
            <w:spacing w:line="360" w:lineRule="auto"/>
            <w:ind w:firstLine="697"/>
            <w:jc w:val="both"/>
          </w:pPr>
        </w:pPrChange>
      </w:pPr>
      <w:r>
        <w:lastRenderedPageBreak/>
        <w:t>Com os erros foi identificada a importância dos testes. Devido ao tempo, não foi possível aplicar testes de unidade minuciosamente. Os testes foram aplicados na última camada, a dos controladores assim consequentemente as camadas de serviço e repositório.</w:t>
      </w:r>
    </w:p>
    <w:p w14:paraId="7761D8C6" w14:textId="77777777" w:rsidR="001D3659" w:rsidRDefault="005F2F57" w:rsidP="001A67E5">
      <w:pPr>
        <w:autoSpaceDE w:val="0"/>
        <w:autoSpaceDN w:val="0"/>
        <w:adjustRightInd w:val="0"/>
        <w:spacing w:after="0" w:line="360" w:lineRule="auto"/>
        <w:ind w:left="289" w:firstLine="697"/>
        <w:jc w:val="both"/>
        <w:pPrChange w:id="972" w:author="JORGE TODOE MATSUSHIMA" w:date="2018-12-01T12:34:00Z">
          <w:pPr>
            <w:autoSpaceDE w:val="0"/>
            <w:autoSpaceDN w:val="0"/>
            <w:adjustRightInd w:val="0"/>
            <w:spacing w:line="360" w:lineRule="auto"/>
            <w:ind w:firstLine="697"/>
            <w:jc w:val="both"/>
          </w:pPr>
        </w:pPrChange>
      </w:pPr>
      <w: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14:paraId="7FC60D46" w14:textId="77777777" w:rsidR="001D3659" w:rsidRDefault="005F2F57" w:rsidP="001A67E5">
      <w:pPr>
        <w:autoSpaceDE w:val="0"/>
        <w:autoSpaceDN w:val="0"/>
        <w:adjustRightInd w:val="0"/>
        <w:spacing w:after="0" w:line="360" w:lineRule="auto"/>
        <w:ind w:left="289" w:firstLine="697"/>
        <w:jc w:val="both"/>
        <w:pPrChange w:id="973" w:author="JORGE TODOE MATSUSHIMA" w:date="2018-12-01T12:34:00Z">
          <w:pPr>
            <w:autoSpaceDE w:val="0"/>
            <w:autoSpaceDN w:val="0"/>
            <w:adjustRightInd w:val="0"/>
            <w:spacing w:line="360" w:lineRule="auto"/>
            <w:ind w:firstLine="697"/>
            <w:jc w:val="both"/>
          </w:pPr>
        </w:pPrChange>
      </w:pPr>
      <w: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14:paraId="6BF8459E" w14:textId="77777777" w:rsidR="001D3659" w:rsidRDefault="005F2F57" w:rsidP="001A67E5">
      <w:pPr>
        <w:autoSpaceDE w:val="0"/>
        <w:autoSpaceDN w:val="0"/>
        <w:adjustRightInd w:val="0"/>
        <w:spacing w:after="0" w:line="360" w:lineRule="auto"/>
        <w:ind w:left="289" w:firstLine="697"/>
        <w:jc w:val="both"/>
        <w:pPrChange w:id="974" w:author="JORGE TODOE MATSUSHIMA" w:date="2018-12-01T12:34:00Z">
          <w:pPr>
            <w:autoSpaceDE w:val="0"/>
            <w:autoSpaceDN w:val="0"/>
            <w:adjustRightInd w:val="0"/>
            <w:spacing w:line="360" w:lineRule="auto"/>
            <w:ind w:firstLine="697"/>
            <w:jc w:val="both"/>
          </w:pPr>
        </w:pPrChange>
      </w:pPr>
      <w:r>
        <w:t xml:space="preserve">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w:t>
      </w:r>
      <w:proofErr w:type="gramStart"/>
      <w:r>
        <w:t>à</w:t>
      </w:r>
      <w:proofErr w:type="gramEnd"/>
      <w:r>
        <w:t xml:space="preserve"> 38% e uma redução em distâncias à serem percorridas de 19,48% à 43,40%. Esses resultados também validam o cumprimento do objetivo do projeto, a entrega de um software que execute uma otimização em rotas.</w:t>
      </w:r>
    </w:p>
    <w:p w14:paraId="2E939CBC" w14:textId="77777777" w:rsidR="001D3659" w:rsidRDefault="005F2F57">
      <w:pPr>
        <w:autoSpaceDE w:val="0"/>
        <w:autoSpaceDN w:val="0"/>
        <w:adjustRightInd w:val="0"/>
        <w:spacing w:line="360" w:lineRule="auto"/>
        <w:ind w:firstLine="697"/>
        <w:jc w:val="both"/>
      </w:pPr>
      <w:r>
        <w:br w:type="page"/>
      </w:r>
    </w:p>
    <w:p w14:paraId="6FF0A625" w14:textId="77777777" w:rsidR="001D3659" w:rsidRDefault="005F2F57">
      <w:pPr>
        <w:pStyle w:val="Ttulo2"/>
        <w:numPr>
          <w:ilvl w:val="1"/>
          <w:numId w:val="3"/>
        </w:numPr>
        <w:adjustRightInd w:val="0"/>
        <w:spacing w:line="360" w:lineRule="auto"/>
        <w:ind w:left="289" w:firstLine="0"/>
      </w:pPr>
      <w:bookmarkStart w:id="975" w:name="_Toc25931"/>
      <w:r>
        <w:lastRenderedPageBreak/>
        <w:t>Sugestão de trabalho futuro</w:t>
      </w:r>
      <w:bookmarkEnd w:id="975"/>
    </w:p>
    <w:p w14:paraId="7E22CF13" w14:textId="77777777" w:rsidR="001D3659" w:rsidRDefault="005F2F57" w:rsidP="001A67E5">
      <w:pPr>
        <w:autoSpaceDE w:val="0"/>
        <w:autoSpaceDN w:val="0"/>
        <w:adjustRightInd w:val="0"/>
        <w:spacing w:after="0" w:line="360" w:lineRule="auto"/>
        <w:ind w:left="289" w:firstLine="697"/>
        <w:jc w:val="both"/>
        <w:pPrChange w:id="976" w:author="JORGE TODOE MATSUSHIMA" w:date="2018-12-01T12:34:00Z">
          <w:pPr>
            <w:autoSpaceDE w:val="0"/>
            <w:autoSpaceDN w:val="0"/>
            <w:adjustRightInd w:val="0"/>
            <w:spacing w:line="360" w:lineRule="auto"/>
            <w:ind w:left="420" w:firstLine="696"/>
            <w:jc w:val="both"/>
          </w:pPr>
        </w:pPrChange>
      </w:pPr>
      <w:r>
        <w:t>- Transferir a utilização do mapa do Google Maps para o Bing Maps.</w:t>
      </w:r>
    </w:p>
    <w:p w14:paraId="186F1300" w14:textId="77777777" w:rsidR="001D3659" w:rsidRDefault="005F2F57" w:rsidP="001A67E5">
      <w:pPr>
        <w:autoSpaceDE w:val="0"/>
        <w:autoSpaceDN w:val="0"/>
        <w:adjustRightInd w:val="0"/>
        <w:spacing w:after="0" w:line="360" w:lineRule="auto"/>
        <w:ind w:left="289" w:firstLine="697"/>
        <w:jc w:val="both"/>
        <w:pPrChange w:id="977" w:author="JORGE TODOE MATSUSHIMA" w:date="2018-12-01T12:34:00Z">
          <w:pPr>
            <w:autoSpaceDE w:val="0"/>
            <w:autoSpaceDN w:val="0"/>
            <w:adjustRightInd w:val="0"/>
            <w:spacing w:line="360" w:lineRule="auto"/>
            <w:ind w:left="420" w:firstLine="696"/>
            <w:jc w:val="both"/>
          </w:pPr>
        </w:pPrChange>
      </w:pPr>
      <w: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14:paraId="7838ADA7" w14:textId="77777777" w:rsidR="001D3659" w:rsidRDefault="005F2F57" w:rsidP="001A67E5">
      <w:pPr>
        <w:autoSpaceDE w:val="0"/>
        <w:autoSpaceDN w:val="0"/>
        <w:adjustRightInd w:val="0"/>
        <w:spacing w:after="0" w:line="360" w:lineRule="auto"/>
        <w:ind w:left="289" w:firstLine="697"/>
        <w:jc w:val="both"/>
        <w:pPrChange w:id="978" w:author="JORGE TODOE MATSUSHIMA" w:date="2018-12-01T12:34:00Z">
          <w:pPr>
            <w:autoSpaceDE w:val="0"/>
            <w:autoSpaceDN w:val="0"/>
            <w:adjustRightInd w:val="0"/>
            <w:spacing w:line="360" w:lineRule="auto"/>
            <w:ind w:left="420" w:firstLine="696"/>
            <w:jc w:val="both"/>
          </w:pPr>
        </w:pPrChange>
      </w:pPr>
      <w: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rPr>
        <w:t xml:space="preserve">DistanceMatrix. </w:t>
      </w:r>
      <w:r>
        <w:t>Após gerada a rota mais otimizada, essa lista ordenada das entregas é transformada de cep e número, para um endereço com número. E por final é gerada a URL que abre no Google Maps.</w:t>
      </w:r>
    </w:p>
    <w:p w14:paraId="316AEAE3" w14:textId="77777777" w:rsidR="001D3659" w:rsidRDefault="005F2F57" w:rsidP="001A67E5">
      <w:pPr>
        <w:autoSpaceDE w:val="0"/>
        <w:autoSpaceDN w:val="0"/>
        <w:adjustRightInd w:val="0"/>
        <w:spacing w:after="0" w:line="360" w:lineRule="auto"/>
        <w:ind w:left="289" w:firstLine="697"/>
        <w:jc w:val="both"/>
        <w:pPrChange w:id="979" w:author="JORGE TODOE MATSUSHIMA" w:date="2018-12-01T12:34:00Z">
          <w:pPr>
            <w:autoSpaceDE w:val="0"/>
            <w:autoSpaceDN w:val="0"/>
            <w:adjustRightInd w:val="0"/>
            <w:spacing w:line="360" w:lineRule="auto"/>
            <w:ind w:left="420" w:firstLine="696"/>
            <w:jc w:val="both"/>
          </w:pPr>
        </w:pPrChange>
      </w:pPr>
      <w: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14:paraId="6DC1CCD2" w14:textId="77777777" w:rsidR="001D3659" w:rsidRDefault="001D3659">
      <w:pPr>
        <w:autoSpaceDE w:val="0"/>
        <w:autoSpaceDN w:val="0"/>
        <w:adjustRightInd w:val="0"/>
        <w:spacing w:line="360" w:lineRule="auto"/>
        <w:ind w:firstLine="709"/>
        <w:jc w:val="both"/>
      </w:pPr>
    </w:p>
    <w:p w14:paraId="3EDB83A2" w14:textId="77777777" w:rsidR="001D3659" w:rsidRDefault="005F2F57">
      <w:pPr>
        <w:pStyle w:val="Ttulo1"/>
        <w:keepNext w:val="0"/>
        <w:pageBreakBefore/>
        <w:spacing w:after="120" w:line="360" w:lineRule="auto"/>
        <w:rPr>
          <w:caps w:val="0"/>
          <w:sz w:val="28"/>
          <w:szCs w:val="28"/>
        </w:rPr>
      </w:pPr>
      <w:bookmarkStart w:id="980" w:name="_Toc483916795"/>
      <w:bookmarkStart w:id="981" w:name="_Toc483916840"/>
      <w:bookmarkStart w:id="982" w:name="_Toc16869"/>
      <w:r>
        <w:rPr>
          <w:caps w:val="0"/>
          <w:sz w:val="28"/>
          <w:szCs w:val="28"/>
        </w:rPr>
        <w:lastRenderedPageBreak/>
        <w:t>REFERÊNCIAS BIBLIOGRÁFICAS</w:t>
      </w:r>
      <w:bookmarkEnd w:id="374"/>
      <w:bookmarkEnd w:id="980"/>
      <w:bookmarkEnd w:id="981"/>
      <w:bookmarkEnd w:id="982"/>
    </w:p>
    <w:p w14:paraId="0655B4B3" w14:textId="77777777" w:rsidR="001D3659" w:rsidRDefault="005F2F57">
      <w:pPr>
        <w:pStyle w:val="Corpodetexto"/>
        <w:spacing w:after="120" w:line="240" w:lineRule="auto"/>
      </w:pPr>
      <w:r>
        <w:rPr>
          <w:b/>
        </w:rPr>
        <w:t>A MELHOR de cada Segmento</w:t>
      </w:r>
      <w:r>
        <w:t>. Revista As Melhores do Transporte. Editora OTM, ano 14, no 14, novembro 2001.</w:t>
      </w:r>
    </w:p>
    <w:p w14:paraId="2101D826" w14:textId="77777777" w:rsidR="001D3659" w:rsidRDefault="001D3659">
      <w:pPr>
        <w:pStyle w:val="Corpodetexto"/>
        <w:spacing w:after="120" w:line="240" w:lineRule="auto"/>
      </w:pPr>
    </w:p>
    <w:p w14:paraId="5ECDE838" w14:textId="77777777" w:rsidR="001D3659" w:rsidRDefault="005F2F57">
      <w:pPr>
        <w:pStyle w:val="Corpodetexto"/>
        <w:spacing w:after="120" w:line="240" w:lineRule="auto"/>
      </w:pPr>
      <w:r>
        <w:t xml:space="preserve">ANGULARJS. </w:t>
      </w:r>
      <w:r>
        <w:rPr>
          <w:b/>
          <w:bCs/>
        </w:rPr>
        <w:t>Add Some Control</w:t>
      </w:r>
      <w:r>
        <w:t>. Disponível em:https://angularjs.org. Acesso em: 10/08/2018.</w:t>
      </w:r>
    </w:p>
    <w:p w14:paraId="1C5291F3" w14:textId="77777777" w:rsidR="001D3659" w:rsidRDefault="001D3659">
      <w:pPr>
        <w:pStyle w:val="Corpodetexto"/>
        <w:spacing w:after="120" w:line="240" w:lineRule="auto"/>
      </w:pPr>
    </w:p>
    <w:p w14:paraId="26B5D672" w14:textId="77777777" w:rsidR="001D3659" w:rsidRDefault="005F2F57">
      <w:pPr>
        <w:pStyle w:val="Corpodetexto"/>
        <w:spacing w:after="120" w:line="240" w:lineRule="auto"/>
      </w:pPr>
      <w:r>
        <w:t xml:space="preserve">APACHE. </w:t>
      </w:r>
      <w:r>
        <w:rPr>
          <w:b/>
          <w:bCs/>
        </w:rPr>
        <w:t xml:space="preserve">What is </w:t>
      </w:r>
      <w:proofErr w:type="gramStart"/>
      <w:r>
        <w:rPr>
          <w:b/>
          <w:bCs/>
        </w:rPr>
        <w:t>Maven?.</w:t>
      </w:r>
      <w:proofErr w:type="gramEnd"/>
      <w:r>
        <w:rPr>
          <w:b/>
          <w:bCs/>
        </w:rPr>
        <w:t xml:space="preserve"> </w:t>
      </w:r>
      <w:r>
        <w:t>Disponível em: https://maven.apache.org/what-is-maven.html. Acesso em: 10/08/2018.</w:t>
      </w:r>
    </w:p>
    <w:p w14:paraId="28F08B9D" w14:textId="77777777" w:rsidR="001D3659" w:rsidRDefault="001D3659">
      <w:pPr>
        <w:pStyle w:val="Corpodetexto"/>
        <w:spacing w:after="120" w:line="240" w:lineRule="auto"/>
      </w:pPr>
    </w:p>
    <w:p w14:paraId="2F28C25B" w14:textId="77777777" w:rsidR="001D3659" w:rsidRDefault="005F2F57">
      <w:pPr>
        <w:pStyle w:val="Corpodetexto"/>
        <w:spacing w:after="120" w:line="240" w:lineRule="auto"/>
      </w:pPr>
      <w:r>
        <w:t xml:space="preserve">BALLOU, R. H. </w:t>
      </w:r>
      <w:r>
        <w:rPr>
          <w:b/>
        </w:rPr>
        <w:t>Gerenciamento da cadeia de suprimentos: Logística empresarial.</w:t>
      </w:r>
      <w:r>
        <w:t xml:space="preserve"> </w:t>
      </w:r>
      <w:proofErr w:type="gramStart"/>
      <w:r>
        <w:t>5 ed.</w:t>
      </w:r>
      <w:proofErr w:type="gramEnd"/>
      <w:r>
        <w:t xml:space="preserve"> Porto Alegre, Bookman, 2006.</w:t>
      </w:r>
    </w:p>
    <w:p w14:paraId="49B4D900" w14:textId="77777777" w:rsidR="001D3659" w:rsidRDefault="001D3659">
      <w:pPr>
        <w:pStyle w:val="Corpodetexto"/>
        <w:spacing w:after="120" w:line="240" w:lineRule="auto"/>
      </w:pPr>
    </w:p>
    <w:p w14:paraId="39F5BAD4" w14:textId="77777777" w:rsidR="001D3659" w:rsidRDefault="005F2F57">
      <w:pPr>
        <w:pStyle w:val="Corpodetexto"/>
        <w:spacing w:after="120" w:line="240" w:lineRule="auto"/>
      </w:pPr>
      <w:r>
        <w:t xml:space="preserve">BOS, Bert. </w:t>
      </w:r>
      <w:r>
        <w:rPr>
          <w:b/>
          <w:bCs/>
        </w:rPr>
        <w:t xml:space="preserve">WHAT IS CSS? </w:t>
      </w:r>
      <w:r>
        <w:t>Disponível em: https://www.w3.org/Style/CSS/. Acesso em:10/08/2018</w:t>
      </w:r>
    </w:p>
    <w:p w14:paraId="230D2B16" w14:textId="77777777" w:rsidR="001D3659" w:rsidRDefault="001D3659">
      <w:pPr>
        <w:pStyle w:val="Corpodetexto"/>
        <w:spacing w:after="120" w:line="240" w:lineRule="auto"/>
      </w:pPr>
    </w:p>
    <w:p w14:paraId="4B3ABD30" w14:textId="77777777" w:rsidR="001D3659" w:rsidRDefault="005F2F57">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14:paraId="2778BE3E" w14:textId="77777777" w:rsidR="001D3659" w:rsidRDefault="001D3659">
      <w:pPr>
        <w:pStyle w:val="Corpodetexto"/>
        <w:spacing w:after="120" w:line="240" w:lineRule="auto"/>
      </w:pPr>
    </w:p>
    <w:p w14:paraId="5E272843" w14:textId="77777777" w:rsidR="001D3659" w:rsidRDefault="005F2F57">
      <w:pPr>
        <w:pStyle w:val="Corpodetexto"/>
        <w:spacing w:after="120" w:line="240" w:lineRule="auto"/>
      </w:pPr>
      <w:r>
        <w:t xml:space="preserve">CAELUM. </w:t>
      </w:r>
      <w:r>
        <w:rPr>
          <w:b/>
          <w:bCs/>
        </w:rPr>
        <w:t xml:space="preserve">Java e Orientação a Objetos. Curso FJ11. </w:t>
      </w:r>
      <w:r>
        <w:t xml:space="preserve">Disponível </w:t>
      </w:r>
      <w:proofErr w:type="gramStart"/>
      <w:r>
        <w:t>em :</w:t>
      </w:r>
      <w:proofErr w:type="gramEnd"/>
      <w:r>
        <w:t xml:space="preserve"> https://www.caelum.com.br/download-apostilas. Acesso em: 10/08/2018.</w:t>
      </w:r>
    </w:p>
    <w:p w14:paraId="1F408715" w14:textId="77777777" w:rsidR="001D3659" w:rsidRDefault="001D3659">
      <w:pPr>
        <w:pStyle w:val="Corpodetexto"/>
        <w:spacing w:after="120" w:line="240" w:lineRule="auto"/>
      </w:pPr>
    </w:p>
    <w:p w14:paraId="098AE3F5" w14:textId="77777777" w:rsidR="001D3659" w:rsidRDefault="005F2F57">
      <w:pPr>
        <w:pStyle w:val="Corpodetexto"/>
        <w:spacing w:after="120" w:line="240" w:lineRule="auto"/>
        <w:rPr>
          <w:i/>
        </w:rPr>
      </w:pPr>
      <w:r>
        <w:rPr>
          <w:rStyle w:val="fontstyle01"/>
          <w:sz w:val="24"/>
          <w:szCs w:val="24"/>
        </w:rPr>
        <w:t>CENTRO DE ESTUDOS EM LOGÍSTICA –CEL/COPPEAD</w:t>
      </w:r>
      <w:r>
        <w:rPr>
          <w:rStyle w:val="fontstyle01"/>
          <w:i/>
          <w:sz w:val="24"/>
          <w:szCs w:val="24"/>
        </w:rPr>
        <w:t xml:space="preserve">. </w:t>
      </w:r>
      <w:r>
        <w:rPr>
          <w:rStyle w:val="fontstyle21"/>
          <w:b/>
          <w:i w:val="0"/>
          <w:sz w:val="24"/>
          <w:szCs w:val="24"/>
        </w:rPr>
        <w:t xml:space="preserve">Panorama Logístico – Gestão do Transporte Rodoviário de Cargas nas Empresas - Práticas e Tendências, </w:t>
      </w:r>
      <w:r>
        <w:rPr>
          <w:rStyle w:val="fontstyle21"/>
          <w:i w:val="0"/>
          <w:sz w:val="24"/>
          <w:szCs w:val="24"/>
        </w:rPr>
        <w:t>2007</w:t>
      </w:r>
      <w:r>
        <w:rPr>
          <w:rStyle w:val="fontstyle21"/>
          <w:b/>
          <w:i w:val="0"/>
          <w:sz w:val="24"/>
          <w:szCs w:val="24"/>
        </w:rPr>
        <w:t>.</w:t>
      </w:r>
    </w:p>
    <w:p w14:paraId="3057F1BE" w14:textId="77777777" w:rsidR="001D3659" w:rsidRDefault="001D3659">
      <w:pPr>
        <w:pStyle w:val="Corpodetexto"/>
        <w:spacing w:after="120" w:line="240" w:lineRule="auto"/>
      </w:pPr>
    </w:p>
    <w:p w14:paraId="38E1C14B" w14:textId="77777777" w:rsidR="001D3659" w:rsidRDefault="005F2F57">
      <w:pPr>
        <w:pStyle w:val="Corpodetexto"/>
        <w:spacing w:after="120" w:line="240" w:lineRule="auto"/>
      </w:pPr>
      <w:r>
        <w:t xml:space="preserve">CHOPRA, Sunil; MEINDL Peter. </w:t>
      </w:r>
      <w:r>
        <w:rPr>
          <w:b/>
        </w:rPr>
        <w:t>Gestão da Cadeia de suprimentos: Estratégias, Planejamentos e Operações.</w:t>
      </w:r>
      <w:r>
        <w:t xml:space="preserve"> 4ª Ed. São Paulo: Pearson, 2011.</w:t>
      </w:r>
    </w:p>
    <w:p w14:paraId="47C127B9" w14:textId="77777777" w:rsidR="001D3659" w:rsidRDefault="001D3659">
      <w:pPr>
        <w:pStyle w:val="Corpodetexto"/>
        <w:spacing w:after="120" w:line="240" w:lineRule="auto"/>
      </w:pPr>
    </w:p>
    <w:p w14:paraId="581DB700" w14:textId="77777777" w:rsidR="001D3659" w:rsidRDefault="005F2F57">
      <w:pPr>
        <w:pStyle w:val="Corpodetexto"/>
        <w:spacing w:after="120" w:line="240" w:lineRule="auto"/>
      </w:pPr>
      <w:r>
        <w:t xml:space="preserve">CHOPRA, Sunil. MEINDL, Peter. </w:t>
      </w:r>
      <w:r>
        <w:rPr>
          <w:b/>
        </w:rPr>
        <w:t xml:space="preserve">Gerenciamento da cadeia de suprimento: Estratégia, planejamento e operação. </w:t>
      </w:r>
      <w:r>
        <w:t>São Paulo: Prentice Hall, 2003.</w:t>
      </w:r>
    </w:p>
    <w:p w14:paraId="07027031" w14:textId="77777777" w:rsidR="001D3659" w:rsidRDefault="001D3659">
      <w:pPr>
        <w:pStyle w:val="Corpodetexto"/>
        <w:spacing w:after="120" w:line="240" w:lineRule="auto"/>
      </w:pPr>
    </w:p>
    <w:p w14:paraId="0396BE94" w14:textId="77777777" w:rsidR="001D3659" w:rsidRDefault="005F2F57">
      <w:pPr>
        <w:pStyle w:val="Corpodetexto"/>
        <w:spacing w:after="120" w:line="240" w:lineRule="auto"/>
      </w:pPr>
      <w:r>
        <w:t xml:space="preserve">CORDOVA. </w:t>
      </w:r>
      <w:r>
        <w:rPr>
          <w:b/>
          <w:bCs/>
        </w:rPr>
        <w:t xml:space="preserve">Overview. </w:t>
      </w:r>
      <w:r>
        <w:t>Disponível em: https://cordova.apache.org/docs/en/latest/guide/overview/index.html. Acesso em: 10/08/2018.</w:t>
      </w:r>
    </w:p>
    <w:p w14:paraId="4919DEC6" w14:textId="77777777" w:rsidR="001D3659" w:rsidRDefault="001D3659">
      <w:pPr>
        <w:pStyle w:val="Corpodetexto"/>
        <w:spacing w:after="120" w:line="240" w:lineRule="auto"/>
        <w:rPr>
          <w:lang w:val="en-US"/>
        </w:rPr>
      </w:pPr>
    </w:p>
    <w:p w14:paraId="008435D0" w14:textId="77777777" w:rsidR="001D3659" w:rsidRDefault="005F2F57">
      <w:pPr>
        <w:jc w:val="both"/>
      </w:pPr>
      <w:r>
        <w:lastRenderedPageBreak/>
        <w:t>Demaria, Marjory. "</w:t>
      </w:r>
      <w:r>
        <w:rPr>
          <w:b/>
        </w:rPr>
        <w:t>O operador de transporte multimodal com fator de otimização da logística</w:t>
      </w:r>
      <w:r>
        <w:t>." (2004).</w:t>
      </w:r>
    </w:p>
    <w:p w14:paraId="6B1124E8" w14:textId="77777777" w:rsidR="001D3659" w:rsidRDefault="001D3659">
      <w:pPr>
        <w:jc w:val="both"/>
      </w:pPr>
    </w:p>
    <w:p w14:paraId="0BC1C8E7" w14:textId="77777777" w:rsidR="001D3659" w:rsidRDefault="005F2F57">
      <w:pPr>
        <w:jc w:val="both"/>
      </w:pPr>
      <w:r>
        <w:t xml:space="preserve">DATICAL. </w:t>
      </w:r>
      <w:r>
        <w:rPr>
          <w:b/>
          <w:bCs/>
        </w:rPr>
        <w:t xml:space="preserve">Source Control for your Database. </w:t>
      </w:r>
      <w:r>
        <w:t>Disponível em: https://www.liquibase.org/index.html. Aceso em: 10/08/2018.</w:t>
      </w:r>
    </w:p>
    <w:p w14:paraId="2445053C" w14:textId="77777777" w:rsidR="001D3659" w:rsidRDefault="001D3659">
      <w:pPr>
        <w:shd w:val="clear" w:color="auto" w:fill="FFFFFF"/>
        <w:rPr>
          <w:rFonts w:ascii="Arial" w:hAnsi="Arial" w:cs="Arial"/>
          <w:sz w:val="22"/>
          <w:szCs w:val="22"/>
          <w:lang w:val="en-US"/>
        </w:rPr>
      </w:pPr>
    </w:p>
    <w:p w14:paraId="06E694EF" w14:textId="77777777" w:rsidR="001D3659" w:rsidRDefault="005F2F57">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14:paraId="56EC48E6" w14:textId="77777777" w:rsidR="001D3659" w:rsidRDefault="005F2F57">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14:paraId="41B5829C" w14:textId="77777777" w:rsidR="001D3659" w:rsidRDefault="001D3659">
      <w:pPr>
        <w:pStyle w:val="Corpodetexto"/>
        <w:spacing w:after="120" w:line="240" w:lineRule="auto"/>
      </w:pPr>
    </w:p>
    <w:p w14:paraId="6B607974" w14:textId="77777777" w:rsidR="001D3659" w:rsidRDefault="005F2F57">
      <w:pPr>
        <w:pStyle w:val="Corpodetexto"/>
        <w:spacing w:after="120" w:line="240" w:lineRule="auto"/>
        <w:rPr>
          <w:lang w:val="en-US"/>
        </w:rPr>
      </w:pPr>
      <w:proofErr w:type="gramStart"/>
      <w:r>
        <w:rPr>
          <w:lang w:val="en-US"/>
        </w:rPr>
        <w:t>ECLEMMA,  JaCoCo</w:t>
      </w:r>
      <w:proofErr w:type="gramEnd"/>
      <w:r>
        <w:rPr>
          <w:lang w:val="en-US"/>
        </w:rPr>
        <w:t xml:space="preserve"> Java Code Coverage Library. </w:t>
      </w:r>
      <w:r>
        <w:t>Disponível em: https://www.jacoco.org/jacoco/. Aceso em: 10/08/2018.</w:t>
      </w:r>
    </w:p>
    <w:p w14:paraId="6F204EB9" w14:textId="77777777" w:rsidR="001D3659" w:rsidRDefault="001D3659">
      <w:pPr>
        <w:pStyle w:val="Corpodetexto"/>
        <w:spacing w:after="120" w:line="240" w:lineRule="auto"/>
      </w:pPr>
    </w:p>
    <w:p w14:paraId="45790B83" w14:textId="77777777" w:rsidR="001D3659" w:rsidRDefault="005F2F57">
      <w:pPr>
        <w:pStyle w:val="Corpodetexto"/>
        <w:spacing w:after="120" w:line="240" w:lineRule="auto"/>
      </w:pPr>
      <w:r>
        <w:t xml:space="preserve">FLEURY, Paulo F. </w:t>
      </w:r>
      <w:r>
        <w:rPr>
          <w:b/>
        </w:rPr>
        <w:t>Vantagens competitivas e estratégicas no uso de operadores logísticos</w:t>
      </w:r>
      <w:r>
        <w:t>. Revista TecnoLogística, São Paulo, ano V, n. 46, set. 1999.</w:t>
      </w:r>
    </w:p>
    <w:p w14:paraId="4FBB879E" w14:textId="77777777" w:rsidR="001D3659" w:rsidRDefault="001D3659">
      <w:pPr>
        <w:pStyle w:val="Corpodetexto"/>
        <w:spacing w:after="120" w:line="240" w:lineRule="auto"/>
      </w:pPr>
    </w:p>
    <w:p w14:paraId="684E88DF" w14:textId="77777777" w:rsidR="001D3659" w:rsidRDefault="005F2F57">
      <w:pPr>
        <w:pStyle w:val="Corpodetexto"/>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14:paraId="27E5B000" w14:textId="77777777" w:rsidR="001D3659" w:rsidRDefault="001D3659">
      <w:pPr>
        <w:pStyle w:val="Corpodetexto"/>
        <w:spacing w:after="120" w:line="240" w:lineRule="auto"/>
      </w:pPr>
    </w:p>
    <w:p w14:paraId="319DB370" w14:textId="77777777" w:rsidR="001D3659" w:rsidRDefault="005F2F57">
      <w:pPr>
        <w:pStyle w:val="Corpodetexto"/>
        <w:spacing w:after="120" w:line="240" w:lineRule="auto"/>
      </w:pPr>
      <w:r>
        <w:t xml:space="preserve">FRANCISCHINI, P.G.; AMARAL GURGEL, F. </w:t>
      </w:r>
      <w:r>
        <w:rPr>
          <w:b/>
        </w:rPr>
        <w:t>Administração de materiais e do patrimônio.</w:t>
      </w:r>
      <w:r>
        <w:t xml:space="preserve"> São Paulo: Pioneira Thomson, 2002.</w:t>
      </w:r>
    </w:p>
    <w:p w14:paraId="09F99573" w14:textId="77777777" w:rsidR="001D3659" w:rsidRDefault="001D3659">
      <w:pPr>
        <w:pStyle w:val="Corpodetexto"/>
        <w:spacing w:after="120" w:line="240" w:lineRule="auto"/>
      </w:pPr>
    </w:p>
    <w:p w14:paraId="46E71460" w14:textId="77777777" w:rsidR="001D3659" w:rsidRDefault="005F2F57">
      <w:pPr>
        <w:pStyle w:val="Corpodetexto"/>
        <w:spacing w:after="120" w:line="240" w:lineRule="auto"/>
      </w:pPr>
      <w:r>
        <w:t xml:space="preserve">FRIENDS, Apache. </w:t>
      </w:r>
      <w:r>
        <w:rPr>
          <w:b/>
          <w:bCs/>
        </w:rPr>
        <w:t xml:space="preserve">Sobre. </w:t>
      </w:r>
      <w:r>
        <w:t>Disponível em: https://www.apachefriends.org/pt_br/about.html. Acessado em: 10/08/2018.</w:t>
      </w:r>
    </w:p>
    <w:p w14:paraId="2A05782D" w14:textId="77777777" w:rsidR="001D3659" w:rsidRDefault="001D3659">
      <w:pPr>
        <w:pStyle w:val="Corpodetexto"/>
        <w:spacing w:after="120" w:line="240" w:lineRule="auto"/>
      </w:pPr>
    </w:p>
    <w:p w14:paraId="2EE00CE6" w14:textId="77777777" w:rsidR="001D3659" w:rsidRDefault="005F2F57">
      <w:pPr>
        <w:pStyle w:val="Corpodetexto"/>
        <w:spacing w:after="120" w:line="240" w:lineRule="auto"/>
      </w:pPr>
      <w:r>
        <w:t>FOWLER, Martin.</w:t>
      </w:r>
      <w:r>
        <w:rPr>
          <w:b/>
          <w:bCs/>
        </w:rPr>
        <w:t xml:space="preserve"> Inversion of Control Containers and the Dependency Injection pattern - </w:t>
      </w:r>
      <w:r>
        <w:t xml:space="preserve">Disponível em: </w:t>
      </w:r>
      <w:proofErr w:type="gramStart"/>
      <w:r>
        <w:t>https://martinfowler.com/articles/injection.html .</w:t>
      </w:r>
      <w:proofErr w:type="gramEnd"/>
      <w:r>
        <w:t xml:space="preserve"> Acesso em: 05/09/2018</w:t>
      </w:r>
    </w:p>
    <w:p w14:paraId="645B9005" w14:textId="77777777" w:rsidR="001D3659" w:rsidRDefault="001D3659">
      <w:pPr>
        <w:pStyle w:val="Corpodetexto"/>
        <w:spacing w:after="120" w:line="240" w:lineRule="auto"/>
      </w:pPr>
    </w:p>
    <w:p w14:paraId="27B10010" w14:textId="77777777" w:rsidR="001D3659" w:rsidRDefault="005F2F57">
      <w:pPr>
        <w:pStyle w:val="Corpodetexto"/>
        <w:spacing w:after="120" w:line="240" w:lineRule="auto"/>
      </w:pPr>
      <w:r>
        <w:t xml:space="preserve">IONIC. </w:t>
      </w:r>
      <w:r>
        <w:rPr>
          <w:b/>
          <w:bCs/>
        </w:rPr>
        <w:t>The dev-friendly app platform for building cross-platform apps with one codebase, for any device, with the web</w:t>
      </w:r>
      <w:r>
        <w:t>. Disponível em: https://ionicframework.com/what-is-ionic. Acessado em: 10/08/2018.</w:t>
      </w:r>
    </w:p>
    <w:p w14:paraId="4C5C1D09" w14:textId="77777777" w:rsidR="001D3659" w:rsidRDefault="001D3659">
      <w:pPr>
        <w:pStyle w:val="Corpodetexto"/>
        <w:spacing w:after="120" w:line="240" w:lineRule="auto"/>
      </w:pPr>
    </w:p>
    <w:p w14:paraId="04D2B718" w14:textId="77777777" w:rsidR="001D3659" w:rsidRDefault="005F2F57">
      <w:pPr>
        <w:pStyle w:val="Corpodetexto"/>
        <w:spacing w:after="120" w:line="240" w:lineRule="auto"/>
      </w:pPr>
      <w:r>
        <w:t xml:space="preserve">JSON. </w:t>
      </w:r>
      <w:r>
        <w:rPr>
          <w:b/>
          <w:bCs/>
        </w:rPr>
        <w:t xml:space="preserve">Introducing JSON. </w:t>
      </w:r>
      <w:r>
        <w:t>Disponível em:https://www.json.org. Acesso em: 10/08/2018</w:t>
      </w:r>
    </w:p>
    <w:p w14:paraId="22C6B883" w14:textId="77777777" w:rsidR="001D3659" w:rsidRDefault="001D3659">
      <w:pPr>
        <w:pStyle w:val="Corpodetexto"/>
        <w:spacing w:after="120" w:line="240" w:lineRule="auto"/>
      </w:pPr>
    </w:p>
    <w:p w14:paraId="3CA1342F" w14:textId="77777777" w:rsidR="001D3659" w:rsidRDefault="005F2F57">
      <w:pPr>
        <w:pStyle w:val="Corpodetexto"/>
        <w:spacing w:after="120" w:line="240" w:lineRule="auto"/>
      </w:pPr>
      <w:r>
        <w:t xml:space="preserve">MACHLINE, C. </w:t>
      </w:r>
      <w:r>
        <w:rPr>
          <w:b/>
        </w:rPr>
        <w:t xml:space="preserve">Cinco décadas de logística empresarial e administração da cadeia de suprimentos no Brasil. </w:t>
      </w:r>
      <w:r>
        <w:t xml:space="preserve">Rev. adm. empres. vol.51 no.3 São Paulo May/June 2011. </w:t>
      </w:r>
      <w:r>
        <w:lastRenderedPageBreak/>
        <w:t>Disponível em: http://www.scielo.br/scielo.php?pid=S0034-75902011000300003&amp;script=sci_arttext. Acesso em: 29 de mar 2017</w:t>
      </w:r>
    </w:p>
    <w:p w14:paraId="0F5BCA91" w14:textId="77777777" w:rsidR="001D3659" w:rsidRDefault="001D3659">
      <w:pPr>
        <w:pStyle w:val="Corpodetexto"/>
        <w:spacing w:after="120" w:line="240" w:lineRule="auto"/>
      </w:pPr>
    </w:p>
    <w:p w14:paraId="4F76C7D5" w14:textId="77777777" w:rsidR="001D3659" w:rsidRDefault="005F2F57">
      <w:pPr>
        <w:pStyle w:val="Corpodetexto"/>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14:paraId="1ADD2833" w14:textId="77777777" w:rsidR="001D3659" w:rsidRDefault="001D3659">
      <w:pPr>
        <w:pStyle w:val="Corpodetexto"/>
        <w:spacing w:after="120" w:line="240" w:lineRule="auto"/>
      </w:pPr>
    </w:p>
    <w:p w14:paraId="315BDCA2" w14:textId="77777777" w:rsidR="001D3659" w:rsidRDefault="005F2F57">
      <w:pPr>
        <w:pStyle w:val="Corpodetexto"/>
        <w:spacing w:after="120" w:line="240" w:lineRule="auto"/>
        <w:rPr>
          <w:b/>
          <w:bCs/>
        </w:rPr>
      </w:pPr>
      <w:r>
        <w:t xml:space="preserve">MARQUES, Keise de Leone. </w:t>
      </w:r>
      <w:r>
        <w:rPr>
          <w:b/>
          <w:bCs/>
        </w:rPr>
        <w:t xml:space="preserve">Back-end vs Front-end vs Full-Stack: qual é a melhor </w:t>
      </w:r>
      <w:proofErr w:type="gramStart"/>
      <w:r>
        <w:rPr>
          <w:b/>
          <w:bCs/>
        </w:rPr>
        <w:t>escolha?.</w:t>
      </w:r>
      <w:proofErr w:type="gramEnd"/>
      <w:r>
        <w:rPr>
          <w:b/>
          <w:bCs/>
        </w:rPr>
        <w:t xml:space="preserve"> </w:t>
      </w:r>
      <w:r>
        <w:t xml:space="preserve">Disponível em: </w:t>
      </w:r>
      <w:proofErr w:type="gramStart"/>
      <w:r>
        <w:t>https://becode.com.br/back-end-front-end-full-stack/ .</w:t>
      </w:r>
      <w:proofErr w:type="gramEnd"/>
      <w:r>
        <w:t xml:space="preserve"> Acesso em: 06/09/2018</w:t>
      </w:r>
    </w:p>
    <w:p w14:paraId="2C2BFDDB" w14:textId="77777777" w:rsidR="001D3659" w:rsidRDefault="005F2F57">
      <w:pPr>
        <w:pStyle w:val="Corpodetexto"/>
        <w:spacing w:after="120" w:line="240" w:lineRule="auto"/>
      </w:pPr>
      <w:r>
        <w:t xml:space="preserve">MICROSOFT. </w:t>
      </w:r>
      <w:r>
        <w:rPr>
          <w:b/>
          <w:bCs/>
        </w:rPr>
        <w:t>Getting Started</w:t>
      </w:r>
      <w:r>
        <w:t>. Disponível em: https://code.visualstudio.com/docs. Acesso em: 10/08/2018.</w:t>
      </w:r>
    </w:p>
    <w:p w14:paraId="2EB68D95" w14:textId="77777777" w:rsidR="001D3659" w:rsidRDefault="001D3659">
      <w:pPr>
        <w:pStyle w:val="Corpodetexto"/>
        <w:spacing w:after="120" w:line="240" w:lineRule="auto"/>
      </w:pPr>
    </w:p>
    <w:p w14:paraId="2C624A7F" w14:textId="77777777" w:rsidR="001D3659" w:rsidRDefault="005F2F57">
      <w:pPr>
        <w:pStyle w:val="Corpodetexto"/>
        <w:spacing w:after="120" w:line="240" w:lineRule="auto"/>
      </w:pPr>
      <w:r>
        <w:t xml:space="preserve">MySQL. </w:t>
      </w:r>
      <w:r>
        <w:rPr>
          <w:b/>
          <w:bCs/>
        </w:rPr>
        <w:t xml:space="preserve">About MySQL. </w:t>
      </w:r>
      <w:r>
        <w:t xml:space="preserve">Disponível em: </w:t>
      </w:r>
      <w:proofErr w:type="gramStart"/>
      <w:r>
        <w:t>https://www.mysql.com/about/ .Acesso</w:t>
      </w:r>
      <w:proofErr w:type="gramEnd"/>
      <w:r>
        <w:t xml:space="preserve"> em: 10/08/2018</w:t>
      </w:r>
    </w:p>
    <w:p w14:paraId="51D0BAE9" w14:textId="77777777" w:rsidR="001D3659" w:rsidRDefault="001D3659">
      <w:pPr>
        <w:pStyle w:val="Corpodetexto"/>
        <w:spacing w:after="120" w:line="240" w:lineRule="auto"/>
      </w:pPr>
    </w:p>
    <w:p w14:paraId="4F9F4F24" w14:textId="77777777" w:rsidR="001D3659" w:rsidRDefault="005F2F57">
      <w:pPr>
        <w:pStyle w:val="Corpodetexto"/>
        <w:spacing w:after="120" w:line="240" w:lineRule="auto"/>
      </w:pPr>
      <w:r>
        <w:t>NAZÁRIO, P. </w:t>
      </w:r>
      <w:r>
        <w:rPr>
          <w:b/>
        </w:rPr>
        <w:t>A importância de sistemas de informação para a competitividade logística</w:t>
      </w:r>
      <w:r>
        <w:t>. Rio de Janeiro: Centro de Estudos em Logística, Coppead, 1999.</w:t>
      </w:r>
    </w:p>
    <w:p w14:paraId="2DABF165" w14:textId="77777777" w:rsidR="001D3659" w:rsidRDefault="001D3659">
      <w:pPr>
        <w:pStyle w:val="Corpodetexto"/>
        <w:spacing w:after="120" w:line="240" w:lineRule="auto"/>
      </w:pPr>
    </w:p>
    <w:p w14:paraId="385876F3" w14:textId="77777777" w:rsidR="001D3659" w:rsidRDefault="005F2F57">
      <w:pPr>
        <w:pStyle w:val="Corpodetexto"/>
        <w:spacing w:after="120" w:line="240" w:lineRule="auto"/>
      </w:pPr>
      <w:r>
        <w:t xml:space="preserve">PIVOTAL, </w:t>
      </w:r>
      <w:r>
        <w:rPr>
          <w:b/>
          <w:bCs/>
        </w:rPr>
        <w:t xml:space="preserve">Main Projects. </w:t>
      </w:r>
      <w:r>
        <w:t>Disponível em: https://spring.io/projects. Acesso em: 10/08/2018A</w:t>
      </w:r>
    </w:p>
    <w:p w14:paraId="34D81827" w14:textId="77777777" w:rsidR="001D3659" w:rsidRDefault="001D3659">
      <w:pPr>
        <w:pStyle w:val="Corpodetexto"/>
        <w:spacing w:after="120" w:line="240" w:lineRule="auto"/>
      </w:pPr>
    </w:p>
    <w:p w14:paraId="61235BC5" w14:textId="77777777" w:rsidR="001D3659" w:rsidRDefault="005F2F57">
      <w:pPr>
        <w:pStyle w:val="Corpodetexto"/>
        <w:spacing w:after="120" w:line="240" w:lineRule="auto"/>
      </w:pPr>
      <w:r>
        <w:t xml:space="preserve">PIVOTAL, </w:t>
      </w:r>
      <w:r>
        <w:rPr>
          <w:b/>
          <w:bCs/>
        </w:rPr>
        <w:t>Spring Tools 4</w:t>
      </w:r>
      <w:r>
        <w:t>. Disponível em: https://spring.io/tools. Acesso em: 10/08/2018B.</w:t>
      </w:r>
    </w:p>
    <w:p w14:paraId="248478F9" w14:textId="77777777" w:rsidR="001D3659" w:rsidRDefault="001D3659">
      <w:pPr>
        <w:pStyle w:val="Corpodetexto"/>
        <w:spacing w:after="120" w:line="240" w:lineRule="auto"/>
      </w:pPr>
    </w:p>
    <w:p w14:paraId="0921AB39" w14:textId="77777777" w:rsidR="001D3659" w:rsidRDefault="005F2F57">
      <w:proofErr w:type="gramStart"/>
      <w:r>
        <w:t>PERÇIN ,</w:t>
      </w:r>
      <w:proofErr w:type="gramEnd"/>
      <w:r>
        <w:t xml:space="preserve">S.; MIN, H. A hybrid quality fonction deployment and fuzzy decision-making methodology for the optimal selection of third-party logistics service providers. </w:t>
      </w:r>
      <w:r>
        <w:rPr>
          <w:b/>
          <w:bCs/>
        </w:rPr>
        <w:t>International Journal of Logistics: Research and Applications</w:t>
      </w:r>
      <w:r>
        <w:t>, [S1], v. 16, n. 5, p.380-397 - 2013.</w:t>
      </w:r>
    </w:p>
    <w:p w14:paraId="6BB2571C" w14:textId="77777777" w:rsidR="001D3659" w:rsidRDefault="001D3659">
      <w:pPr>
        <w:pStyle w:val="Corpodetexto"/>
        <w:spacing w:after="120" w:line="240" w:lineRule="auto"/>
      </w:pPr>
    </w:p>
    <w:p w14:paraId="33C4D039" w14:textId="77777777" w:rsidR="001D3659" w:rsidRDefault="005F2F57">
      <w:pPr>
        <w:pStyle w:val="Corpodetexto"/>
        <w:spacing w:after="120" w:line="240" w:lineRule="auto"/>
      </w:pPr>
      <w:r>
        <w:t>POSTDOT.</w:t>
      </w:r>
      <w:r>
        <w:rPr>
          <w:b/>
          <w:bCs/>
        </w:rPr>
        <w:t xml:space="preserve"> Postman's Tools Support Every Stage of the API Lifecycle. </w:t>
      </w:r>
      <w:r>
        <w:t xml:space="preserve">Disponível em: https://www.getpostman.com. Acesso em: 10/08/2018. </w:t>
      </w:r>
    </w:p>
    <w:p w14:paraId="2074E8B6" w14:textId="77777777" w:rsidR="001D3659" w:rsidRDefault="001D3659">
      <w:pPr>
        <w:pStyle w:val="Corpodetexto"/>
        <w:spacing w:after="120" w:line="240" w:lineRule="auto"/>
      </w:pPr>
    </w:p>
    <w:p w14:paraId="401044F7" w14:textId="77777777" w:rsidR="001D3659" w:rsidRDefault="005F2F57">
      <w:pPr>
        <w:pStyle w:val="Corpodetexto"/>
        <w:spacing w:after="120" w:line="240" w:lineRule="auto"/>
      </w:pPr>
      <w:r>
        <w:t xml:space="preserve">POZO, H. </w:t>
      </w:r>
      <w:r>
        <w:rPr>
          <w:b/>
        </w:rPr>
        <w:t>Administração de recursos materiais e patrimoniais: uma abordagem logística. 6ª</w:t>
      </w:r>
      <w:r>
        <w:t xml:space="preserve"> Ed. São Paulo: Atlas, 2010</w:t>
      </w:r>
    </w:p>
    <w:p w14:paraId="4B329012" w14:textId="77777777" w:rsidR="001D3659" w:rsidRDefault="001D3659">
      <w:pPr>
        <w:pStyle w:val="Corpodetexto"/>
        <w:spacing w:after="120" w:line="240" w:lineRule="auto"/>
      </w:pPr>
    </w:p>
    <w:p w14:paraId="6DCDE24C" w14:textId="77777777" w:rsidR="001D3659" w:rsidRDefault="005F2F57">
      <w:pPr>
        <w:pStyle w:val="Corpodetexto"/>
        <w:spacing w:after="120" w:line="240" w:lineRule="auto"/>
      </w:pPr>
      <w:r>
        <w:t xml:space="preserve">RIBEIRO, Priscilla Cristina </w:t>
      </w:r>
      <w:proofErr w:type="gramStart"/>
      <w:r>
        <w:t>Cabral;Ferreira</w:t>
      </w:r>
      <w:proofErr w:type="gramEnd"/>
      <w:r>
        <w:t xml:space="preserve">, Karine Araújo . </w:t>
      </w:r>
      <w:r>
        <w:rPr>
          <w:b/>
        </w:rPr>
        <w:t>Logística e transportes: uma discussão sobre os modais de transporte e o panorama brasileiro</w:t>
      </w:r>
      <w:r>
        <w:t>. XXII Encontro Nacional de Engenharia de Produção (2002).</w:t>
      </w:r>
    </w:p>
    <w:p w14:paraId="0E6F5CB2" w14:textId="77777777" w:rsidR="001D3659" w:rsidRDefault="001D3659">
      <w:pPr>
        <w:pStyle w:val="Corpodetexto"/>
        <w:spacing w:after="120" w:line="240" w:lineRule="auto"/>
      </w:pPr>
    </w:p>
    <w:p w14:paraId="6143DF78" w14:textId="77777777" w:rsidR="001D3659" w:rsidRDefault="005F2F57">
      <w:pPr>
        <w:pStyle w:val="Corpodetexto"/>
        <w:spacing w:after="120" w:line="240" w:lineRule="auto"/>
      </w:pPr>
      <w:r>
        <w:t xml:space="preserve">ROMERO Monica, SOUZA Dario. </w:t>
      </w:r>
      <w:r>
        <w:rPr>
          <w:b/>
        </w:rPr>
        <w:t>Gerenciamento da cadeia de suprimentos.</w:t>
      </w:r>
      <w:r>
        <w:t xml:space="preserve"> Revista Científica Emersão v.1, nº 1 – maio/2015 – p. 146-155 Porto Belo/ SC</w:t>
      </w:r>
    </w:p>
    <w:p w14:paraId="03E0F163" w14:textId="77777777" w:rsidR="001D3659" w:rsidRDefault="001D3659">
      <w:pPr>
        <w:pStyle w:val="Corpodetexto"/>
        <w:spacing w:after="120" w:line="240" w:lineRule="auto"/>
      </w:pPr>
    </w:p>
    <w:p w14:paraId="679920EE" w14:textId="77777777" w:rsidR="001D3659" w:rsidRDefault="005F2F57">
      <w:pPr>
        <w:pStyle w:val="Corpodetexto"/>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14:paraId="78912C9D" w14:textId="77777777" w:rsidR="001D3659" w:rsidRDefault="001D3659">
      <w:pPr>
        <w:pStyle w:val="Corpodetexto"/>
        <w:spacing w:after="120" w:line="240" w:lineRule="auto"/>
      </w:pPr>
    </w:p>
    <w:p w14:paraId="74698149" w14:textId="77777777" w:rsidR="001D3659" w:rsidRDefault="005F2F57">
      <w:r>
        <w:t xml:space="preserve">THAYER, Richard; DORFMAN, Merlin. </w:t>
      </w:r>
      <w:r>
        <w:rPr>
          <w:b/>
          <w:bCs/>
        </w:rPr>
        <w:t>System and Software Requirements Engineering - Second Edition.</w:t>
      </w:r>
      <w:r>
        <w:t xml:space="preserve"> Los Alamitos: IEEE Computer Society Press Tutorial, 2000. 528p</w:t>
      </w:r>
    </w:p>
    <w:p w14:paraId="0E91D046" w14:textId="77777777" w:rsidR="001D3659" w:rsidRDefault="001D3659">
      <w:pPr>
        <w:pStyle w:val="Corpodetexto"/>
        <w:spacing w:after="120" w:line="240" w:lineRule="auto"/>
      </w:pPr>
    </w:p>
    <w:p w14:paraId="0AEFBF8F" w14:textId="77777777" w:rsidR="001D3659" w:rsidRDefault="005F2F57">
      <w:pPr>
        <w:pStyle w:val="Corpodetexto"/>
        <w:spacing w:after="120" w:line="240" w:lineRule="auto"/>
      </w:pPr>
      <w:r>
        <w:t>TYPESCRIPT. TypeScript in 5 minutes. Disponível em: https://www.typescriptlang.org/docs/handbook/typescript-in-5-minutes.html. Acesso em: Acesso em: 10/08/2018.</w:t>
      </w:r>
    </w:p>
    <w:p w14:paraId="2A949848" w14:textId="77777777" w:rsidR="001D3659" w:rsidRDefault="001D3659">
      <w:pPr>
        <w:pStyle w:val="Corpodetexto"/>
        <w:spacing w:after="120" w:line="240" w:lineRule="auto"/>
      </w:pPr>
    </w:p>
    <w:p w14:paraId="21A2D900" w14:textId="77777777" w:rsidR="001D3659" w:rsidRDefault="005F2F57">
      <w:r>
        <w:t>SOMMERVILLE, I.</w:t>
      </w:r>
      <w:r>
        <w:rPr>
          <w:b/>
          <w:bCs/>
        </w:rPr>
        <w:t xml:space="preserve"> Engenharia de software</w:t>
      </w:r>
      <w:r>
        <w:t xml:space="preserve">. Tradução: Ivan Bosnic e Kalinka G. O. Gonçalves; Revisão técnica: Kechi Hirama. </w:t>
      </w:r>
      <w:proofErr w:type="gramStart"/>
      <w:r>
        <w:t>9 ed.</w:t>
      </w:r>
      <w:proofErr w:type="gramEnd"/>
      <w:r>
        <w:t xml:space="preserve"> São Paulo: Pearson Prentice Hall, 2011.</w:t>
      </w:r>
    </w:p>
    <w:p w14:paraId="7F6B9C7A" w14:textId="77777777" w:rsidR="001D3659" w:rsidRDefault="001D3659">
      <w:pPr>
        <w:pStyle w:val="Corpodetexto"/>
        <w:spacing w:after="120" w:line="240" w:lineRule="auto"/>
      </w:pPr>
    </w:p>
    <w:p w14:paraId="5E5EFF76" w14:textId="77777777" w:rsidR="001D3659" w:rsidRDefault="005F2F57">
      <w:pPr>
        <w:pStyle w:val="Corpodetexto"/>
        <w:spacing w:after="120" w:line="240" w:lineRule="auto"/>
        <w:rPr>
          <w:lang w:val="en-US"/>
        </w:rPr>
      </w:pPr>
      <w:r>
        <w:rPr>
          <w:lang w:val="en-US"/>
        </w:rPr>
        <w:t>SONARCOURCE. Roadmap. Disponível em: https://www.sonarqube.org/roadmap/. Acesso em: 10/10/2018.</w:t>
      </w:r>
    </w:p>
    <w:p w14:paraId="7D7B378B" w14:textId="77777777" w:rsidR="001D3659" w:rsidRDefault="001D3659">
      <w:pPr>
        <w:pStyle w:val="Corpodetexto"/>
        <w:spacing w:after="120" w:line="240" w:lineRule="auto"/>
      </w:pPr>
    </w:p>
    <w:p w14:paraId="7B0EBBFD" w14:textId="77777777" w:rsidR="001D3659" w:rsidRDefault="005F2F57">
      <w:pPr>
        <w:pStyle w:val="Corpodetexto"/>
        <w:spacing w:after="120" w:line="240" w:lineRule="auto"/>
      </w:pPr>
      <w:r>
        <w:t xml:space="preserve">UDACITY. </w:t>
      </w:r>
      <w:r>
        <w:rPr>
          <w:b/>
          <w:bCs/>
        </w:rPr>
        <w:t xml:space="preserve">Conheça as linguagens de programação mais utilizadas no Brasil e no Mundo </w:t>
      </w:r>
      <w:r>
        <w:t>- Disponível em: https://br.udacity.com/blog/post/linguagens-de-programacao-mais-usadas-no-brasil-e-no-mundo Acesso em: 05/09/2018</w:t>
      </w:r>
    </w:p>
    <w:p w14:paraId="7F4ED9B5" w14:textId="77777777" w:rsidR="001D3659" w:rsidRDefault="001D3659">
      <w:pPr>
        <w:pStyle w:val="Corpodetexto"/>
        <w:spacing w:after="120" w:line="240" w:lineRule="auto"/>
      </w:pPr>
    </w:p>
    <w:p w14:paraId="0F02FE40" w14:textId="77777777" w:rsidR="001D3659" w:rsidRDefault="005F2F57">
      <w:pPr>
        <w:pStyle w:val="Corpodetexto"/>
        <w:spacing w:after="120" w:line="240" w:lineRule="auto"/>
      </w:pPr>
      <w:r>
        <w:t xml:space="preserve">W3C. </w:t>
      </w:r>
      <w:r>
        <w:rPr>
          <w:b/>
          <w:bCs/>
        </w:rPr>
        <w:t xml:space="preserve">HTML 5.3 Editor’s Draft. </w:t>
      </w:r>
      <w:r>
        <w:t>Disponível em: http://w3c.github.io/html/introduction.html#history-1. Acesso em: 10/08/2018.</w:t>
      </w:r>
    </w:p>
    <w:p w14:paraId="00E09CB8" w14:textId="77777777" w:rsidR="001D3659" w:rsidRDefault="001D3659">
      <w:pPr>
        <w:pStyle w:val="Corpodetexto"/>
        <w:spacing w:after="120" w:line="240" w:lineRule="auto"/>
      </w:pPr>
    </w:p>
    <w:bookmarkEnd w:id="317"/>
    <w:p w14:paraId="43E8EC8D" w14:textId="77777777" w:rsidR="001D3659" w:rsidRDefault="001D3659">
      <w:pPr>
        <w:pStyle w:val="Corpodetexto"/>
        <w:spacing w:after="120"/>
      </w:pPr>
    </w:p>
    <w:sectPr w:rsidR="001D3659">
      <w:pgSz w:w="11907" w:h="16840"/>
      <w:pgMar w:top="1701" w:right="1134" w:bottom="1134" w:left="1701" w:header="1134" w:footer="113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JORGE TODOE MATSUSHIMA" w:date="2018-12-01T15:18:00Z" w:initials="JTM">
    <w:p w14:paraId="271B82F4" w14:textId="22D64688" w:rsidR="00A11A2D" w:rsidRDefault="00A11A2D">
      <w:pPr>
        <w:pStyle w:val="Textodecomentrio"/>
      </w:pPr>
      <w:r>
        <w:rPr>
          <w:rStyle w:val="Refdecomentrio"/>
        </w:rPr>
        <w:annotationRef/>
      </w:r>
      <w:r>
        <w:t xml:space="preserve">Não </w:t>
      </w:r>
      <w:proofErr w:type="gramStart"/>
      <w:r>
        <w:t>encontra-se</w:t>
      </w:r>
      <w:proofErr w:type="gramEnd"/>
      <w:r>
        <w:t xml:space="preserve"> a parte de agradecimentos</w:t>
      </w:r>
    </w:p>
  </w:comment>
  <w:comment w:id="67" w:author="JORGE TODOE MATSUSHIMA" w:date="2018-12-01T14:06:00Z" w:initials="JTM">
    <w:p w14:paraId="5EE9BACA" w14:textId="77777777" w:rsidR="001E062F" w:rsidRDefault="001E062F">
      <w:pPr>
        <w:pStyle w:val="Textodecomentrio"/>
      </w:pPr>
      <w:r>
        <w:rPr>
          <w:rStyle w:val="Refdecomentrio"/>
        </w:rPr>
        <w:annotationRef/>
      </w:r>
      <w:r>
        <w:t>Rever a fonte referenciada.</w:t>
      </w:r>
    </w:p>
  </w:comment>
  <w:comment w:id="156" w:author="JORGE TODOE MATSUSHIMA" w:date="2018-12-01T14:12:00Z" w:initials="JTM">
    <w:p w14:paraId="47AFC946" w14:textId="77777777" w:rsidR="001E062F" w:rsidRDefault="001E062F">
      <w:pPr>
        <w:pStyle w:val="Textodecomentrio"/>
      </w:pPr>
      <w:r>
        <w:rPr>
          <w:rStyle w:val="Refdecomentrio"/>
        </w:rPr>
        <w:annotationRef/>
      </w:r>
      <w:r>
        <w:t>remover</w:t>
      </w:r>
    </w:p>
  </w:comment>
  <w:comment w:id="163" w:author="JORGE TODOE MATSUSHIMA" w:date="2018-12-01T14:12:00Z" w:initials="JTM">
    <w:p w14:paraId="3DC95FDE" w14:textId="77777777" w:rsidR="001E062F" w:rsidRDefault="001E062F">
      <w:pPr>
        <w:pStyle w:val="Textodecomentrio"/>
      </w:pPr>
      <w:r>
        <w:rPr>
          <w:rStyle w:val="Refdecomentrio"/>
        </w:rPr>
        <w:annotationRef/>
      </w:r>
      <w:r>
        <w:t>remover</w:t>
      </w:r>
    </w:p>
  </w:comment>
  <w:comment w:id="183" w:author="JORGE TODOE MATSUSHIMA" w:date="2018-12-01T14:13:00Z" w:initials="JTM">
    <w:p w14:paraId="716F8E87" w14:textId="77777777" w:rsidR="001E062F" w:rsidRDefault="001E062F">
      <w:pPr>
        <w:pStyle w:val="Textodecomentrio"/>
      </w:pPr>
      <w:r>
        <w:rPr>
          <w:rStyle w:val="Refdecomentrio"/>
        </w:rPr>
        <w:annotationRef/>
      </w:r>
      <w:r>
        <w:t>remover</w:t>
      </w:r>
    </w:p>
  </w:comment>
  <w:comment w:id="200" w:author="JORGE TODOE MATSUSHIMA" w:date="2018-12-01T14:14:00Z" w:initials="JTM">
    <w:p w14:paraId="5FBBCACD" w14:textId="77777777" w:rsidR="001E062F" w:rsidRDefault="001E062F">
      <w:pPr>
        <w:pStyle w:val="Textodecomentrio"/>
      </w:pPr>
      <w:r>
        <w:rPr>
          <w:rStyle w:val="Refdecomentrio"/>
        </w:rPr>
        <w:annotationRef/>
      </w:r>
      <w:r>
        <w:t>remover</w:t>
      </w:r>
    </w:p>
  </w:comment>
  <w:comment w:id="308" w:author="JORGE TODOE MATSUSHIMA" w:date="2018-12-01T14:25:00Z" w:initials="JTM">
    <w:p w14:paraId="425FFAC1" w14:textId="77777777" w:rsidR="001E062F" w:rsidRDefault="001E062F">
      <w:pPr>
        <w:pStyle w:val="Textodecomentrio"/>
      </w:pPr>
      <w:r>
        <w:rPr>
          <w:rStyle w:val="Refdecomentrio"/>
        </w:rPr>
        <w:annotationRef/>
      </w:r>
      <w:r>
        <w:t>Fazer o link, informação perdida no corpo do texto.</w:t>
      </w:r>
    </w:p>
  </w:comment>
  <w:comment w:id="496" w:author="JORGE TODOE MATSUSHIMA" w:date="2018-12-01T14:38:00Z" w:initials="JTM">
    <w:p w14:paraId="7723A79C" w14:textId="77777777" w:rsidR="001E062F" w:rsidRDefault="001E062F">
      <w:pPr>
        <w:pStyle w:val="Textodecomentrio"/>
      </w:pPr>
      <w:r>
        <w:rPr>
          <w:rStyle w:val="Refdecomentrio"/>
        </w:rPr>
        <w:annotationRef/>
      </w:r>
      <w:r>
        <w:t>remover</w:t>
      </w:r>
    </w:p>
  </w:comment>
  <w:comment w:id="512" w:author="JORGE TODOE MATSUSHIMA" w:date="2018-12-01T14:39:00Z" w:initials="JTM">
    <w:p w14:paraId="2DE20249" w14:textId="77777777" w:rsidR="001E062F" w:rsidRDefault="001E062F">
      <w:pPr>
        <w:pStyle w:val="Textodecomentrio"/>
      </w:pPr>
      <w:r>
        <w:rPr>
          <w:rStyle w:val="Refdecomentrio"/>
        </w:rPr>
        <w:annotationRef/>
      </w:r>
      <w:r>
        <w:t>remover</w:t>
      </w:r>
    </w:p>
  </w:comment>
  <w:comment w:id="537" w:author="JORGE TODOE MATSUSHIMA" w:date="2018-12-01T14:51:00Z" w:initials="JTM">
    <w:p w14:paraId="4BBE74FC" w14:textId="2F7ED659" w:rsidR="001E062F" w:rsidRDefault="001E062F">
      <w:pPr>
        <w:pStyle w:val="Textodecomentrio"/>
      </w:pPr>
      <w:r>
        <w:rPr>
          <w:rStyle w:val="Refdecomentrio"/>
        </w:rPr>
        <w:annotationRef/>
      </w:r>
      <w:r>
        <w:t>remover</w:t>
      </w:r>
    </w:p>
  </w:comment>
  <w:comment w:id="626" w:author="JORGE TODOE MATSUSHIMA" w:date="2018-12-01T15:07:00Z" w:initials="JTM">
    <w:p w14:paraId="55B9D496" w14:textId="525F7903" w:rsidR="00BB5132" w:rsidRDefault="00BB5132">
      <w:pPr>
        <w:pStyle w:val="Textodecomentrio"/>
      </w:pPr>
      <w:r>
        <w:rPr>
          <w:rStyle w:val="Refdecomentrio"/>
        </w:rPr>
        <w:annotationRef/>
      </w:r>
      <w:r>
        <w:t>Rever esse parágrafo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1B82F4" w15:done="0"/>
  <w15:commentEx w15:paraId="5EE9BACA" w15:done="0"/>
  <w15:commentEx w15:paraId="47AFC946" w15:done="0"/>
  <w15:commentEx w15:paraId="3DC95FDE" w15:done="0"/>
  <w15:commentEx w15:paraId="716F8E87" w15:done="0"/>
  <w15:commentEx w15:paraId="5FBBCACD" w15:done="0"/>
  <w15:commentEx w15:paraId="425FFAC1" w15:done="0"/>
  <w15:commentEx w15:paraId="7723A79C" w15:done="0"/>
  <w15:commentEx w15:paraId="2DE20249" w15:done="0"/>
  <w15:commentEx w15:paraId="4BBE74FC" w15:done="0"/>
  <w15:commentEx w15:paraId="55B9D4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1B82F4" w16cid:durableId="1FAD24C5"/>
  <w16cid:commentId w16cid:paraId="5EE9BACA" w16cid:durableId="1FAD13EE"/>
  <w16cid:commentId w16cid:paraId="47AFC946" w16cid:durableId="1FAD1565"/>
  <w16cid:commentId w16cid:paraId="3DC95FDE" w16cid:durableId="1FAD155C"/>
  <w16cid:commentId w16cid:paraId="716F8E87" w16cid:durableId="1FAD15A4"/>
  <w16cid:commentId w16cid:paraId="5FBBCACD" w16cid:durableId="1FAD15BF"/>
  <w16cid:commentId w16cid:paraId="425FFAC1" w16cid:durableId="1FAD1856"/>
  <w16cid:commentId w16cid:paraId="7723A79C" w16cid:durableId="1FAD1B4B"/>
  <w16cid:commentId w16cid:paraId="2DE20249" w16cid:durableId="1FAD1B91"/>
  <w16cid:commentId w16cid:paraId="4BBE74FC" w16cid:durableId="1FAD1E76"/>
  <w16cid:commentId w16cid:paraId="55B9D496" w16cid:durableId="1FAD22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195E3" w14:textId="77777777" w:rsidR="001A5FD6" w:rsidRDefault="001A5FD6">
      <w:pPr>
        <w:spacing w:after="0" w:line="240" w:lineRule="auto"/>
      </w:pPr>
      <w:r>
        <w:separator/>
      </w:r>
    </w:p>
  </w:endnote>
  <w:endnote w:type="continuationSeparator" w:id="0">
    <w:p w14:paraId="3A6B3072" w14:textId="77777777" w:rsidR="001A5FD6" w:rsidRDefault="001A5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2020603050405020304"/>
    <w:charset w:val="4D"/>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99F54" w14:textId="77777777" w:rsidR="001E062F" w:rsidRDefault="001E062F">
    <w:pPr>
      <w:pStyle w:val="Rodap"/>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0E9DA" w14:textId="77777777" w:rsidR="001A5FD6" w:rsidRDefault="001A5FD6">
      <w:pPr>
        <w:spacing w:after="0" w:line="240" w:lineRule="auto"/>
      </w:pPr>
      <w:r>
        <w:separator/>
      </w:r>
    </w:p>
  </w:footnote>
  <w:footnote w:type="continuationSeparator" w:id="0">
    <w:p w14:paraId="7A279881" w14:textId="77777777" w:rsidR="001A5FD6" w:rsidRDefault="001A5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F1566" w14:textId="77777777" w:rsidR="001E062F" w:rsidRDefault="001E062F">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174DB20" w14:textId="77777777" w:rsidR="001E062F" w:rsidRDefault="001E062F">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486A7" w14:textId="77777777" w:rsidR="001E062F" w:rsidRDefault="001E062F">
    <w:pPr>
      <w:pStyle w:val="Cabealho"/>
      <w:tabs>
        <w:tab w:val="clear" w:pos="4419"/>
        <w:tab w:val="clear" w:pos="8838"/>
      </w:tabs>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52855" w14:textId="77777777" w:rsidR="001E062F" w:rsidRDefault="001E062F">
    <w:pPr>
      <w:pStyle w:val="Cabealho"/>
      <w:ind w:right="360"/>
      <w:jc w:val="right"/>
    </w:pPr>
    <w:r>
      <w:rPr>
        <w:sz w:val="20"/>
        <w:szCs w:val="20"/>
      </w:rPr>
      <w:t xml:space="preserve"> </w:t>
    </w:r>
  </w:p>
  <w:p w14:paraId="49C90B89" w14:textId="77777777" w:rsidR="001E062F" w:rsidRDefault="001E062F">
    <w:pPr>
      <w:pStyle w:val="Cabealho"/>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B0C75" w14:textId="77777777" w:rsidR="001E062F" w:rsidRDefault="001E062F">
    <w:pPr>
      <w:pStyle w:val="Cabealho"/>
      <w:tabs>
        <w:tab w:val="clear" w:pos="4419"/>
        <w:tab w:val="clear" w:pos="8838"/>
      </w:tabs>
      <w:ind w:right="36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460AC" w14:textId="77777777" w:rsidR="001E062F" w:rsidRDefault="001E062F">
    <w:pPr>
      <w:pStyle w:val="Cabealho"/>
      <w:jc w:val="right"/>
    </w:pPr>
    <w:r>
      <w:fldChar w:fldCharType="begin"/>
    </w:r>
    <w:r>
      <w:instrText>PAGE   \* MERGEFORMAT</w:instrText>
    </w:r>
    <w:r>
      <w:fldChar w:fldCharType="separate"/>
    </w:r>
    <w:r>
      <w:t>xiii</w:t>
    </w:r>
    <w:r>
      <w:fldChar w:fldCharType="end"/>
    </w:r>
  </w:p>
  <w:p w14:paraId="3C3D8E30" w14:textId="77777777" w:rsidR="001E062F" w:rsidRDefault="001E062F">
    <w:pPr>
      <w:pStyle w:val="Cabealho"/>
      <w:tabs>
        <w:tab w:val="clear" w:pos="4419"/>
        <w:tab w:val="clear" w:pos="8838"/>
      </w:tabs>
      <w:ind w:right="36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B1AD1" w14:textId="77777777" w:rsidR="001E062F" w:rsidRDefault="001E062F">
    <w:pPr>
      <w:pStyle w:val="Cabealho"/>
      <w:ind w:right="360"/>
      <w:jc w:val="right"/>
    </w:pPr>
    <w:r>
      <w:rPr>
        <w:sz w:val="20"/>
        <w:szCs w:val="20"/>
      </w:rPr>
      <w:t xml:space="preserve"> </w:t>
    </w:r>
  </w:p>
  <w:p w14:paraId="1A308ABC" w14:textId="77777777" w:rsidR="001E062F" w:rsidRDefault="001E062F">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115C1A"/>
    <w:multiLevelType w:val="singleLevel"/>
    <w:tmpl w:val="83115C1A"/>
    <w:lvl w:ilvl="0">
      <w:start w:val="1"/>
      <w:numFmt w:val="lowerLetter"/>
      <w:lvlText w:val="%1."/>
      <w:lvlJc w:val="left"/>
      <w:pPr>
        <w:tabs>
          <w:tab w:val="left" w:pos="425"/>
        </w:tabs>
        <w:ind w:left="425" w:hanging="425"/>
      </w:pPr>
      <w:rPr>
        <w:rFonts w:hint="default"/>
      </w:rPr>
    </w:lvl>
  </w:abstractNum>
  <w:abstractNum w:abstractNumId="1" w15:restartNumberingAfterBreak="0">
    <w:nsid w:val="953FDD85"/>
    <w:multiLevelType w:val="singleLevel"/>
    <w:tmpl w:val="953FDD85"/>
    <w:lvl w:ilvl="0">
      <w:start w:val="1"/>
      <w:numFmt w:val="upperRoman"/>
      <w:lvlText w:val="%1."/>
      <w:lvlJc w:val="left"/>
      <w:pPr>
        <w:tabs>
          <w:tab w:val="left" w:pos="425"/>
        </w:tabs>
        <w:ind w:left="425" w:hanging="425"/>
      </w:pPr>
      <w:rPr>
        <w:rFonts w:hint="default"/>
      </w:rPr>
    </w:lvl>
  </w:abstractNum>
  <w:abstractNum w:abstractNumId="2" w15:restartNumberingAfterBreak="0">
    <w:nsid w:val="C2FADBA6"/>
    <w:multiLevelType w:val="singleLevel"/>
    <w:tmpl w:val="C2FADBA6"/>
    <w:lvl w:ilvl="0">
      <w:start w:val="1"/>
      <w:numFmt w:val="decimal"/>
      <w:lvlText w:val="%1."/>
      <w:lvlJc w:val="left"/>
      <w:pPr>
        <w:tabs>
          <w:tab w:val="left" w:pos="425"/>
        </w:tabs>
        <w:ind w:left="425" w:hanging="425"/>
      </w:pPr>
      <w:rPr>
        <w:rFonts w:hint="default"/>
      </w:rPr>
    </w:lvl>
  </w:abstractNum>
  <w:abstractNum w:abstractNumId="3" w15:restartNumberingAfterBreak="0">
    <w:nsid w:val="C515436A"/>
    <w:multiLevelType w:val="singleLevel"/>
    <w:tmpl w:val="C515436A"/>
    <w:lvl w:ilvl="0">
      <w:start w:val="1"/>
      <w:numFmt w:val="upperRoman"/>
      <w:lvlText w:val="%1."/>
      <w:lvlJc w:val="left"/>
      <w:pPr>
        <w:tabs>
          <w:tab w:val="left" w:pos="425"/>
        </w:tabs>
        <w:ind w:left="425" w:hanging="425"/>
      </w:pPr>
      <w:rPr>
        <w:rFonts w:hint="default"/>
      </w:rPr>
    </w:lvl>
  </w:abstractNum>
  <w:abstractNum w:abstractNumId="4" w15:restartNumberingAfterBreak="0">
    <w:nsid w:val="C66D67DB"/>
    <w:multiLevelType w:val="singleLevel"/>
    <w:tmpl w:val="C66D67DB"/>
    <w:lvl w:ilvl="0">
      <w:start w:val="1"/>
      <w:numFmt w:val="upperRoman"/>
      <w:lvlText w:val="%1."/>
      <w:lvlJc w:val="left"/>
      <w:pPr>
        <w:tabs>
          <w:tab w:val="left" w:pos="425"/>
        </w:tabs>
        <w:ind w:left="425" w:hanging="425"/>
      </w:pPr>
      <w:rPr>
        <w:rFonts w:hint="default"/>
      </w:rPr>
    </w:lvl>
  </w:abstractNum>
  <w:abstractNum w:abstractNumId="5" w15:restartNumberingAfterBreak="0">
    <w:nsid w:val="DA1FDCAC"/>
    <w:multiLevelType w:val="multilevel"/>
    <w:tmpl w:val="DA1FDCAC"/>
    <w:lvl w:ilvl="0">
      <w:start w:val="1"/>
      <w:numFmt w:val="decimal"/>
      <w:suff w:val="space"/>
      <w:lvlText w:val="%1."/>
      <w:lvlJc w:val="left"/>
      <w:pPr>
        <w:ind w:left="0" w:firstLine="0"/>
      </w:pPr>
      <w:rPr>
        <w:rFonts w:hint="default"/>
      </w:rPr>
    </w:lvl>
    <w:lvl w:ilvl="1">
      <w:start w:val="1"/>
      <w:numFmt w:val="decimal"/>
      <w:suff w:val="space"/>
      <w:lvlText w:val="%1.%2."/>
      <w:lvlJc w:val="left"/>
      <w:pPr>
        <w:tabs>
          <w:tab w:val="left" w:pos="0"/>
        </w:tabs>
        <w:ind w:left="0" w:firstLine="289"/>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lvlRestart w:val="0"/>
      <w:suff w:val="space"/>
      <w:lvlText w:val="%1.%2.%3.%4."/>
      <w:lvlJc w:val="left"/>
      <w:pPr>
        <w:tabs>
          <w:tab w:val="left" w:pos="0"/>
        </w:tabs>
        <w:ind w:left="0" w:firstLine="0"/>
      </w:pPr>
      <w:rPr>
        <w:rFonts w:hint="default"/>
        <w:b/>
        <w:bCs/>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DAE42B87"/>
    <w:multiLevelType w:val="singleLevel"/>
    <w:tmpl w:val="DAE42B87"/>
    <w:lvl w:ilvl="0">
      <w:start w:val="1"/>
      <w:numFmt w:val="upperRoman"/>
      <w:lvlText w:val="%1."/>
      <w:lvlJc w:val="left"/>
      <w:pPr>
        <w:tabs>
          <w:tab w:val="left" w:pos="425"/>
        </w:tabs>
        <w:ind w:left="425" w:hanging="425"/>
      </w:pPr>
      <w:rPr>
        <w:rFonts w:hint="default"/>
      </w:rPr>
    </w:lvl>
  </w:abstractNum>
  <w:abstractNum w:abstractNumId="7" w15:restartNumberingAfterBreak="0">
    <w:nsid w:val="EA73E95C"/>
    <w:multiLevelType w:val="singleLevel"/>
    <w:tmpl w:val="EA73E95C"/>
    <w:lvl w:ilvl="0">
      <w:start w:val="1"/>
      <w:numFmt w:val="lowerLetter"/>
      <w:lvlText w:val="%1."/>
      <w:lvlJc w:val="left"/>
      <w:pPr>
        <w:tabs>
          <w:tab w:val="left" w:pos="425"/>
        </w:tabs>
        <w:ind w:left="425" w:hanging="425"/>
      </w:pPr>
      <w:rPr>
        <w:rFonts w:hint="default"/>
      </w:rPr>
    </w:lvl>
  </w:abstractNum>
  <w:abstractNum w:abstractNumId="8" w15:restartNumberingAfterBreak="0">
    <w:nsid w:val="23BE4258"/>
    <w:multiLevelType w:val="singleLevel"/>
    <w:tmpl w:val="23BE4258"/>
    <w:lvl w:ilvl="0">
      <w:start w:val="1"/>
      <w:numFmt w:val="decimal"/>
      <w:lvlText w:val="%1."/>
      <w:lvlJc w:val="left"/>
      <w:pPr>
        <w:tabs>
          <w:tab w:val="left" w:pos="425"/>
        </w:tabs>
        <w:ind w:left="425" w:hanging="425"/>
      </w:pPr>
      <w:rPr>
        <w:rFonts w:hint="default"/>
      </w:rPr>
    </w:lvl>
  </w:abstractNum>
  <w:abstractNum w:abstractNumId="9" w15:restartNumberingAfterBreak="0">
    <w:nsid w:val="27132FD0"/>
    <w:multiLevelType w:val="multilevel"/>
    <w:tmpl w:val="27132FD0"/>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27DDA4E6"/>
    <w:multiLevelType w:val="singleLevel"/>
    <w:tmpl w:val="27DDA4E6"/>
    <w:lvl w:ilvl="0">
      <w:start w:val="1"/>
      <w:numFmt w:val="lowerRoman"/>
      <w:lvlText w:val="%1."/>
      <w:lvlJc w:val="left"/>
      <w:pPr>
        <w:tabs>
          <w:tab w:val="left" w:pos="425"/>
        </w:tabs>
        <w:ind w:left="425" w:hanging="425"/>
      </w:pPr>
      <w:rPr>
        <w:rFonts w:hint="default"/>
      </w:rPr>
    </w:lvl>
  </w:abstractNum>
  <w:abstractNum w:abstractNumId="11" w15:restartNumberingAfterBreak="0">
    <w:nsid w:val="2E4F3B35"/>
    <w:multiLevelType w:val="multilevel"/>
    <w:tmpl w:val="2E4F3B35"/>
    <w:lvl w:ilvl="0">
      <w:start w:val="1"/>
      <w:numFmt w:val="bullet"/>
      <w:lvlText w:val=""/>
      <w:lvlJc w:val="left"/>
      <w:pPr>
        <w:ind w:left="1716" w:hanging="360"/>
      </w:pPr>
      <w:rPr>
        <w:rFonts w:ascii="Symbol" w:hAnsi="Symbol" w:hint="default"/>
      </w:rPr>
    </w:lvl>
    <w:lvl w:ilvl="1">
      <w:start w:val="1"/>
      <w:numFmt w:val="bullet"/>
      <w:lvlText w:val="o"/>
      <w:lvlJc w:val="left"/>
      <w:pPr>
        <w:ind w:left="2436" w:hanging="360"/>
      </w:pPr>
      <w:rPr>
        <w:rFonts w:ascii="Courier New" w:hAnsi="Courier New" w:cs="Courier New" w:hint="default"/>
      </w:rPr>
    </w:lvl>
    <w:lvl w:ilvl="2">
      <w:start w:val="1"/>
      <w:numFmt w:val="bullet"/>
      <w:lvlText w:val=""/>
      <w:lvlJc w:val="left"/>
      <w:pPr>
        <w:ind w:left="3156" w:hanging="360"/>
      </w:pPr>
      <w:rPr>
        <w:rFonts w:ascii="Wingdings" w:hAnsi="Wingdings" w:hint="default"/>
      </w:rPr>
    </w:lvl>
    <w:lvl w:ilvl="3">
      <w:start w:val="1"/>
      <w:numFmt w:val="bullet"/>
      <w:lvlText w:val=""/>
      <w:lvlJc w:val="left"/>
      <w:pPr>
        <w:ind w:left="3876" w:hanging="360"/>
      </w:pPr>
      <w:rPr>
        <w:rFonts w:ascii="Symbol" w:hAnsi="Symbol" w:hint="default"/>
      </w:rPr>
    </w:lvl>
    <w:lvl w:ilvl="4">
      <w:start w:val="1"/>
      <w:numFmt w:val="bullet"/>
      <w:lvlText w:val="o"/>
      <w:lvlJc w:val="left"/>
      <w:pPr>
        <w:ind w:left="4596" w:hanging="360"/>
      </w:pPr>
      <w:rPr>
        <w:rFonts w:ascii="Courier New" w:hAnsi="Courier New" w:cs="Courier New" w:hint="default"/>
      </w:rPr>
    </w:lvl>
    <w:lvl w:ilvl="5">
      <w:start w:val="1"/>
      <w:numFmt w:val="bullet"/>
      <w:lvlText w:val=""/>
      <w:lvlJc w:val="left"/>
      <w:pPr>
        <w:ind w:left="5316" w:hanging="360"/>
      </w:pPr>
      <w:rPr>
        <w:rFonts w:ascii="Wingdings" w:hAnsi="Wingdings" w:hint="default"/>
      </w:rPr>
    </w:lvl>
    <w:lvl w:ilvl="6">
      <w:start w:val="1"/>
      <w:numFmt w:val="bullet"/>
      <w:lvlText w:val=""/>
      <w:lvlJc w:val="left"/>
      <w:pPr>
        <w:ind w:left="6036" w:hanging="360"/>
      </w:pPr>
      <w:rPr>
        <w:rFonts w:ascii="Symbol" w:hAnsi="Symbol" w:hint="default"/>
      </w:rPr>
    </w:lvl>
    <w:lvl w:ilvl="7">
      <w:start w:val="1"/>
      <w:numFmt w:val="bullet"/>
      <w:lvlText w:val="o"/>
      <w:lvlJc w:val="left"/>
      <w:pPr>
        <w:ind w:left="6756" w:hanging="360"/>
      </w:pPr>
      <w:rPr>
        <w:rFonts w:ascii="Courier New" w:hAnsi="Courier New" w:cs="Courier New" w:hint="default"/>
      </w:rPr>
    </w:lvl>
    <w:lvl w:ilvl="8">
      <w:start w:val="1"/>
      <w:numFmt w:val="bullet"/>
      <w:lvlText w:val=""/>
      <w:lvlJc w:val="left"/>
      <w:pPr>
        <w:ind w:left="7476" w:hanging="360"/>
      </w:pPr>
      <w:rPr>
        <w:rFonts w:ascii="Wingdings" w:hAnsi="Wingdings" w:hint="default"/>
      </w:rPr>
    </w:lvl>
  </w:abstractNum>
  <w:abstractNum w:abstractNumId="12" w15:restartNumberingAfterBreak="0">
    <w:nsid w:val="44811A6E"/>
    <w:multiLevelType w:val="multilevel"/>
    <w:tmpl w:val="44811A6E"/>
    <w:lvl w:ilvl="0">
      <w:start w:val="1"/>
      <w:numFmt w:val="decimal"/>
      <w:suff w:val="space"/>
      <w:lvlText w:val="%1."/>
      <w:lvlJc w:val="left"/>
      <w:pPr>
        <w:ind w:left="0" w:firstLine="0"/>
      </w:pPr>
      <w:rPr>
        <w:rFonts w:hint="default"/>
      </w:rPr>
    </w:lvl>
    <w:lvl w:ilvl="1">
      <w:start w:val="1"/>
      <w:numFmt w:val="decimal"/>
      <w:suff w:val="space"/>
      <w:lvlText w:val="%1.%2."/>
      <w:lvlJc w:val="left"/>
      <w:pPr>
        <w:tabs>
          <w:tab w:val="left" w:pos="0"/>
        </w:tabs>
        <w:ind w:left="0" w:firstLine="289"/>
      </w:pPr>
      <w:rPr>
        <w:rFonts w:hint="default"/>
        <w:b/>
        <w:bCs/>
        <w:sz w:val="24"/>
        <w:szCs w:val="24"/>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52133A21"/>
    <w:multiLevelType w:val="singleLevel"/>
    <w:tmpl w:val="52133A21"/>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6B7BB717"/>
    <w:multiLevelType w:val="singleLevel"/>
    <w:tmpl w:val="6B7BB717"/>
    <w:lvl w:ilvl="0">
      <w:start w:val="1"/>
      <w:numFmt w:val="decimal"/>
      <w:lvlText w:val="%1."/>
      <w:lvlJc w:val="left"/>
      <w:pPr>
        <w:tabs>
          <w:tab w:val="left" w:pos="425"/>
        </w:tabs>
        <w:ind w:left="425" w:hanging="425"/>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RGE TODOE MATSUSHIMA">
    <w15:presenceInfo w15:providerId="AD" w15:userId="S::jorge.matsushima@fatec.sp.gov.br::8ca9c974-e1a0-429e-9022-39436a1679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trackRevisions/>
  <w:defaultTabStop w:val="709"/>
  <w:hyphenationZone w:val="425"/>
  <w:drawingGridHorizontalSpacing w:val="120"/>
  <w:noPunctuationKerning/>
  <w:characterSpacingControl w:val="doNotCompress"/>
  <w:doNotValidateAgainstSchema/>
  <w:doNotDemarcateInvalidXml/>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078C"/>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2A27"/>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5FD6"/>
    <w:rsid w:val="001A67E5"/>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659"/>
    <w:rsid w:val="001D3A94"/>
    <w:rsid w:val="001D3B53"/>
    <w:rsid w:val="001D4649"/>
    <w:rsid w:val="001D570F"/>
    <w:rsid w:val="001D5F8D"/>
    <w:rsid w:val="001D626D"/>
    <w:rsid w:val="001D65AA"/>
    <w:rsid w:val="001D697D"/>
    <w:rsid w:val="001D723C"/>
    <w:rsid w:val="001E062F"/>
    <w:rsid w:val="001E13C8"/>
    <w:rsid w:val="001E1B03"/>
    <w:rsid w:val="001E20B4"/>
    <w:rsid w:val="001E326C"/>
    <w:rsid w:val="001E350A"/>
    <w:rsid w:val="001E40EE"/>
    <w:rsid w:val="001E54F8"/>
    <w:rsid w:val="001E61F5"/>
    <w:rsid w:val="001E7CA4"/>
    <w:rsid w:val="001F02A2"/>
    <w:rsid w:val="001F1D46"/>
    <w:rsid w:val="001F26FA"/>
    <w:rsid w:val="001F44F6"/>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055"/>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9FA"/>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2F57"/>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A7D"/>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B52"/>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009A"/>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32C9"/>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575"/>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1A2D"/>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5132"/>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21D0"/>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7B9"/>
    <w:rsid w:val="00D92CCA"/>
    <w:rsid w:val="00D941E8"/>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6F7F"/>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1C1C"/>
    <w:rsid w:val="00EE245D"/>
    <w:rsid w:val="00EE3811"/>
    <w:rsid w:val="00EE418B"/>
    <w:rsid w:val="00EE5DBD"/>
    <w:rsid w:val="00EE726E"/>
    <w:rsid w:val="00EF0361"/>
    <w:rsid w:val="00EF079B"/>
    <w:rsid w:val="00EF1047"/>
    <w:rsid w:val="00EF162C"/>
    <w:rsid w:val="00EF1A95"/>
    <w:rsid w:val="00EF33A2"/>
    <w:rsid w:val="00EF3FCE"/>
    <w:rsid w:val="00EF411D"/>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2F40E0"/>
    <w:rsid w:val="167278AF"/>
    <w:rsid w:val="1678584E"/>
    <w:rsid w:val="16864478"/>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3" fillcolor="white">
      <v:fill color="white"/>
    </o:shapedefaults>
    <o:shapelayout v:ext="edit">
      <o:idmap v:ext="edit" data="1"/>
    </o:shapelayout>
  </w:shapeDefaults>
  <w:decimalSymbol w:val=","/>
  <w:listSeparator w:val=";"/>
  <w14:docId w14:val="2F7F5E6A"/>
  <w15:docId w15:val="{84B69939-2E61-4977-8B0F-67CBA5306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unhideWhenUsed="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qFormat="1"/>
    <w:lsdException w:name="table of figures" w:qFormat="1"/>
    <w:lsdException w:name="envelope address" w:semiHidden="1" w:unhideWhenUsed="1"/>
    <w:lsdException w:name="envelope return" w:semiHidden="1" w:unhideWhenUsed="1"/>
    <w:lsdException w:name="footnote reference" w:semiHidden="1" w:qFormat="1"/>
    <w:lsdException w:name="annotation reference" w:semiHidden="1" w:uiPriority="0" w:qFormat="1"/>
    <w:lsdException w:name="line number" w:semiHidden="1" w:qFormat="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qFormat="1"/>
    <w:lsdException w:name="Body Text 3" w:semiHidden="1" w:qFormat="1"/>
    <w:lsdException w:name="Body Text Indent 2" w:semiHidden="1" w:qFormat="1"/>
    <w:lsdException w:name="Body Text Indent 3" w:semiHidden="1" w:qFormat="1"/>
    <w:lsdException w:name="Block Text" w:semiHidden="1" w:unhideWhenUsed="1"/>
    <w:lsdException w:name="Hyperlink" w:qFormat="1"/>
    <w:lsdException w:name="FollowedHyperlink" w:semiHidden="1"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ind w:left="288"/>
    </w:pPr>
    <w:rPr>
      <w:rFonts w:eastAsia="Times New Roman"/>
      <w:sz w:val="24"/>
      <w:szCs w:val="24"/>
    </w:rPr>
  </w:style>
  <w:style w:type="paragraph" w:styleId="Ttulo1">
    <w:name w:val="heading 1"/>
    <w:basedOn w:val="Normal"/>
    <w:next w:val="Normal"/>
    <w:link w:val="Ttulo1Char"/>
    <w:uiPriority w:val="99"/>
    <w:qFormat/>
    <w:pPr>
      <w:keepNext/>
      <w:widowControl w:val="0"/>
      <w:spacing w:before="240" w:after="60" w:line="480" w:lineRule="auto"/>
      <w:outlineLvl w:val="0"/>
    </w:pPr>
    <w:rPr>
      <w:b/>
      <w:bCs/>
      <w:caps/>
      <w:color w:val="000000"/>
    </w:rPr>
  </w:style>
  <w:style w:type="paragraph" w:styleId="Ttulo2">
    <w:name w:val="heading 2"/>
    <w:basedOn w:val="Normal"/>
    <w:next w:val="Normal"/>
    <w:link w:val="Ttulo2Char"/>
    <w:uiPriority w:val="99"/>
    <w:qFormat/>
    <w:pPr>
      <w:keepNext/>
      <w:spacing w:before="240" w:after="60" w:line="480" w:lineRule="auto"/>
      <w:outlineLvl w:val="1"/>
    </w:pPr>
    <w:rPr>
      <w:rFonts w:eastAsia="Arial Unicode MS"/>
      <w:b/>
      <w:bCs/>
      <w:color w:val="000000"/>
    </w:rPr>
  </w:style>
  <w:style w:type="paragraph" w:styleId="Ttulo3">
    <w:name w:val="heading 3"/>
    <w:basedOn w:val="Normal"/>
    <w:next w:val="Normal"/>
    <w:link w:val="Ttulo3Char"/>
    <w:uiPriority w:val="99"/>
    <w:qFormat/>
    <w:pPr>
      <w:keepNext/>
      <w:spacing w:before="240" w:after="60" w:line="480" w:lineRule="auto"/>
      <w:outlineLvl w:val="2"/>
    </w:pPr>
    <w:rPr>
      <w:b/>
      <w:bCs/>
      <w:color w:val="000000"/>
    </w:rPr>
  </w:style>
  <w:style w:type="paragraph" w:styleId="Ttulo4">
    <w:name w:val="heading 4"/>
    <w:basedOn w:val="Normal"/>
    <w:next w:val="Normal"/>
    <w:link w:val="Ttulo4Char"/>
    <w:uiPriority w:val="99"/>
    <w:qFormat/>
    <w:pPr>
      <w:keepNext/>
      <w:autoSpaceDE w:val="0"/>
      <w:autoSpaceDN w:val="0"/>
      <w:adjustRightInd w:val="0"/>
      <w:spacing w:before="240" w:after="60" w:line="480" w:lineRule="auto"/>
      <w:outlineLvl w:val="3"/>
    </w:pPr>
    <w:rPr>
      <w:b/>
      <w:bCs/>
      <w:color w:val="000000"/>
    </w:rPr>
  </w:style>
  <w:style w:type="paragraph" w:styleId="Ttulo5">
    <w:name w:val="heading 5"/>
    <w:basedOn w:val="Normal"/>
    <w:next w:val="Normal"/>
    <w:link w:val="Ttulo5Char"/>
    <w:uiPriority w:val="99"/>
    <w:qFormat/>
    <w:pPr>
      <w:keepNext/>
      <w:spacing w:before="240" w:after="60" w:line="480" w:lineRule="auto"/>
      <w:outlineLvl w:val="4"/>
    </w:pPr>
    <w:rPr>
      <w:b/>
      <w:bCs/>
      <w:color w:val="000000"/>
    </w:rPr>
  </w:style>
  <w:style w:type="paragraph" w:styleId="Ttulo6">
    <w:name w:val="heading 6"/>
    <w:basedOn w:val="Normal"/>
    <w:next w:val="Normal"/>
    <w:link w:val="Ttulo6Char"/>
    <w:uiPriority w:val="99"/>
    <w:qFormat/>
    <w:pPr>
      <w:keepNext/>
      <w:jc w:val="center"/>
      <w:outlineLvl w:val="5"/>
    </w:pPr>
    <w:rPr>
      <w:rFonts w:ascii="Arial" w:hAnsi="Arial" w:cs="Arial"/>
      <w:b/>
      <w:bCs/>
      <w:sz w:val="28"/>
      <w:szCs w:val="28"/>
    </w:rPr>
  </w:style>
  <w:style w:type="paragraph" w:styleId="Ttulo7">
    <w:name w:val="heading 7"/>
    <w:basedOn w:val="Normal"/>
    <w:next w:val="Normal"/>
    <w:link w:val="Ttulo7Char"/>
    <w:uiPriority w:val="99"/>
    <w:qFormat/>
    <w:pPr>
      <w:keepNext/>
      <w:jc w:val="center"/>
      <w:outlineLvl w:val="6"/>
    </w:pPr>
    <w:rPr>
      <w:b/>
      <w:bCs/>
      <w:sz w:val="20"/>
      <w:szCs w:val="20"/>
    </w:rPr>
  </w:style>
  <w:style w:type="paragraph" w:styleId="Ttulo8">
    <w:name w:val="heading 8"/>
    <w:basedOn w:val="Normal"/>
    <w:next w:val="Normal"/>
    <w:link w:val="Ttulo8Char"/>
    <w:uiPriority w:val="99"/>
    <w:qFormat/>
    <w:pPr>
      <w:keepNext/>
      <w:jc w:val="center"/>
      <w:outlineLvl w:val="7"/>
    </w:pPr>
    <w:rPr>
      <w:b/>
      <w:bCs/>
      <w:sz w:val="16"/>
      <w:szCs w:val="16"/>
    </w:rPr>
  </w:style>
  <w:style w:type="paragraph" w:styleId="Ttulo9">
    <w:name w:val="heading 9"/>
    <w:basedOn w:val="Normal"/>
    <w:next w:val="Normal"/>
    <w:link w:val="Ttulo9Char"/>
    <w:uiPriority w:val="99"/>
    <w:qFormat/>
    <w:pPr>
      <w:keepNext/>
      <w:jc w:val="center"/>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2">
    <w:name w:val="toc 2"/>
    <w:basedOn w:val="Normal"/>
    <w:next w:val="Normal"/>
    <w:uiPriority w:val="39"/>
    <w:qFormat/>
    <w:rPr>
      <w:szCs w:val="20"/>
    </w:rPr>
  </w:style>
  <w:style w:type="paragraph" w:styleId="Sumrio9">
    <w:name w:val="toc 9"/>
    <w:basedOn w:val="Normal"/>
    <w:next w:val="Normal"/>
    <w:uiPriority w:val="99"/>
    <w:semiHidden/>
    <w:qFormat/>
    <w:pPr>
      <w:ind w:left="1920"/>
    </w:pPr>
    <w:rPr>
      <w:rFonts w:ascii="Calibri" w:hAnsi="Calibri"/>
      <w:sz w:val="18"/>
      <w:szCs w:val="18"/>
    </w:rPr>
  </w:style>
  <w:style w:type="paragraph" w:styleId="Corpodetexto">
    <w:name w:val="Body Text"/>
    <w:basedOn w:val="Normal"/>
    <w:link w:val="CorpodetextoChar"/>
    <w:uiPriority w:val="99"/>
    <w:qFormat/>
    <w:pPr>
      <w:spacing w:line="480" w:lineRule="auto"/>
      <w:jc w:val="both"/>
    </w:pPr>
  </w:style>
  <w:style w:type="paragraph" w:styleId="Sumrio6">
    <w:name w:val="toc 6"/>
    <w:basedOn w:val="Normal"/>
    <w:next w:val="Normal"/>
    <w:uiPriority w:val="99"/>
    <w:semiHidden/>
    <w:qFormat/>
    <w:pPr>
      <w:ind w:left="1200"/>
    </w:pPr>
    <w:rPr>
      <w:rFonts w:ascii="Calibri" w:hAnsi="Calibri"/>
      <w:sz w:val="18"/>
      <w:szCs w:val="18"/>
    </w:rPr>
  </w:style>
  <w:style w:type="paragraph" w:styleId="Textodecomentrio">
    <w:name w:val="annotation text"/>
    <w:basedOn w:val="Normal"/>
    <w:link w:val="TextodecomentrioChar"/>
    <w:semiHidden/>
    <w:qFormat/>
    <w:rPr>
      <w:sz w:val="20"/>
      <w:szCs w:val="20"/>
    </w:rPr>
  </w:style>
  <w:style w:type="paragraph" w:styleId="Sumrio5">
    <w:name w:val="toc 5"/>
    <w:basedOn w:val="Normal"/>
    <w:next w:val="Normal"/>
    <w:uiPriority w:val="99"/>
    <w:semiHidden/>
    <w:qFormat/>
    <w:pPr>
      <w:ind w:left="960"/>
    </w:pPr>
    <w:rPr>
      <w:rFonts w:ascii="Calibri" w:hAnsi="Calibri"/>
      <w:sz w:val="18"/>
      <w:szCs w:val="18"/>
    </w:rPr>
  </w:style>
  <w:style w:type="paragraph" w:styleId="Recuodecorpodetexto2">
    <w:name w:val="Body Text Indent 2"/>
    <w:basedOn w:val="Normal"/>
    <w:link w:val="Recuodecorpodetexto2Char"/>
    <w:uiPriority w:val="99"/>
    <w:semiHidden/>
    <w:qFormat/>
    <w:pPr>
      <w:spacing w:line="480" w:lineRule="auto"/>
      <w:ind w:firstLine="709"/>
      <w:jc w:val="both"/>
    </w:pPr>
  </w:style>
  <w:style w:type="paragraph" w:styleId="ndicedeilustraes">
    <w:name w:val="table of figures"/>
    <w:basedOn w:val="Normal"/>
    <w:next w:val="Normal"/>
    <w:uiPriority w:val="99"/>
    <w:qFormat/>
    <w:pPr>
      <w:ind w:left="480" w:hanging="480"/>
    </w:pPr>
  </w:style>
  <w:style w:type="paragraph" w:styleId="Ttulo">
    <w:name w:val="Title"/>
    <w:basedOn w:val="Normal"/>
    <w:link w:val="TtuloChar"/>
    <w:uiPriority w:val="99"/>
    <w:qFormat/>
    <w:pPr>
      <w:jc w:val="center"/>
    </w:pPr>
    <w:rPr>
      <w:b/>
      <w:bCs/>
      <w:sz w:val="52"/>
      <w:szCs w:val="52"/>
    </w:rPr>
  </w:style>
  <w:style w:type="paragraph" w:styleId="NormalWeb">
    <w:name w:val="Normal (Web)"/>
    <w:basedOn w:val="Normal"/>
    <w:uiPriority w:val="99"/>
    <w:qFormat/>
    <w:pPr>
      <w:widowControl w:val="0"/>
      <w:spacing w:before="100" w:after="100"/>
    </w:pPr>
    <w:rPr>
      <w:rFonts w:ascii="Arial Unicode MS" w:eastAsia="Arial Unicode MS" w:cs="Arial Unicode MS"/>
      <w:color w:val="FFFF00"/>
    </w:rPr>
  </w:style>
  <w:style w:type="paragraph" w:styleId="Sumrio4">
    <w:name w:val="toc 4"/>
    <w:basedOn w:val="Normal"/>
    <w:next w:val="Normal"/>
    <w:uiPriority w:val="99"/>
    <w:semiHidden/>
    <w:qFormat/>
    <w:pPr>
      <w:ind w:left="720"/>
    </w:pPr>
    <w:rPr>
      <w:rFonts w:ascii="Calibri" w:hAnsi="Calibri"/>
      <w:sz w:val="18"/>
      <w:szCs w:val="18"/>
    </w:rPr>
  </w:style>
  <w:style w:type="paragraph" w:styleId="Sumrio8">
    <w:name w:val="toc 8"/>
    <w:basedOn w:val="Normal"/>
    <w:next w:val="Normal"/>
    <w:uiPriority w:val="99"/>
    <w:semiHidden/>
    <w:qFormat/>
    <w:pPr>
      <w:ind w:left="1680"/>
    </w:pPr>
    <w:rPr>
      <w:rFonts w:ascii="Calibri" w:hAnsi="Calibri"/>
      <w:sz w:val="18"/>
      <w:szCs w:val="18"/>
    </w:rPr>
  </w:style>
  <w:style w:type="paragraph" w:styleId="Corpodetexto3">
    <w:name w:val="Body Text 3"/>
    <w:basedOn w:val="Normal"/>
    <w:link w:val="Corpodetexto3Char"/>
    <w:uiPriority w:val="99"/>
    <w:semiHidden/>
    <w:qFormat/>
    <w:pPr>
      <w:jc w:val="center"/>
    </w:pPr>
    <w:rPr>
      <w:b/>
      <w:bCs/>
      <w:sz w:val="22"/>
      <w:szCs w:val="22"/>
    </w:rPr>
  </w:style>
  <w:style w:type="paragraph" w:styleId="Corpodetexto2">
    <w:name w:val="Body Text 2"/>
    <w:basedOn w:val="Normal"/>
    <w:link w:val="Corpodetexto2Char"/>
    <w:uiPriority w:val="99"/>
    <w:semiHidden/>
    <w:qFormat/>
    <w:pPr>
      <w:spacing w:before="240" w:after="60"/>
      <w:jc w:val="both"/>
    </w:pPr>
    <w:rPr>
      <w:b/>
      <w:bCs/>
    </w:rPr>
  </w:style>
  <w:style w:type="paragraph" w:styleId="Cabealho">
    <w:name w:val="header"/>
    <w:basedOn w:val="Normal"/>
    <w:link w:val="CabealhoChar"/>
    <w:uiPriority w:val="99"/>
    <w:qFormat/>
    <w:pPr>
      <w:tabs>
        <w:tab w:val="center" w:pos="4419"/>
        <w:tab w:val="right" w:pos="8838"/>
      </w:tabs>
    </w:pPr>
  </w:style>
  <w:style w:type="paragraph" w:styleId="Assuntodocomentrio">
    <w:name w:val="annotation subject"/>
    <w:basedOn w:val="Textodecomentrio"/>
    <w:next w:val="Textodecomentrio"/>
    <w:link w:val="AssuntodocomentrioChar"/>
    <w:uiPriority w:val="99"/>
    <w:semiHidden/>
    <w:unhideWhenUsed/>
    <w:qFormat/>
    <w:rPr>
      <w:b/>
      <w:bCs/>
    </w:rPr>
  </w:style>
  <w:style w:type="paragraph" w:styleId="Rodap">
    <w:name w:val="footer"/>
    <w:basedOn w:val="Normal"/>
    <w:link w:val="RodapChar"/>
    <w:uiPriority w:val="99"/>
    <w:qFormat/>
    <w:pPr>
      <w:tabs>
        <w:tab w:val="center" w:pos="4419"/>
        <w:tab w:val="right" w:pos="8838"/>
      </w:tabs>
    </w:pPr>
  </w:style>
  <w:style w:type="paragraph" w:styleId="Legenda">
    <w:name w:val="caption"/>
    <w:basedOn w:val="Normal"/>
    <w:next w:val="Normal"/>
    <w:uiPriority w:val="99"/>
    <w:qFormat/>
    <w:pPr>
      <w:spacing w:before="120" w:after="120"/>
    </w:pPr>
    <w:rPr>
      <w:b/>
      <w:bCs/>
      <w:sz w:val="20"/>
      <w:szCs w:val="20"/>
    </w:rPr>
  </w:style>
  <w:style w:type="paragraph" w:styleId="Sumrio7">
    <w:name w:val="toc 7"/>
    <w:basedOn w:val="Normal"/>
    <w:next w:val="Normal"/>
    <w:uiPriority w:val="99"/>
    <w:semiHidden/>
    <w:qFormat/>
    <w:pPr>
      <w:ind w:left="1440"/>
    </w:pPr>
    <w:rPr>
      <w:rFonts w:ascii="Calibri" w:hAnsi="Calibri"/>
      <w:sz w:val="18"/>
      <w:szCs w:val="18"/>
    </w:rPr>
  </w:style>
  <w:style w:type="paragraph" w:styleId="Recuodecorpodetexto3">
    <w:name w:val="Body Text Indent 3"/>
    <w:basedOn w:val="Normal"/>
    <w:link w:val="Recuodecorpodetexto3Char"/>
    <w:uiPriority w:val="99"/>
    <w:semiHidden/>
    <w:qFormat/>
    <w:pPr>
      <w:spacing w:line="480" w:lineRule="auto"/>
      <w:ind w:firstLine="360"/>
    </w:pPr>
  </w:style>
  <w:style w:type="paragraph" w:styleId="Sumrio3">
    <w:name w:val="toc 3"/>
    <w:basedOn w:val="Normal"/>
    <w:next w:val="Normal"/>
    <w:uiPriority w:val="39"/>
    <w:qFormat/>
    <w:pPr>
      <w:ind w:left="480"/>
    </w:pPr>
    <w:rPr>
      <w:i/>
      <w:iCs/>
      <w:szCs w:val="20"/>
    </w:rPr>
  </w:style>
  <w:style w:type="paragraph" w:styleId="Textodebalo">
    <w:name w:val="Balloon Text"/>
    <w:basedOn w:val="Normal"/>
    <w:link w:val="TextodebaloChar"/>
    <w:uiPriority w:val="99"/>
    <w:semiHidden/>
    <w:qFormat/>
    <w:rPr>
      <w:rFonts w:ascii="Tahoma" w:hAnsi="Tahoma" w:cs="Tahoma"/>
      <w:sz w:val="16"/>
      <w:szCs w:val="16"/>
    </w:rPr>
  </w:style>
  <w:style w:type="paragraph" w:styleId="Textodenotaderodap">
    <w:name w:val="footnote text"/>
    <w:basedOn w:val="Normal"/>
    <w:link w:val="TextodenotaderodapChar"/>
    <w:semiHidden/>
    <w:qFormat/>
    <w:rPr>
      <w:sz w:val="20"/>
      <w:szCs w:val="20"/>
    </w:rPr>
  </w:style>
  <w:style w:type="paragraph" w:styleId="Sumrio1">
    <w:name w:val="toc 1"/>
    <w:basedOn w:val="Normal"/>
    <w:next w:val="Normal"/>
    <w:uiPriority w:val="39"/>
    <w:qFormat/>
    <w:pPr>
      <w:spacing w:before="120" w:line="360" w:lineRule="auto"/>
      <w:ind w:left="0"/>
    </w:pPr>
    <w:rPr>
      <w:b/>
      <w:bCs/>
      <w:szCs w:val="20"/>
    </w:rPr>
  </w:style>
  <w:style w:type="paragraph" w:styleId="Recuodecorpodetexto">
    <w:name w:val="Body Text Indent"/>
    <w:basedOn w:val="Normal"/>
    <w:link w:val="RecuodecorpodetextoChar"/>
    <w:uiPriority w:val="99"/>
    <w:qFormat/>
    <w:pPr>
      <w:spacing w:line="480" w:lineRule="auto"/>
      <w:ind w:firstLine="720"/>
      <w:jc w:val="both"/>
    </w:pPr>
  </w:style>
  <w:style w:type="character" w:styleId="Forte">
    <w:name w:val="Strong"/>
    <w:uiPriority w:val="99"/>
    <w:qFormat/>
    <w:rPr>
      <w:b/>
      <w:bCs/>
    </w:rPr>
  </w:style>
  <w:style w:type="character" w:styleId="Refdecomentrio">
    <w:name w:val="annotation reference"/>
    <w:semiHidden/>
    <w:qFormat/>
    <w:rPr>
      <w:sz w:val="16"/>
      <w:szCs w:val="16"/>
    </w:rPr>
  </w:style>
  <w:style w:type="character" w:styleId="HiperlinkVisitado">
    <w:name w:val="FollowedHyperlink"/>
    <w:uiPriority w:val="99"/>
    <w:semiHidden/>
    <w:qFormat/>
    <w:rPr>
      <w:color w:val="800080"/>
      <w:u w:val="single"/>
    </w:rPr>
  </w:style>
  <w:style w:type="character" w:styleId="nfase">
    <w:name w:val="Emphasis"/>
    <w:uiPriority w:val="99"/>
    <w:qFormat/>
    <w:rPr>
      <w:b/>
      <w:bCs/>
    </w:rPr>
  </w:style>
  <w:style w:type="character" w:styleId="Nmerodelinha">
    <w:name w:val="line number"/>
    <w:basedOn w:val="Fontepargpadro"/>
    <w:uiPriority w:val="99"/>
    <w:semiHidden/>
    <w:qFormat/>
  </w:style>
  <w:style w:type="character" w:styleId="Refdenotaderodap">
    <w:name w:val="footnote reference"/>
    <w:uiPriority w:val="99"/>
    <w:semiHidden/>
    <w:qFormat/>
    <w:rPr>
      <w:vertAlign w:val="superscript"/>
    </w:rPr>
  </w:style>
  <w:style w:type="character" w:styleId="Hyperlink">
    <w:name w:val="Hyperlink"/>
    <w:uiPriority w:val="99"/>
    <w:qFormat/>
    <w:rPr>
      <w:color w:val="0000FF"/>
      <w:u w:val="single"/>
    </w:rPr>
  </w:style>
  <w:style w:type="character" w:styleId="Nmerodepgina">
    <w:name w:val="page number"/>
    <w:basedOn w:val="Fontepargpadro"/>
    <w:uiPriority w:val="99"/>
    <w:qFormat/>
  </w:style>
  <w:style w:type="table" w:styleId="Tabelacomgrade">
    <w:name w:val="Table Grid"/>
    <w:basedOn w:val="Tabelanormal"/>
    <w:uiPriority w:val="99"/>
    <w:qFormat/>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1Char">
    <w:name w:val="Título 1 Char"/>
    <w:link w:val="Ttulo1"/>
    <w:uiPriority w:val="99"/>
    <w:qFormat/>
    <w:rPr>
      <w:b/>
      <w:bCs/>
      <w:caps/>
      <w:color w:val="000000"/>
      <w:sz w:val="24"/>
      <w:szCs w:val="24"/>
    </w:rPr>
  </w:style>
  <w:style w:type="character" w:customStyle="1" w:styleId="Ttulo2Char">
    <w:name w:val="Título 2 Char"/>
    <w:link w:val="Ttulo2"/>
    <w:uiPriority w:val="99"/>
    <w:qFormat/>
    <w:rPr>
      <w:rFonts w:eastAsia="Arial Unicode MS"/>
      <w:b/>
      <w:bCs/>
      <w:color w:val="000000"/>
      <w:sz w:val="28"/>
      <w:szCs w:val="28"/>
    </w:rPr>
  </w:style>
  <w:style w:type="character" w:customStyle="1" w:styleId="Ttulo3Char">
    <w:name w:val="Título 3 Char"/>
    <w:link w:val="Ttulo3"/>
    <w:uiPriority w:val="99"/>
    <w:qFormat/>
    <w:rPr>
      <w:b/>
      <w:bCs/>
      <w:color w:val="000000"/>
      <w:sz w:val="26"/>
      <w:szCs w:val="26"/>
    </w:rPr>
  </w:style>
  <w:style w:type="character" w:customStyle="1" w:styleId="Ttulo4Char">
    <w:name w:val="Título 4 Char"/>
    <w:link w:val="Ttulo4"/>
    <w:uiPriority w:val="99"/>
    <w:semiHidden/>
    <w:qFormat/>
    <w:rPr>
      <w:rFonts w:ascii="Calibri" w:hAnsi="Calibri" w:cs="Calibri"/>
      <w:b/>
      <w:bCs/>
      <w:sz w:val="28"/>
      <w:szCs w:val="28"/>
      <w:lang w:val="pt-BR" w:eastAsia="pt-BR"/>
    </w:rPr>
  </w:style>
  <w:style w:type="character" w:customStyle="1" w:styleId="Ttulo5Char">
    <w:name w:val="Título 5 Char"/>
    <w:link w:val="Ttulo5"/>
    <w:uiPriority w:val="99"/>
    <w:semiHidden/>
    <w:qFormat/>
    <w:rPr>
      <w:rFonts w:ascii="Calibri" w:hAnsi="Calibri" w:cs="Calibri"/>
      <w:b/>
      <w:bCs/>
      <w:i/>
      <w:iCs/>
      <w:sz w:val="26"/>
      <w:szCs w:val="26"/>
      <w:lang w:val="pt-BR" w:eastAsia="pt-BR"/>
    </w:rPr>
  </w:style>
  <w:style w:type="character" w:customStyle="1" w:styleId="Ttulo6Char">
    <w:name w:val="Título 6 Char"/>
    <w:link w:val="Ttulo6"/>
    <w:uiPriority w:val="99"/>
    <w:semiHidden/>
    <w:qFormat/>
    <w:rPr>
      <w:rFonts w:ascii="Calibri" w:hAnsi="Calibri" w:cs="Calibri"/>
      <w:b/>
      <w:bCs/>
      <w:lang w:val="pt-BR" w:eastAsia="pt-BR"/>
    </w:rPr>
  </w:style>
  <w:style w:type="character" w:customStyle="1" w:styleId="Ttulo7Char">
    <w:name w:val="Título 7 Char"/>
    <w:link w:val="Ttulo7"/>
    <w:uiPriority w:val="99"/>
    <w:semiHidden/>
    <w:qFormat/>
    <w:rPr>
      <w:rFonts w:ascii="Calibri" w:hAnsi="Calibri" w:cs="Calibri"/>
      <w:sz w:val="24"/>
      <w:szCs w:val="24"/>
      <w:lang w:val="pt-BR" w:eastAsia="pt-BR"/>
    </w:rPr>
  </w:style>
  <w:style w:type="character" w:customStyle="1" w:styleId="Ttulo8Char">
    <w:name w:val="Título 8 Char"/>
    <w:link w:val="Ttulo8"/>
    <w:uiPriority w:val="99"/>
    <w:semiHidden/>
    <w:qFormat/>
    <w:rPr>
      <w:rFonts w:ascii="Calibri" w:hAnsi="Calibri" w:cs="Calibri"/>
      <w:i/>
      <w:iCs/>
      <w:sz w:val="24"/>
      <w:szCs w:val="24"/>
      <w:lang w:val="pt-BR" w:eastAsia="pt-BR"/>
    </w:rPr>
  </w:style>
  <w:style w:type="character" w:customStyle="1" w:styleId="Ttulo9Char">
    <w:name w:val="Título 9 Char"/>
    <w:link w:val="Ttulo9"/>
    <w:uiPriority w:val="99"/>
    <w:semiHidden/>
    <w:qFormat/>
    <w:rPr>
      <w:rFonts w:ascii="Cambria" w:hAnsi="Cambria" w:cs="Cambria"/>
      <w:lang w:val="pt-BR" w:eastAsia="pt-BR"/>
    </w:rPr>
  </w:style>
  <w:style w:type="character" w:customStyle="1" w:styleId="CorpodetextoChar">
    <w:name w:val="Corpo de texto Char"/>
    <w:link w:val="Corpodetexto"/>
    <w:uiPriority w:val="99"/>
    <w:qFormat/>
    <w:rPr>
      <w:sz w:val="24"/>
      <w:szCs w:val="24"/>
    </w:rPr>
  </w:style>
  <w:style w:type="character" w:customStyle="1" w:styleId="CabealhoChar">
    <w:name w:val="Cabeçalho Char"/>
    <w:link w:val="Cabealho"/>
    <w:uiPriority w:val="99"/>
    <w:qFormat/>
    <w:rPr>
      <w:sz w:val="24"/>
      <w:szCs w:val="24"/>
    </w:rPr>
  </w:style>
  <w:style w:type="character" w:customStyle="1" w:styleId="RecuodecorpodetextoChar">
    <w:name w:val="Recuo de corpo de texto Char"/>
    <w:link w:val="Recuodecorpodetexto"/>
    <w:uiPriority w:val="99"/>
    <w:qFormat/>
    <w:rPr>
      <w:sz w:val="24"/>
      <w:szCs w:val="24"/>
    </w:rPr>
  </w:style>
  <w:style w:type="character" w:customStyle="1" w:styleId="Recuodecorpodetexto2Char">
    <w:name w:val="Recuo de corpo de texto 2 Char"/>
    <w:link w:val="Recuodecorpodetexto2"/>
    <w:uiPriority w:val="99"/>
    <w:semiHidden/>
    <w:qFormat/>
    <w:rPr>
      <w:sz w:val="24"/>
      <w:szCs w:val="24"/>
      <w:lang w:val="pt-BR" w:eastAsia="pt-BR"/>
    </w:rPr>
  </w:style>
  <w:style w:type="character" w:customStyle="1" w:styleId="TtuloChar">
    <w:name w:val="Título Char"/>
    <w:link w:val="Ttulo"/>
    <w:uiPriority w:val="99"/>
    <w:qFormat/>
    <w:rPr>
      <w:b/>
      <w:bCs/>
      <w:sz w:val="52"/>
      <w:szCs w:val="52"/>
    </w:rPr>
  </w:style>
  <w:style w:type="character" w:customStyle="1" w:styleId="Recuodecorpodetexto3Char">
    <w:name w:val="Recuo de corpo de texto 3 Char"/>
    <w:link w:val="Recuodecorpodetexto3"/>
    <w:uiPriority w:val="99"/>
    <w:semiHidden/>
    <w:qFormat/>
    <w:rPr>
      <w:sz w:val="24"/>
      <w:szCs w:val="24"/>
    </w:rPr>
  </w:style>
  <w:style w:type="character" w:customStyle="1" w:styleId="TextodenotaderodapChar">
    <w:name w:val="Texto de nota de rodapé Char"/>
    <w:basedOn w:val="Fontepargpadro"/>
    <w:link w:val="Textodenotaderodap"/>
    <w:semiHidden/>
    <w:qFormat/>
  </w:style>
  <w:style w:type="character" w:customStyle="1" w:styleId="RodapChar">
    <w:name w:val="Rodapé Char"/>
    <w:link w:val="Rodap"/>
    <w:uiPriority w:val="99"/>
    <w:semiHidden/>
    <w:qFormat/>
    <w:rPr>
      <w:sz w:val="24"/>
      <w:szCs w:val="24"/>
    </w:rPr>
  </w:style>
  <w:style w:type="character" w:customStyle="1" w:styleId="TextodecomentrioChar">
    <w:name w:val="Texto de comentário Char"/>
    <w:link w:val="Textodecomentrio"/>
    <w:semiHidden/>
    <w:qFormat/>
    <w:rPr>
      <w:sz w:val="20"/>
      <w:szCs w:val="20"/>
      <w:lang w:val="pt-BR" w:eastAsia="pt-BR"/>
    </w:rPr>
  </w:style>
  <w:style w:type="character" w:customStyle="1" w:styleId="Corpodetexto3Char">
    <w:name w:val="Corpo de texto 3 Char"/>
    <w:link w:val="Corpodetexto3"/>
    <w:uiPriority w:val="99"/>
    <w:semiHidden/>
    <w:qFormat/>
    <w:rPr>
      <w:b/>
      <w:bCs/>
      <w:sz w:val="22"/>
      <w:szCs w:val="22"/>
    </w:rPr>
  </w:style>
  <w:style w:type="character" w:customStyle="1" w:styleId="Corpodetexto2Char">
    <w:name w:val="Corpo de texto 2 Char"/>
    <w:link w:val="Corpodetexto2"/>
    <w:uiPriority w:val="99"/>
    <w:semiHidden/>
    <w:qFormat/>
    <w:rPr>
      <w:sz w:val="24"/>
      <w:szCs w:val="24"/>
      <w:lang w:val="pt-BR" w:eastAsia="pt-BR"/>
    </w:rPr>
  </w:style>
  <w:style w:type="paragraph" w:customStyle="1" w:styleId="Classif">
    <w:name w:val="Classif"/>
    <w:uiPriority w:val="99"/>
    <w:qFormat/>
    <w:pPr>
      <w:ind w:left="288"/>
      <w:jc w:val="center"/>
    </w:pPr>
    <w:rPr>
      <w:rFonts w:eastAsia="Times New Roman"/>
    </w:rPr>
  </w:style>
  <w:style w:type="paragraph" w:customStyle="1" w:styleId="DatReg">
    <w:name w:val="DatReg"/>
    <w:qFormat/>
    <w:pPr>
      <w:ind w:left="288"/>
      <w:jc w:val="center"/>
    </w:pPr>
    <w:rPr>
      <w:rFonts w:eastAsia="Times New Roman"/>
    </w:rPr>
  </w:style>
  <w:style w:type="paragraph" w:customStyle="1" w:styleId="NroReg">
    <w:name w:val="NroReg"/>
    <w:uiPriority w:val="99"/>
    <w:qFormat/>
    <w:pPr>
      <w:ind w:left="288"/>
      <w:jc w:val="center"/>
    </w:pPr>
    <w:rPr>
      <w:rFonts w:eastAsia="Times New Roman"/>
      <w:sz w:val="18"/>
      <w:szCs w:val="18"/>
    </w:rPr>
  </w:style>
  <w:style w:type="paragraph" w:customStyle="1" w:styleId="Paginacao">
    <w:name w:val="Paginacao"/>
    <w:uiPriority w:val="99"/>
    <w:qFormat/>
    <w:pPr>
      <w:ind w:left="288"/>
      <w:jc w:val="center"/>
    </w:pPr>
    <w:rPr>
      <w:rFonts w:eastAsia="Times New Roman"/>
    </w:rPr>
  </w:style>
  <w:style w:type="paragraph" w:customStyle="1" w:styleId="TituloTese">
    <w:name w:val="TituloTese"/>
    <w:uiPriority w:val="99"/>
    <w:qFormat/>
    <w:pPr>
      <w:ind w:left="288"/>
      <w:jc w:val="both"/>
    </w:pPr>
    <w:rPr>
      <w:rFonts w:eastAsia="Times New Roman"/>
    </w:rPr>
  </w:style>
  <w:style w:type="paragraph" w:customStyle="1" w:styleId="Autor">
    <w:name w:val="Autor"/>
    <w:uiPriority w:val="99"/>
    <w:qFormat/>
    <w:pPr>
      <w:ind w:left="288"/>
      <w:jc w:val="both"/>
    </w:pPr>
    <w:rPr>
      <w:rFonts w:eastAsia="Times New Roman"/>
      <w:b/>
      <w:bCs/>
    </w:rPr>
  </w:style>
  <w:style w:type="paragraph" w:customStyle="1" w:styleId="Instituicao">
    <w:name w:val="Instituicao"/>
    <w:uiPriority w:val="99"/>
    <w:qFormat/>
    <w:pPr>
      <w:ind w:left="288"/>
      <w:jc w:val="both"/>
    </w:pPr>
    <w:rPr>
      <w:rFonts w:eastAsia="Times New Roman"/>
    </w:rPr>
  </w:style>
  <w:style w:type="paragraph" w:customStyle="1" w:styleId="Palchavsug">
    <w:name w:val="Palchavsug"/>
    <w:uiPriority w:val="99"/>
    <w:qFormat/>
    <w:pPr>
      <w:ind w:left="288"/>
      <w:jc w:val="both"/>
    </w:pPr>
    <w:rPr>
      <w:rFonts w:eastAsia="Times New Roman"/>
    </w:rPr>
  </w:style>
  <w:style w:type="paragraph" w:customStyle="1" w:styleId="Apresent">
    <w:name w:val="Apresent"/>
    <w:uiPriority w:val="99"/>
    <w:qFormat/>
    <w:pPr>
      <w:ind w:left="288"/>
      <w:jc w:val="both"/>
    </w:pPr>
    <w:rPr>
      <w:rFonts w:eastAsia="Times New Roman"/>
    </w:rPr>
  </w:style>
  <w:style w:type="paragraph" w:customStyle="1" w:styleId="Resumo">
    <w:name w:val="Resumo"/>
    <w:uiPriority w:val="99"/>
    <w:qFormat/>
    <w:pPr>
      <w:ind w:left="288"/>
      <w:jc w:val="both"/>
    </w:pPr>
    <w:rPr>
      <w:rFonts w:eastAsia="Times New Roman"/>
    </w:rPr>
  </w:style>
  <w:style w:type="character" w:customStyle="1" w:styleId="TextodebaloChar">
    <w:name w:val="Texto de balão Char"/>
    <w:link w:val="Textodebalo"/>
    <w:uiPriority w:val="99"/>
    <w:semiHidden/>
    <w:qFormat/>
    <w:rPr>
      <w:rFonts w:ascii="Tahoma" w:hAnsi="Tahoma" w:cs="Tahoma"/>
      <w:sz w:val="16"/>
      <w:szCs w:val="16"/>
    </w:rPr>
  </w:style>
  <w:style w:type="paragraph" w:customStyle="1" w:styleId="Reviso1">
    <w:name w:val="Revisão1"/>
    <w:hidden/>
    <w:uiPriority w:val="99"/>
    <w:semiHidden/>
    <w:qFormat/>
    <w:pPr>
      <w:ind w:left="288"/>
    </w:pPr>
    <w:rPr>
      <w:rFonts w:eastAsia="Times New Roman"/>
      <w:sz w:val="24"/>
      <w:szCs w:val="24"/>
    </w:rPr>
  </w:style>
  <w:style w:type="paragraph" w:customStyle="1" w:styleId="Pa8">
    <w:name w:val="Pa8"/>
    <w:basedOn w:val="Normal"/>
    <w:next w:val="Normal"/>
    <w:uiPriority w:val="99"/>
    <w:qFormat/>
    <w:pPr>
      <w:autoSpaceDE w:val="0"/>
      <w:autoSpaceDN w:val="0"/>
      <w:adjustRightInd w:val="0"/>
      <w:spacing w:line="211" w:lineRule="atLeast"/>
    </w:pPr>
    <w:rPr>
      <w:rFonts w:ascii="Times" w:hAnsi="Times" w:cs="Times"/>
    </w:rPr>
  </w:style>
  <w:style w:type="paragraph" w:customStyle="1" w:styleId="Default">
    <w:name w:val="Default"/>
    <w:uiPriority w:val="99"/>
    <w:qFormat/>
    <w:pPr>
      <w:autoSpaceDE w:val="0"/>
      <w:autoSpaceDN w:val="0"/>
      <w:adjustRightInd w:val="0"/>
      <w:ind w:left="288"/>
    </w:pPr>
    <w:rPr>
      <w:rFonts w:ascii="Times" w:eastAsia="Times New Roman" w:hAnsi="Times" w:cs="Times"/>
      <w:color w:val="000000"/>
      <w:sz w:val="24"/>
      <w:szCs w:val="24"/>
    </w:rPr>
  </w:style>
  <w:style w:type="paragraph" w:customStyle="1" w:styleId="Pa11">
    <w:name w:val="Pa11"/>
    <w:basedOn w:val="Default"/>
    <w:next w:val="Default"/>
    <w:uiPriority w:val="99"/>
    <w:qFormat/>
    <w:pPr>
      <w:spacing w:line="231" w:lineRule="atLeast"/>
    </w:pPr>
    <w:rPr>
      <w:rFonts w:ascii="Helvetica" w:hAnsi="Helvetica" w:cs="Helvetica"/>
      <w:color w:val="auto"/>
    </w:rPr>
  </w:style>
  <w:style w:type="paragraph" w:customStyle="1" w:styleId="Pa3">
    <w:name w:val="Pa3"/>
    <w:basedOn w:val="Default"/>
    <w:next w:val="Default"/>
    <w:uiPriority w:val="99"/>
    <w:qFormat/>
    <w:pPr>
      <w:spacing w:line="211" w:lineRule="atLeast"/>
    </w:pPr>
    <w:rPr>
      <w:rFonts w:ascii="Palatino Linotype" w:hAnsi="Palatino Linotype" w:cs="Palatino Linotype"/>
      <w:color w:val="auto"/>
    </w:rPr>
  </w:style>
  <w:style w:type="paragraph" w:customStyle="1" w:styleId="Pa10">
    <w:name w:val="Pa10"/>
    <w:basedOn w:val="Default"/>
    <w:next w:val="Default"/>
    <w:uiPriority w:val="99"/>
    <w:qFormat/>
    <w:pPr>
      <w:spacing w:line="211" w:lineRule="atLeast"/>
    </w:pPr>
    <w:rPr>
      <w:rFonts w:ascii="Palatino Linotype" w:hAnsi="Palatino Linotype" w:cs="Palatino Linotype"/>
      <w:color w:val="auto"/>
    </w:rPr>
  </w:style>
  <w:style w:type="paragraph" w:styleId="PargrafodaLista">
    <w:name w:val="List Paragraph"/>
    <w:basedOn w:val="Normal"/>
    <w:uiPriority w:val="99"/>
    <w:qFormat/>
    <w:pPr>
      <w:ind w:left="720"/>
      <w:contextualSpacing/>
    </w:pPr>
  </w:style>
  <w:style w:type="character" w:customStyle="1" w:styleId="Fotnotsreferens">
    <w:name w:val="Fotnotsreferens"/>
    <w:uiPriority w:val="99"/>
    <w:qFormat/>
    <w:rPr>
      <w:color w:val="000000"/>
    </w:rPr>
  </w:style>
  <w:style w:type="character" w:customStyle="1" w:styleId="gt-icon-text1">
    <w:name w:val="gt-icon-text1"/>
    <w:basedOn w:val="Fontepargpadro"/>
    <w:uiPriority w:val="99"/>
    <w:qFormat/>
  </w:style>
  <w:style w:type="paragraph" w:customStyle="1" w:styleId="tituazul">
    <w:name w:val="titu_azul"/>
    <w:basedOn w:val="Normal"/>
    <w:uiPriority w:val="99"/>
    <w:qFormat/>
    <w:pPr>
      <w:spacing w:before="100" w:beforeAutospacing="1" w:after="100" w:afterAutospacing="1"/>
    </w:pPr>
    <w:rPr>
      <w:rFonts w:ascii="Arial" w:hAnsi="Arial" w:cs="Arial"/>
      <w:b/>
      <w:bCs/>
      <w:color w:val="2F2677"/>
      <w:sz w:val="12"/>
      <w:szCs w:val="12"/>
    </w:rPr>
  </w:style>
  <w:style w:type="paragraph" w:customStyle="1" w:styleId="Partesuperior-zdoformulrio1">
    <w:name w:val="Parte superior-z do formulário1"/>
    <w:basedOn w:val="Normal"/>
    <w:next w:val="Normal"/>
    <w:link w:val="Partesuperior-zdoformulrioChar"/>
    <w:uiPriority w:val="99"/>
    <w:semiHidden/>
    <w:qFormat/>
    <w:pPr>
      <w:pBdr>
        <w:bottom w:val="single" w:sz="6" w:space="1" w:color="auto"/>
      </w:pBdr>
      <w:jc w:val="center"/>
    </w:pPr>
    <w:rPr>
      <w:rFonts w:ascii="Arial" w:hAnsi="Arial" w:cs="Arial"/>
      <w:vanish/>
      <w:sz w:val="16"/>
      <w:szCs w:val="16"/>
    </w:rPr>
  </w:style>
  <w:style w:type="character" w:customStyle="1" w:styleId="Partesuperior-zdoformulrioChar">
    <w:name w:val="Parte superior-z do formulário Char"/>
    <w:link w:val="Partesuperior-zdoformulrio1"/>
    <w:uiPriority w:val="99"/>
    <w:semiHidden/>
    <w:qFormat/>
    <w:rPr>
      <w:rFonts w:ascii="Arial" w:hAnsi="Arial" w:cs="Arial"/>
      <w:vanish/>
      <w:sz w:val="16"/>
      <w:szCs w:val="16"/>
    </w:rPr>
  </w:style>
  <w:style w:type="paragraph" w:customStyle="1" w:styleId="Parteinferiordoformulrio1">
    <w:name w:val="Parte inferior do formulário1"/>
    <w:basedOn w:val="Normal"/>
    <w:next w:val="Normal"/>
    <w:link w:val="ParteinferiordoformulrioChar"/>
    <w:uiPriority w:val="99"/>
    <w:semiHidden/>
    <w:qFormat/>
    <w:pPr>
      <w:pBdr>
        <w:top w:val="single" w:sz="6" w:space="1" w:color="auto"/>
      </w:pBdr>
      <w:jc w:val="center"/>
    </w:pPr>
    <w:rPr>
      <w:rFonts w:ascii="Arial" w:hAnsi="Arial" w:cs="Arial"/>
      <w:vanish/>
      <w:sz w:val="16"/>
      <w:szCs w:val="16"/>
    </w:rPr>
  </w:style>
  <w:style w:type="character" w:customStyle="1" w:styleId="ParteinferiordoformulrioChar">
    <w:name w:val="Parte inferior do formulário Char"/>
    <w:link w:val="Parteinferiordoformulrio1"/>
    <w:uiPriority w:val="99"/>
    <w:semiHidden/>
    <w:qFormat/>
    <w:rPr>
      <w:rFonts w:ascii="Arial" w:hAnsi="Arial" w:cs="Arial"/>
      <w:vanish/>
      <w:sz w:val="16"/>
      <w:szCs w:val="16"/>
    </w:rPr>
  </w:style>
  <w:style w:type="character" w:customStyle="1" w:styleId="A2">
    <w:name w:val="A2"/>
    <w:uiPriority w:val="99"/>
    <w:qFormat/>
    <w:rPr>
      <w:b/>
      <w:bCs/>
      <w:color w:val="000000"/>
      <w:sz w:val="11"/>
      <w:szCs w:val="11"/>
    </w:rPr>
  </w:style>
  <w:style w:type="character" w:customStyle="1" w:styleId="A9">
    <w:name w:val="A9"/>
    <w:uiPriority w:val="99"/>
    <w:qFormat/>
    <w:rPr>
      <w:color w:val="000000"/>
      <w:sz w:val="18"/>
      <w:szCs w:val="18"/>
    </w:rPr>
  </w:style>
  <w:style w:type="paragraph" w:customStyle="1" w:styleId="Pa0">
    <w:name w:val="Pa0"/>
    <w:basedOn w:val="Default"/>
    <w:next w:val="Default"/>
    <w:uiPriority w:val="99"/>
    <w:qFormat/>
    <w:pPr>
      <w:spacing w:line="281" w:lineRule="atLeast"/>
    </w:pPr>
    <w:rPr>
      <w:rFonts w:ascii="Helvetica" w:hAnsi="Helvetica" w:cs="Helvetica"/>
      <w:color w:val="auto"/>
    </w:rPr>
  </w:style>
  <w:style w:type="character" w:customStyle="1" w:styleId="longtext">
    <w:name w:val="long_text"/>
    <w:basedOn w:val="Fontepargpadro"/>
    <w:uiPriority w:val="99"/>
    <w:qFormat/>
  </w:style>
  <w:style w:type="paragraph" w:customStyle="1" w:styleId="CorpodeTexto0">
    <w:name w:val="Corpo de Texto"/>
    <w:basedOn w:val="Normal"/>
    <w:uiPriority w:val="99"/>
    <w:semiHidden/>
    <w:qFormat/>
    <w:pPr>
      <w:spacing w:line="360" w:lineRule="auto"/>
      <w:jc w:val="both"/>
    </w:pPr>
    <w:rPr>
      <w:rFonts w:ascii="Arial" w:eastAsia="MS Mincho" w:hAnsi="Arial" w:cs="Arial"/>
      <w:sz w:val="20"/>
      <w:szCs w:val="20"/>
    </w:rPr>
  </w:style>
  <w:style w:type="character" w:customStyle="1" w:styleId="fontstyle01">
    <w:name w:val="fontstyle01"/>
    <w:basedOn w:val="Fontepargpadro"/>
    <w:qFormat/>
    <w:rPr>
      <w:rFonts w:ascii="TimesNewRoman" w:hAnsi="TimesNewRoman" w:hint="default"/>
      <w:color w:val="000000"/>
      <w:sz w:val="30"/>
      <w:szCs w:val="30"/>
    </w:rPr>
  </w:style>
  <w:style w:type="character" w:customStyle="1" w:styleId="fontstyle21">
    <w:name w:val="fontstyle21"/>
    <w:basedOn w:val="Fontepargpadro"/>
    <w:qFormat/>
    <w:rPr>
      <w:rFonts w:ascii="TimesNewRoman" w:hAnsi="TimesNewRoman" w:hint="default"/>
      <w:i/>
      <w:iCs/>
      <w:color w:val="000000"/>
      <w:sz w:val="30"/>
      <w:szCs w:val="30"/>
    </w:rPr>
  </w:style>
  <w:style w:type="character" w:customStyle="1" w:styleId="fontstyle31">
    <w:name w:val="fontstyle31"/>
    <w:basedOn w:val="Fontepargpadro"/>
    <w:qFormat/>
    <w:rPr>
      <w:rFonts w:ascii="TimesNewRoman" w:hAnsi="TimesNewRoman" w:hint="default"/>
      <w:b/>
      <w:bCs/>
      <w:color w:val="000000"/>
      <w:sz w:val="30"/>
      <w:szCs w:val="30"/>
    </w:rPr>
  </w:style>
  <w:style w:type="character" w:customStyle="1" w:styleId="AssuntodocomentrioChar">
    <w:name w:val="Assunto do comentário Char"/>
    <w:basedOn w:val="TextodecomentrioChar"/>
    <w:link w:val="Assuntodocomentrio"/>
    <w:uiPriority w:val="99"/>
    <w:semiHidden/>
    <w:qFormat/>
    <w:rPr>
      <w:b/>
      <w:bCs/>
      <w:sz w:val="20"/>
      <w:szCs w:val="2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header" Target="header3.xml"/><Relationship Id="rId24"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package" Target="embeddings/Microsoft_Excel_Worksheet1.xlsx"/><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s://pt.wikipedia.org/wiki/Hypertext_Markup_Language" TargetMode="External"/><Relationship Id="rId14" Type="http://schemas.openxmlformats.org/officeDocument/2006/relationships/header" Target="header5.xml"/><Relationship Id="rId22" Type="http://schemas.openxmlformats.org/officeDocument/2006/relationships/image" Target="media/image3.jpeg"/><Relationship Id="rId27" Type="http://schemas.openxmlformats.org/officeDocument/2006/relationships/hyperlink" Target="https://en.wikipedia.org/wiki/Kent_Beck"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package" Target="embeddings/Microsoft_Excel_Worksheet.xlsx"/><Relationship Id="rId3" Type="http://schemas.openxmlformats.org/officeDocument/2006/relationships/numbering" Target="numbering.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1.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4.jpeg"/><Relationship Id="rId28" Type="http://schemas.openxmlformats.org/officeDocument/2006/relationships/hyperlink" Target="https://en.wikipedia.org/wiki/Erich_Gamma"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3.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em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emf"/><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CBBD63-2A26-4CE1-BEF9-53FA644F1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145</Pages>
  <Words>25132</Words>
  <Characters>135718</Characters>
  <Application>Microsoft Office Word</Application>
  <DocSecurity>0</DocSecurity>
  <Lines>1130</Lines>
  <Paragraphs>321</Paragraphs>
  <ScaleCrop>false</ScaleCrop>
  <HeadingPairs>
    <vt:vector size="2" baseType="variant">
      <vt:variant>
        <vt:lpstr>Título</vt:lpstr>
      </vt:variant>
      <vt:variant>
        <vt:i4>1</vt:i4>
      </vt:variant>
    </vt:vector>
  </HeadingPairs>
  <TitlesOfParts>
    <vt:vector size="1" baseType="lpstr">
      <vt:lpstr>Tese Doutorado Qualificação Reinaldo 18/06/2010</vt:lpstr>
    </vt:vector>
  </TitlesOfParts>
  <Company>Hewlett-Packard</Company>
  <LinksUpToDate>false</LinksUpToDate>
  <CharactersWithSpaces>160529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 Doutorado Qualificação Reinaldo 18/06/2010</dc:title>
  <dc:subject>SCM</dc:subject>
  <dc:creator>Reinaldo Fagundes dos Santos</dc:creator>
  <cp:lastModifiedBy>JORGE TODOE MATSUSHIMA</cp:lastModifiedBy>
  <cp:revision>7</cp:revision>
  <cp:lastPrinted>2018-11-01T00:23:00Z</cp:lastPrinted>
  <dcterms:created xsi:type="dcterms:W3CDTF">2018-12-01T13:44:00Z</dcterms:created>
  <dcterms:modified xsi:type="dcterms:W3CDTF">2018-12-01T17:18:00Z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