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 xml:space="preserve">Orientador: </w:t>
      </w:r>
      <w:r>
        <w:rPr>
          <w:b/>
          <w:lang w:val="pt-BR"/>
        </w:rPr>
        <w:t>Me</w:t>
      </w:r>
      <w:r>
        <w:rPr>
          <w:b/>
        </w:rPr>
        <w:t>. 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rPr>
                  </w:pPr>
                  <w:r>
                    <w:rPr>
                      <w:color w:val="00B050"/>
                    </w:rPr>
                    <w:t>999f</w:t>
                  </w:r>
                  <w:r>
                    <w:t>. (número total de folhas do TG)</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 II. Título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rPr>
        <w:t>Sistema Logístico de Distribuição de Produtos.</w:t>
      </w:r>
      <w:r>
        <w:rPr>
          <w:b/>
          <w:bCs/>
          <w:color w:val="000000" w:themeColor="text1"/>
          <w:szCs w:val="20"/>
        </w:rPr>
        <w:t xml:space="preserve"> </w:t>
      </w:r>
      <w:r>
        <w:rPr>
          <w:bCs/>
          <w:color w:val="000000" w:themeColor="text1"/>
          <w:szCs w:val="20"/>
        </w:rPr>
        <w:t>2018</w:t>
      </w:r>
      <w:r>
        <w:rPr>
          <w:color w:val="000000" w:themeColor="text1"/>
          <w:szCs w:val="20"/>
        </w:rPr>
        <w:t xml:space="preserve">. 999f.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CellMar>
            <w:top w:w="0" w:type="dxa"/>
            <w:left w:w="108" w:type="dxa"/>
            <w:bottom w:w="0" w:type="dxa"/>
            <w:right w:w="108" w:type="dxa"/>
          </w:tblCellMar>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Me. Lucas Gonçalves Nadalete -  Fatec SJC</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jc w:val="center"/>
        <w:rPr>
          <w:color w:val="00B050"/>
        </w:rP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r>
        <w:t>Dedicatória (opcional)</w:t>
      </w:r>
    </w:p>
    <w:p/>
    <w:p/>
    <w:p/>
    <w:p/>
    <w:p/>
    <w:p/>
    <w:p/>
    <w:p/>
    <w:p/>
    <w:p/>
    <w:p/>
    <w:p/>
    <w:p/>
    <w:p/>
    <w:p/>
    <w:p/>
    <w:p/>
    <w:p/>
    <w:p/>
    <w:p/>
    <w:p/>
    <w:p/>
    <w:p/>
    <w:p/>
    <w:p/>
    <w:p/>
    <w:p/>
    <w:p/>
    <w:p/>
    <w:p/>
    <w:p/>
    <w:p/>
    <w:p/>
    <w:p/>
    <w:p/>
    <w:p/>
    <w:p/>
    <w:p/>
    <w:p/>
    <w:p/>
    <w:p/>
    <w:p/>
    <w:p>
      <w:pPr>
        <w:spacing w:line="360" w:lineRule="auto"/>
        <w:ind w:left="4536"/>
        <w:jc w:val="both"/>
      </w:pPr>
      <w:r>
        <w:t>O autor oferece a obra (elemento sem título e sem indicativo numérico), ou presta homenagem a alguém, de forma clara e breve em folha única.</w:t>
      </w:r>
    </w:p>
    <w:p>
      <w:pPr>
        <w:spacing w:line="360" w:lineRule="auto"/>
        <w:ind w:left="4536"/>
        <w:jc w:val="both"/>
      </w:pPr>
    </w:p>
    <w:p>
      <w:pPr>
        <w:jc w:val="center"/>
        <w:rPr>
          <w:b/>
          <w:sz w:val="28"/>
        </w:rPr>
      </w:pPr>
      <w:r>
        <w:rPr>
          <w:b/>
          <w:sz w:val="28"/>
        </w:rPr>
        <w:t>AGRADECIMENTOS</w:t>
      </w:r>
    </w:p>
    <w:p>
      <w:pPr>
        <w:jc w:val="center"/>
      </w:pPr>
    </w:p>
    <w:p/>
    <w:p/>
    <w:p>
      <w:pPr>
        <w:spacing w:line="360" w:lineRule="auto"/>
        <w:ind w:firstLine="709"/>
        <w:jc w:val="both"/>
      </w:pPr>
      <w:r>
        <w:t>Na página de agradecimentos o autor dirige palavras de reconhecimento àqueles que contribuíram para a elaboração do trabalho. O conteúdo não deve ultrapassar uma página e por isso, é necessário que ele seja sucinto e objetivo.</w:t>
      </w:r>
    </w:p>
    <w:p>
      <w:pPr>
        <w:spacing w:line="360" w:lineRule="auto"/>
        <w:ind w:firstLine="709"/>
        <w:jc w:val="both"/>
      </w:pPr>
      <w:r>
        <w:t>O texto deve ser escrito em Times New Roman, Tamanho 12, Alinhamento Justificado, Espaçamento entre linhas de 1,5 linhas e com recuo de parágrafo de 1,25 cm.</w:t>
      </w:r>
    </w:p>
    <w:p>
      <w:pPr>
        <w:ind w:left="0"/>
      </w:pPr>
      <w:r>
        <w:br w:type="page"/>
      </w:r>
    </w:p>
    <w:p>
      <w:r>
        <w:t>Epígrafe (opcional)</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“É citada uma sentença escolhida pelo autor (elemento sem título e sem indicativo numérico), que deve guardar coerência com o tema abordado na obra.”</w:t>
      </w:r>
    </w:p>
    <w:p>
      <w:pPr>
        <w:spacing w:line="360" w:lineRule="auto"/>
        <w:ind w:left="4536"/>
        <w:jc w:val="right"/>
      </w:pPr>
      <w:r>
        <w:t>Nome do autor</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pPr>
      <w:r>
        <w:t xml:space="preserve">Apresentação concisa dos pontos relevantes do documento deve ser exposta no resumo. No presente caso o resumo será informativo, assim deverá ressaltar o objetivo, a metodologia, os resultados e as conclusões do documento. A ordem desses itens depende do tratamento que cada item recebe no documento original. O resumo deve ser composto por uma sequência de frases concisas, afirmativas e não em enumeração de tópicos. Deve ser escrita em parágrafo único e espaçamento de 1,5 linhas. A primeira frase deve ser significativa, explicando o tema principal do documento. Deve-se usar o verbo na voz ativa e na terceira pessoa do singular. Quanto a sua extensão, o resumo deve possuir de 150 a 500 palavras. </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jc w:val="center"/>
        <w:rPr>
          <w:b/>
          <w:bCs/>
          <w:caps/>
          <w:sz w:val="28"/>
          <w:szCs w:val="28"/>
        </w:rPr>
      </w:pPr>
    </w:p>
    <w:p>
      <w:pPr>
        <w:pStyle w:val="96"/>
        <w:rPr>
          <w:rFonts w:ascii="Times New Roman" w:hAnsi="Times New Roman" w:cs="Times New Roman"/>
          <w:color w:val="888888"/>
        </w:rPr>
      </w:pPr>
      <w:r>
        <w:rPr>
          <w:rFonts w:ascii="Times New Roman" w:hAnsi="Times New Roman" w:cs="Times New Roman"/>
          <w:sz w:val="24"/>
          <w:szCs w:val="24"/>
        </w:rPr>
        <w:t xml:space="preserve">O abstract é o resumo da obra em língua estrangeira, que basicamente segue o mesmo conceito e as mesmas regras que o texto em português. Recomenda-se que para o texto do abstract o autor traduza a versão do resumo em português e faça, se necessário, os ajustes referentes à conversão dos idiomas. É importante observar que o título e texto </w:t>
      </w:r>
      <w:r>
        <w:rPr>
          <w:rFonts w:ascii="Times New Roman" w:hAnsi="Times New Roman" w:cs="Times New Roman"/>
          <w:sz w:val="24"/>
          <w:szCs w:val="24"/>
          <w:u w:val="single"/>
        </w:rPr>
        <w:t>NÃO DEVEM</w:t>
      </w:r>
      <w:r>
        <w:rPr>
          <w:rFonts w:ascii="Times New Roman" w:hAnsi="Times New Roman" w:cs="Times New Roman"/>
          <w:sz w:val="24"/>
          <w:szCs w:val="24"/>
        </w:rPr>
        <w:t xml:space="preserve"> estar em itálico.</w:t>
      </w:r>
    </w:p>
    <w:p>
      <w:pPr>
        <w:spacing w:line="480" w:lineRule="auto"/>
        <w:ind w:firstLine="708"/>
        <w:jc w:val="both"/>
        <w:rPr>
          <w:lang w:eastAsia="en-US"/>
        </w:rPr>
      </w:pPr>
    </w:p>
    <w:p>
      <w:pPr>
        <w:pStyle w:val="13"/>
      </w:pPr>
      <w:r>
        <w:rPr>
          <w:b/>
          <w:bCs/>
        </w:rPr>
        <w:t>Keywords</w:t>
      </w:r>
      <w:r>
        <w:t>: Recomenda-se que o autor traduza para o inglês as Palavras-Chave em português e faça, se necessário, os ajustes referentes à conversão dos idiomas.</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pos="7600"/>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_Toc23618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 xml:space="preserve"> </w:t>
      </w:r>
      <w:r>
        <w:rPr>
          <w:lang w:val="pt-BR"/>
        </w:rPr>
        <w:tab/>
      </w:r>
      <w:r>
        <w:rPr>
          <w:lang w:val="pt-BR"/>
        </w:rPr>
        <w:t xml:space="preserve"> </w:t>
      </w:r>
      <w:r>
        <w:t>Fonte: M</w:t>
      </w:r>
      <w:r>
        <w:rPr>
          <w:lang w:val="pt-BR"/>
        </w:rPr>
        <w:t>achline (2011)</w:t>
      </w:r>
      <w:r>
        <w:tab/>
      </w:r>
      <w:r>
        <w:fldChar w:fldCharType="begin"/>
      </w:r>
      <w:r>
        <w:instrText xml:space="preserve"> PAGEREF _Toc23618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_Toc16856 </w:instrText>
      </w:r>
      <w:r>
        <w:rPr>
          <w:bCs/>
          <w:szCs w:val="28"/>
        </w:rPr>
        <w:fldChar w:fldCharType="separate"/>
      </w:r>
      <w:r>
        <w:rPr>
          <w:szCs w:val="24"/>
        </w:rPr>
        <w:t xml:space="preserve">Figura </w:t>
      </w:r>
      <w:r>
        <w:t xml:space="preserve">2 </w:t>
      </w:r>
      <w:r>
        <w:rPr>
          <w:szCs w:val="24"/>
          <w:lang w:val="pt-BR"/>
        </w:rPr>
        <w:t>.</w:t>
      </w:r>
      <w:r>
        <w:rPr>
          <w:szCs w:val="24"/>
        </w:rPr>
        <w:t xml:space="preserve"> Era da Logística Empresarial</w:t>
      </w:r>
      <w:r>
        <w:tab/>
      </w:r>
      <w:r>
        <w:fldChar w:fldCharType="begin"/>
      </w:r>
      <w:r>
        <w:instrText xml:space="preserve"> PAGEREF _Toc16856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_Toc13169 </w:instrText>
      </w:r>
      <w:r>
        <w:rPr>
          <w:bCs/>
          <w:szCs w:val="28"/>
        </w:rPr>
        <w:fldChar w:fldCharType="separate"/>
      </w:r>
      <w:r>
        <w:rPr>
          <w:szCs w:val="24"/>
        </w:rPr>
        <w:t xml:space="preserve">Figura </w:t>
      </w:r>
      <w:r>
        <w:t xml:space="preserve">3 </w:t>
      </w:r>
      <w:r>
        <w:rPr>
          <w:szCs w:val="24"/>
          <w:lang w:val="pt-BR"/>
        </w:rPr>
        <w:t>.</w:t>
      </w:r>
      <w:r>
        <w:rPr>
          <w:szCs w:val="24"/>
        </w:rPr>
        <w:t xml:space="preserve"> Era da Cadeia de Suprimentos</w:t>
      </w:r>
      <w:r>
        <w:tab/>
      </w:r>
      <w:r>
        <w:fldChar w:fldCharType="begin"/>
      </w:r>
      <w:r>
        <w:instrText xml:space="preserve"> PAGEREF _Toc13169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_Toc29258 </w:instrText>
      </w:r>
      <w:r>
        <w:rPr>
          <w:bCs/>
          <w:szCs w:val="28"/>
        </w:rPr>
        <w:fldChar w:fldCharType="separate"/>
      </w:r>
      <w:r>
        <w:rPr>
          <w:szCs w:val="24"/>
        </w:rPr>
        <w:t xml:space="preserve">Figura </w:t>
      </w:r>
      <w:r>
        <w:t xml:space="preserve">4 </w:t>
      </w:r>
      <w:r>
        <w:rPr>
          <w:szCs w:val="24"/>
          <w:lang w:val="pt-BR"/>
        </w:rPr>
        <w:t>.</w:t>
      </w:r>
      <w:r>
        <w:rPr>
          <w:szCs w:val="24"/>
        </w:rPr>
        <w:t xml:space="preserve"> Era das redes de Suprimentos</w:t>
      </w:r>
      <w:r>
        <w:tab/>
      </w:r>
      <w:r>
        <w:fldChar w:fldCharType="begin"/>
      </w:r>
      <w:r>
        <w:instrText xml:space="preserve"> PAGEREF _Toc29258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_Toc1663 </w:instrText>
      </w:r>
      <w:r>
        <w:rPr>
          <w:bCs/>
          <w:szCs w:val="28"/>
        </w:rPr>
        <w:fldChar w:fldCharType="separate"/>
      </w:r>
      <w:r>
        <w:rPr>
          <w:szCs w:val="24"/>
        </w:rPr>
        <w:t xml:space="preserve">Figura </w:t>
      </w:r>
      <w:r>
        <w:t xml:space="preserve">5 </w:t>
      </w:r>
      <w:r>
        <w:rPr>
          <w:szCs w:val="24"/>
          <w:lang w:val="pt-BR"/>
        </w:rPr>
        <w:t>.</w:t>
      </w:r>
      <w:r>
        <w:rPr>
          <w:szCs w:val="24"/>
        </w:rPr>
        <w:t xml:space="preserve"> Participação do Modal Rodoviário nas Empresas</w:t>
      </w:r>
      <w:r>
        <w:tab/>
      </w:r>
      <w:r>
        <w:fldChar w:fldCharType="begin"/>
      </w:r>
      <w:r>
        <w:instrText xml:space="preserve"> PAGEREF _Toc1663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_Toc32322 </w:instrText>
      </w:r>
      <w:r>
        <w:rPr>
          <w:bCs/>
          <w:szCs w:val="28"/>
        </w:rPr>
        <w:fldChar w:fldCharType="separate"/>
      </w:r>
      <w:r>
        <w:rPr>
          <w:szCs w:val="24"/>
        </w:rPr>
        <w:t xml:space="preserve">Figura </w:t>
      </w:r>
      <w:r>
        <w:t xml:space="preserve">6 </w:t>
      </w:r>
      <w:r>
        <w:rPr>
          <w:szCs w:val="24"/>
          <w:lang w:val="pt-BR"/>
        </w:rPr>
        <w:t>.</w:t>
      </w:r>
      <w:r>
        <w:rPr>
          <w:szCs w:val="24"/>
        </w:rPr>
        <w:t xml:space="preserve"> Distribuição dos Custos Logísticos nas Empresas</w:t>
      </w:r>
      <w:r>
        <w:tab/>
      </w:r>
      <w:r>
        <w:fldChar w:fldCharType="begin"/>
      </w:r>
      <w:r>
        <w:instrText xml:space="preserve"> PAGEREF _Toc32322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_Toc26508 </w:instrText>
      </w:r>
      <w:r>
        <w:rPr>
          <w:bCs/>
          <w:szCs w:val="28"/>
        </w:rPr>
        <w:fldChar w:fldCharType="separate"/>
      </w:r>
      <w:r>
        <w:rPr>
          <w:szCs w:val="24"/>
        </w:rPr>
        <w:t xml:space="preserve">Figura </w:t>
      </w:r>
      <w:r>
        <w:t xml:space="preserve">7 </w:t>
      </w:r>
      <w:r>
        <w:rPr>
          <w:szCs w:val="24"/>
          <w:lang w:val="pt-BR"/>
        </w:rPr>
        <w:t>.</w:t>
      </w:r>
      <w:r>
        <w:rPr>
          <w:szCs w:val="24"/>
        </w:rPr>
        <w:t xml:space="preserve"> Grau de Priorização das Empresas na Redução de Custos logísticos</w:t>
      </w:r>
      <w:r>
        <w:tab/>
      </w:r>
      <w:r>
        <w:fldChar w:fldCharType="begin"/>
      </w:r>
      <w:r>
        <w:instrText xml:space="preserve"> PAGEREF _Toc26508 </w:instrText>
      </w:r>
      <w:r>
        <w:fldChar w:fldCharType="separate"/>
      </w:r>
      <w:r>
        <w:t>22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_Toc24703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Arquitetura da Solução - BackEnd</w:t>
      </w:r>
      <w:r>
        <w:tab/>
      </w:r>
      <w:r>
        <w:fldChar w:fldCharType="begin"/>
      </w:r>
      <w:r>
        <w:instrText xml:space="preserve"> PAGEREF _Toc24703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_Toc15332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Arquitetura da Solução: FrontEnd</w:t>
      </w:r>
      <w:r>
        <w:tab/>
      </w:r>
      <w:r>
        <w:fldChar w:fldCharType="begin"/>
      </w:r>
      <w:r>
        <w:instrText xml:space="preserve"> PAGEREF _Toc15332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_Toc25174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Arquitetura da Solução: BackEnd</w:t>
      </w:r>
      <w:r>
        <w:tab/>
      </w:r>
      <w:r>
        <w:fldChar w:fldCharType="begin"/>
      </w:r>
      <w:r>
        <w:instrText xml:space="preserve"> PAGEREF _Toc25174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_Toc7717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Arquitetura da Solução: Implantação de Projeto</w:t>
      </w:r>
      <w:r>
        <w:tab/>
      </w:r>
      <w:r>
        <w:fldChar w:fldCharType="begin"/>
      </w:r>
      <w:r>
        <w:instrText xml:space="preserve"> PAGEREF _Toc7717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_Toc12023 </w:instrText>
      </w:r>
      <w:r>
        <w:rPr>
          <w:bCs/>
          <w:szCs w:val="28"/>
        </w:rPr>
        <w:fldChar w:fldCharType="separate"/>
      </w:r>
      <w:r>
        <w:rPr>
          <w:bCs/>
          <w:szCs w:val="24"/>
        </w:rPr>
        <w:t xml:space="preserve">Figura </w:t>
      </w:r>
      <w:r>
        <w:t xml:space="preserve">12 </w:t>
      </w:r>
      <w:r>
        <w:rPr>
          <w:bCs/>
          <w:szCs w:val="24"/>
          <w:lang w:val="pt-BR"/>
        </w:rPr>
        <w:t>.</w:t>
      </w:r>
      <w:r>
        <w:rPr>
          <w:bCs/>
          <w:szCs w:val="24"/>
        </w:rPr>
        <w:t xml:space="preserve"> </w:t>
      </w:r>
      <w:r>
        <w:rPr>
          <w:bCs/>
          <w:szCs w:val="24"/>
          <w:lang w:val="pt-BR"/>
        </w:rPr>
        <w:t>Diagrama de Componentes</w:t>
      </w:r>
      <w:r>
        <w:tab/>
      </w:r>
      <w:r>
        <w:fldChar w:fldCharType="begin"/>
      </w:r>
      <w:r>
        <w:instrText xml:space="preserve"> PAGEREF _Toc12023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_Toc11173 </w:instrText>
      </w:r>
      <w:r>
        <w:rPr>
          <w:bCs/>
          <w:szCs w:val="28"/>
        </w:rPr>
        <w:fldChar w:fldCharType="separate"/>
      </w:r>
      <w:r>
        <w:rPr>
          <w:bCs/>
          <w:szCs w:val="24"/>
        </w:rPr>
        <w:t xml:space="preserve">Figura </w:t>
      </w:r>
      <w:r>
        <w:t xml:space="preserve">13 </w:t>
      </w:r>
      <w:r>
        <w:rPr>
          <w:bCs/>
          <w:szCs w:val="24"/>
          <w:lang w:val="pt-BR"/>
        </w:rPr>
        <w:t>.</w:t>
      </w:r>
      <w:r>
        <w:rPr>
          <w:bCs/>
          <w:szCs w:val="24"/>
        </w:rPr>
        <w:t xml:space="preserve"> </w:t>
      </w:r>
      <w:r>
        <w:rPr>
          <w:bCs/>
          <w:szCs w:val="24"/>
          <w:lang w:val="pt-BR"/>
        </w:rPr>
        <w:t>Diagrama de Classes: Ceps</w:t>
      </w:r>
      <w:r>
        <w:tab/>
      </w:r>
      <w:r>
        <w:fldChar w:fldCharType="begin"/>
      </w:r>
      <w:r>
        <w:instrText xml:space="preserve"> PAGEREF _Toc11173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_Toc11250 </w:instrText>
      </w:r>
      <w:r>
        <w:rPr>
          <w:bCs/>
          <w:szCs w:val="28"/>
        </w:rPr>
        <w:fldChar w:fldCharType="separate"/>
      </w:r>
      <w:r>
        <w:rPr>
          <w:bCs/>
          <w:szCs w:val="24"/>
        </w:rPr>
        <w:t xml:space="preserve">Figura </w:t>
      </w:r>
      <w:r>
        <w:t xml:space="preserve">14 </w:t>
      </w:r>
      <w:r>
        <w:rPr>
          <w:bCs/>
          <w:szCs w:val="24"/>
          <w:lang w:val="pt-BR"/>
        </w:rPr>
        <w:t>.</w:t>
      </w:r>
      <w:r>
        <w:rPr>
          <w:bCs/>
          <w:szCs w:val="24"/>
        </w:rPr>
        <w:t xml:space="preserve"> </w:t>
      </w:r>
      <w:r>
        <w:rPr>
          <w:bCs/>
          <w:szCs w:val="24"/>
          <w:lang w:val="pt-BR"/>
        </w:rPr>
        <w:t>Diagrama de Classes: Consulta Ceps</w:t>
      </w:r>
      <w:r>
        <w:tab/>
      </w:r>
      <w:r>
        <w:fldChar w:fldCharType="begin"/>
      </w:r>
      <w:r>
        <w:instrText xml:space="preserve"> PAGEREF _Toc11250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_Toc16654 </w:instrText>
      </w:r>
      <w:r>
        <w:rPr>
          <w:bCs/>
          <w:szCs w:val="28"/>
        </w:rPr>
        <w:fldChar w:fldCharType="separate"/>
      </w:r>
      <w:r>
        <w:rPr>
          <w:bCs/>
          <w:szCs w:val="24"/>
        </w:rPr>
        <w:t xml:space="preserve">Figura </w:t>
      </w:r>
      <w:r>
        <w:t xml:space="preserve">15 </w:t>
      </w:r>
      <w:r>
        <w:rPr>
          <w:bCs/>
          <w:szCs w:val="24"/>
          <w:lang w:val="pt-BR"/>
        </w:rPr>
        <w:t>.</w:t>
      </w:r>
      <w:r>
        <w:rPr>
          <w:bCs/>
          <w:szCs w:val="24"/>
        </w:rPr>
        <w:t xml:space="preserve"> </w:t>
      </w:r>
      <w:r>
        <w:rPr>
          <w:bCs/>
          <w:szCs w:val="24"/>
          <w:lang w:val="pt-BR"/>
        </w:rPr>
        <w:t>Diagrama de Classes: Pessoa</w:t>
      </w:r>
      <w:r>
        <w:tab/>
      </w:r>
      <w:r>
        <w:fldChar w:fldCharType="begin"/>
      </w:r>
      <w:r>
        <w:instrText xml:space="preserve"> PAGEREF _Toc16654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_Toc15098 </w:instrText>
      </w:r>
      <w:r>
        <w:rPr>
          <w:bCs/>
          <w:szCs w:val="28"/>
        </w:rPr>
        <w:fldChar w:fldCharType="separate"/>
      </w:r>
      <w:r>
        <w:rPr>
          <w:bCs/>
          <w:szCs w:val="24"/>
        </w:rPr>
        <w:t xml:space="preserve">Figura </w:t>
      </w:r>
      <w:r>
        <w:t xml:space="preserve">16 </w:t>
      </w:r>
      <w:r>
        <w:rPr>
          <w:bCs/>
          <w:szCs w:val="24"/>
          <w:lang w:val="pt-BR"/>
        </w:rPr>
        <w:t>.</w:t>
      </w:r>
      <w:r>
        <w:rPr>
          <w:bCs/>
          <w:szCs w:val="24"/>
        </w:rPr>
        <w:t xml:space="preserve"> </w:t>
      </w:r>
      <w:r>
        <w:rPr>
          <w:bCs/>
          <w:szCs w:val="24"/>
          <w:lang w:val="pt-BR"/>
        </w:rPr>
        <w:t>Diagrama de Classes: Rota</w:t>
      </w:r>
      <w:r>
        <w:tab/>
      </w:r>
      <w:r>
        <w:fldChar w:fldCharType="begin"/>
      </w:r>
      <w:r>
        <w:instrText xml:space="preserve"> PAGEREF _Toc15098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_Toc27211 </w:instrText>
      </w:r>
      <w:r>
        <w:rPr>
          <w:bCs/>
          <w:szCs w:val="28"/>
        </w:rPr>
        <w:fldChar w:fldCharType="separate"/>
      </w:r>
      <w:r>
        <w:rPr>
          <w:bCs/>
          <w:szCs w:val="24"/>
        </w:rPr>
        <w:t xml:space="preserve">Figura </w:t>
      </w:r>
      <w:r>
        <w:t xml:space="preserve">17 </w:t>
      </w:r>
      <w:r>
        <w:rPr>
          <w:bCs/>
          <w:szCs w:val="24"/>
          <w:lang w:val="pt-BR"/>
        </w:rPr>
        <w:t>.</w:t>
      </w:r>
      <w:r>
        <w:rPr>
          <w:bCs/>
          <w:szCs w:val="24"/>
        </w:rPr>
        <w:t xml:space="preserve"> </w:t>
      </w:r>
      <w:r>
        <w:rPr>
          <w:bCs/>
          <w:szCs w:val="24"/>
          <w:lang w:val="pt-BR"/>
        </w:rPr>
        <w:t>Definição de Controlador e URL</w:t>
      </w:r>
      <w:r>
        <w:tab/>
      </w:r>
      <w:r>
        <w:fldChar w:fldCharType="begin"/>
      </w:r>
      <w:r>
        <w:instrText xml:space="preserve"> PAGEREF _Toc27211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_Toc18664 </w:instrText>
      </w:r>
      <w:r>
        <w:rPr>
          <w:bCs/>
          <w:szCs w:val="28"/>
        </w:rPr>
        <w:fldChar w:fldCharType="separate"/>
      </w:r>
      <w:r>
        <w:rPr>
          <w:bCs/>
          <w:szCs w:val="24"/>
        </w:rPr>
        <w:t xml:space="preserve">Figura </w:t>
      </w:r>
      <w:r>
        <w:t xml:space="preserve">18 </w:t>
      </w:r>
      <w:r>
        <w:rPr>
          <w:bCs/>
          <w:szCs w:val="24"/>
          <w:lang w:val="pt-BR"/>
        </w:rPr>
        <w:t>.</w:t>
      </w:r>
      <w:r>
        <w:rPr>
          <w:bCs/>
          <w:szCs w:val="24"/>
        </w:rPr>
        <w:t xml:space="preserve"> </w:t>
      </w:r>
      <w:r>
        <w:rPr>
          <w:bCs/>
          <w:szCs w:val="24"/>
          <w:lang w:val="pt-BR"/>
        </w:rPr>
        <w:t>Definição de Acesso ao Método usando @RequestMapping</w:t>
      </w:r>
      <w:r>
        <w:tab/>
      </w:r>
      <w:r>
        <w:fldChar w:fldCharType="begin"/>
      </w:r>
      <w:r>
        <w:instrText xml:space="preserve"> PAGEREF _Toc18664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_Toc2472 </w:instrText>
      </w:r>
      <w:r>
        <w:rPr>
          <w:bCs/>
          <w:szCs w:val="28"/>
        </w:rPr>
        <w:fldChar w:fldCharType="separate"/>
      </w:r>
      <w:r>
        <w:rPr>
          <w:bCs/>
          <w:szCs w:val="24"/>
        </w:rPr>
        <w:t xml:space="preserve">Figura </w:t>
      </w:r>
      <w:r>
        <w:t xml:space="preserve">19 </w:t>
      </w:r>
      <w:r>
        <w:rPr>
          <w:bCs/>
          <w:szCs w:val="24"/>
          <w:lang w:val="pt-BR"/>
        </w:rPr>
        <w:t>.</w:t>
      </w:r>
      <w:r>
        <w:rPr>
          <w:bCs/>
          <w:szCs w:val="24"/>
        </w:rPr>
        <w:t xml:space="preserve"> </w:t>
      </w:r>
      <w:r>
        <w:rPr>
          <w:bCs/>
          <w:szCs w:val="24"/>
          <w:lang w:val="pt-BR"/>
        </w:rPr>
        <w:t>Definição Injeção de Dependências</w:t>
      </w:r>
      <w:r>
        <w:tab/>
      </w:r>
      <w:r>
        <w:fldChar w:fldCharType="begin"/>
      </w:r>
      <w:r>
        <w:instrText xml:space="preserve"> PAGEREF _Toc2472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_Toc19971 </w:instrText>
      </w:r>
      <w:r>
        <w:rPr>
          <w:bCs/>
          <w:szCs w:val="28"/>
        </w:rPr>
        <w:fldChar w:fldCharType="separate"/>
      </w:r>
      <w:r>
        <w:rPr>
          <w:bCs/>
          <w:szCs w:val="24"/>
        </w:rPr>
        <w:t xml:space="preserve">Figura </w:t>
      </w:r>
      <w:r>
        <w:t xml:space="preserve">20 </w:t>
      </w:r>
      <w:r>
        <w:rPr>
          <w:bCs/>
          <w:szCs w:val="24"/>
          <w:lang w:val="pt-BR"/>
        </w:rPr>
        <w:t>.</w:t>
      </w:r>
      <w:r>
        <w:rPr>
          <w:bCs/>
          <w:szCs w:val="24"/>
        </w:rPr>
        <w:t xml:space="preserve"> </w:t>
      </w:r>
      <w:r>
        <w:rPr>
          <w:bCs/>
          <w:szCs w:val="24"/>
          <w:lang w:val="pt-BR"/>
        </w:rPr>
        <w:t>Definição Injeção de Serviço</w:t>
      </w:r>
      <w:r>
        <w:tab/>
      </w:r>
      <w:r>
        <w:fldChar w:fldCharType="begin"/>
      </w:r>
      <w:r>
        <w:instrText xml:space="preserve"> PAGEREF _Toc19971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_Toc31284 </w:instrText>
      </w:r>
      <w:r>
        <w:rPr>
          <w:bCs/>
          <w:szCs w:val="28"/>
        </w:rPr>
        <w:fldChar w:fldCharType="separate"/>
      </w:r>
      <w:r>
        <w:rPr>
          <w:bCs/>
          <w:szCs w:val="24"/>
        </w:rPr>
        <w:t xml:space="preserve">Figura </w:t>
      </w:r>
      <w:r>
        <w:t xml:space="preserve">21 </w:t>
      </w:r>
      <w:r>
        <w:rPr>
          <w:bCs/>
          <w:szCs w:val="24"/>
          <w:lang w:val="pt-BR"/>
        </w:rPr>
        <w:t>. Fragmento da Classe</w:t>
      </w:r>
      <w:r>
        <w:rPr>
          <w:bCs/>
          <w:szCs w:val="24"/>
        </w:rPr>
        <w:t xml:space="preserve"> </w:t>
      </w:r>
      <w:r>
        <w:rPr>
          <w:bCs/>
          <w:szCs w:val="24"/>
          <w:lang w:val="pt-BR"/>
        </w:rPr>
        <w:t>PessoaService</w:t>
      </w:r>
      <w:r>
        <w:tab/>
      </w:r>
      <w:r>
        <w:fldChar w:fldCharType="begin"/>
      </w:r>
      <w:r>
        <w:instrText xml:space="preserve"> PAGEREF _Toc31284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_Toc9086 </w:instrText>
      </w:r>
      <w:r>
        <w:rPr>
          <w:bCs/>
          <w:szCs w:val="28"/>
        </w:rPr>
        <w:fldChar w:fldCharType="separate"/>
      </w:r>
      <w:r>
        <w:rPr>
          <w:bCs/>
          <w:szCs w:val="24"/>
        </w:rPr>
        <w:t xml:space="preserve">Figura </w:t>
      </w:r>
      <w:r>
        <w:t xml:space="preserve">22 </w:t>
      </w:r>
      <w:r>
        <w:rPr>
          <w:bCs/>
          <w:szCs w:val="24"/>
          <w:lang w:val="pt-BR"/>
        </w:rPr>
        <w:t>.</w:t>
      </w:r>
      <w:r>
        <w:rPr>
          <w:bCs/>
          <w:szCs w:val="24"/>
        </w:rPr>
        <w:t xml:space="preserve"> </w:t>
      </w:r>
      <w:r>
        <w:rPr>
          <w:bCs/>
          <w:szCs w:val="24"/>
          <w:lang w:val="pt-BR"/>
        </w:rPr>
        <w:t>Interface Pessoa Repository</w:t>
      </w:r>
      <w:r>
        <w:tab/>
      </w:r>
      <w:r>
        <w:fldChar w:fldCharType="begin"/>
      </w:r>
      <w:r>
        <w:instrText xml:space="preserve"> PAGEREF _Toc9086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_Toc18001 </w:instrText>
      </w:r>
      <w:r>
        <w:rPr>
          <w:bCs/>
          <w:szCs w:val="28"/>
        </w:rPr>
        <w:fldChar w:fldCharType="separate"/>
      </w:r>
      <w:r>
        <w:rPr>
          <w:bCs/>
          <w:szCs w:val="24"/>
        </w:rPr>
        <w:t xml:space="preserve">Figura </w:t>
      </w:r>
      <w:r>
        <w:t xml:space="preserve">23 </w:t>
      </w:r>
      <w:r>
        <w:rPr>
          <w:bCs/>
          <w:szCs w:val="24"/>
          <w:lang w:val="pt-BR"/>
        </w:rPr>
        <w:t>.</w:t>
      </w:r>
      <w:r>
        <w:rPr>
          <w:bCs/>
          <w:szCs w:val="24"/>
        </w:rPr>
        <w:t xml:space="preserve"> </w:t>
      </w:r>
      <w:r>
        <w:rPr>
          <w:bCs/>
          <w:szCs w:val="24"/>
          <w:lang w:val="pt-BR"/>
        </w:rPr>
        <w:t>Entidade Pessoa</w:t>
      </w:r>
      <w:r>
        <w:tab/>
      </w:r>
      <w:r>
        <w:fldChar w:fldCharType="begin"/>
      </w:r>
      <w:r>
        <w:instrText xml:space="preserve"> PAGEREF _Toc18001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_Toc24881 </w:instrText>
      </w:r>
      <w:r>
        <w:rPr>
          <w:bCs/>
          <w:szCs w:val="28"/>
        </w:rPr>
        <w:fldChar w:fldCharType="separate"/>
      </w:r>
      <w:r>
        <w:rPr>
          <w:bCs/>
          <w:szCs w:val="24"/>
        </w:rPr>
        <w:t xml:space="preserve">Figura </w:t>
      </w:r>
      <w:r>
        <w:t xml:space="preserve">24 </w:t>
      </w:r>
      <w:r>
        <w:rPr>
          <w:bCs/>
          <w:szCs w:val="24"/>
          <w:lang w:val="pt-BR"/>
        </w:rPr>
        <w:t>.</w:t>
      </w:r>
      <w:r>
        <w:rPr>
          <w:bCs/>
          <w:szCs w:val="24"/>
        </w:rPr>
        <w:t xml:space="preserve"> </w:t>
      </w:r>
      <w:r>
        <w:rPr>
          <w:bCs/>
          <w:szCs w:val="24"/>
          <w:lang w:val="pt-BR"/>
        </w:rPr>
        <w:t>Página de Geração de Rotas</w:t>
      </w:r>
      <w:r>
        <w:tab/>
      </w:r>
      <w:r>
        <w:fldChar w:fldCharType="begin"/>
      </w:r>
      <w:r>
        <w:instrText xml:space="preserve"> PAGEREF _Toc24881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_Toc13466 </w:instrText>
      </w:r>
      <w:r>
        <w:rPr>
          <w:bCs/>
          <w:szCs w:val="28"/>
        </w:rPr>
        <w:fldChar w:fldCharType="separate"/>
      </w:r>
      <w:r>
        <w:rPr>
          <w:bCs/>
          <w:szCs w:val="24"/>
        </w:rPr>
        <w:t xml:space="preserve">Figura </w:t>
      </w:r>
      <w:r>
        <w:t xml:space="preserve">25 </w:t>
      </w:r>
      <w:r>
        <w:rPr>
          <w:bCs/>
          <w:szCs w:val="24"/>
          <w:lang w:val="pt-BR"/>
        </w:rPr>
        <w:t>.</w:t>
      </w:r>
      <w:r>
        <w:rPr>
          <w:bCs/>
          <w:szCs w:val="24"/>
        </w:rPr>
        <w:t xml:space="preserve"> </w:t>
      </w:r>
      <w:r>
        <w:rPr>
          <w:bCs/>
          <w:szCs w:val="24"/>
          <w:lang w:val="pt-BR"/>
        </w:rPr>
        <w:t>Cabeçalho da Página de Geração de Rotas</w:t>
      </w:r>
      <w:r>
        <w:tab/>
      </w:r>
      <w:r>
        <w:fldChar w:fldCharType="begin"/>
      </w:r>
      <w:r>
        <w:instrText xml:space="preserve"> PAGEREF _Toc13466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_Toc21975 </w:instrText>
      </w:r>
      <w:r>
        <w:rPr>
          <w:bCs/>
          <w:szCs w:val="28"/>
        </w:rPr>
        <w:fldChar w:fldCharType="separate"/>
      </w:r>
      <w:r>
        <w:rPr>
          <w:bCs/>
          <w:szCs w:val="24"/>
        </w:rPr>
        <w:t xml:space="preserve">Figura </w:t>
      </w:r>
      <w:r>
        <w:t xml:space="preserve">26 </w:t>
      </w:r>
      <w:r>
        <w:rPr>
          <w:bCs/>
          <w:szCs w:val="24"/>
          <w:lang w:val="pt-BR"/>
        </w:rPr>
        <w:t>.</w:t>
      </w:r>
      <w:r>
        <w:rPr>
          <w:bCs/>
          <w:szCs w:val="24"/>
        </w:rPr>
        <w:t xml:space="preserve"> </w:t>
      </w:r>
      <w:r>
        <w:rPr>
          <w:bCs/>
          <w:szCs w:val="24"/>
          <w:lang w:val="pt-BR"/>
        </w:rPr>
        <w:t>Fragmento da Página de Geração de Rotas</w:t>
      </w:r>
      <w:r>
        <w:tab/>
      </w:r>
      <w:r>
        <w:fldChar w:fldCharType="begin"/>
      </w:r>
      <w:r>
        <w:instrText xml:space="preserve"> PAGEREF _Toc21975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_Toc12326 </w:instrText>
      </w:r>
      <w:r>
        <w:rPr>
          <w:bCs/>
          <w:szCs w:val="28"/>
        </w:rPr>
        <w:fldChar w:fldCharType="separate"/>
      </w:r>
      <w:r>
        <w:rPr>
          <w:bCs/>
          <w:szCs w:val="24"/>
        </w:rPr>
        <w:t xml:space="preserve">Figura </w:t>
      </w:r>
      <w:r>
        <w:t xml:space="preserve">27 </w:t>
      </w:r>
      <w:r>
        <w:rPr>
          <w:bCs/>
          <w:szCs w:val="24"/>
          <w:lang w:val="pt-BR"/>
        </w:rPr>
        <w:t>.</w:t>
      </w:r>
      <w:r>
        <w:rPr>
          <w:bCs/>
          <w:szCs w:val="24"/>
        </w:rPr>
        <w:t xml:space="preserve"> </w:t>
      </w:r>
      <w:r>
        <w:rPr>
          <w:bCs/>
          <w:szCs w:val="24"/>
          <w:lang w:val="pt-BR"/>
        </w:rPr>
        <w:t>Fragmento de Código, Controlador Pagina de Geração de Rotas</w:t>
      </w:r>
      <w:r>
        <w:tab/>
      </w:r>
      <w:r>
        <w:fldChar w:fldCharType="begin"/>
      </w:r>
      <w:r>
        <w:instrText xml:space="preserve"> PAGEREF _Toc12326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_Toc12827 </w:instrText>
      </w:r>
      <w:r>
        <w:rPr>
          <w:bCs/>
          <w:szCs w:val="28"/>
        </w:rPr>
        <w:fldChar w:fldCharType="separate"/>
      </w:r>
      <w:r>
        <w:rPr>
          <w:bCs/>
          <w:szCs w:val="24"/>
        </w:rPr>
        <w:t xml:space="preserve">Figura </w:t>
      </w:r>
      <w:r>
        <w:t xml:space="preserve">28 </w:t>
      </w:r>
      <w:r>
        <w:rPr>
          <w:bCs/>
          <w:szCs w:val="24"/>
          <w:lang w:val="pt-BR"/>
        </w:rPr>
        <w:t>.</w:t>
      </w:r>
      <w:r>
        <w:rPr>
          <w:bCs/>
          <w:szCs w:val="24"/>
        </w:rPr>
        <w:t xml:space="preserve"> </w:t>
      </w:r>
      <w:r>
        <w:rPr>
          <w:bCs/>
          <w:szCs w:val="24"/>
          <w:lang w:val="pt-BR"/>
        </w:rPr>
        <w:t>Fragmento da Classe CepService</w:t>
      </w:r>
      <w:r>
        <w:tab/>
      </w:r>
      <w:r>
        <w:fldChar w:fldCharType="begin"/>
      </w:r>
      <w:r>
        <w:instrText xml:space="preserve"> PAGEREF _Toc12827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_Toc21211 </w:instrText>
      </w:r>
      <w:r>
        <w:rPr>
          <w:bCs/>
          <w:szCs w:val="28"/>
        </w:rPr>
        <w:fldChar w:fldCharType="separate"/>
      </w:r>
      <w:r>
        <w:rPr>
          <w:bCs/>
          <w:szCs w:val="24"/>
        </w:rPr>
        <w:t xml:space="preserve">Figura </w:t>
      </w:r>
      <w:r>
        <w:t xml:space="preserve">29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_Toc21211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_Toc5696 </w:instrText>
      </w:r>
      <w:r>
        <w:rPr>
          <w:bCs/>
          <w:szCs w:val="28"/>
        </w:rPr>
        <w:fldChar w:fldCharType="separate"/>
      </w:r>
      <w:r>
        <w:rPr>
          <w:bCs/>
          <w:szCs w:val="24"/>
        </w:rPr>
        <w:t xml:space="preserve">Figura </w:t>
      </w:r>
      <w:r>
        <w:t xml:space="preserve">30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_Toc5696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_Toc12085 </w:instrText>
      </w:r>
      <w:r>
        <w:rPr>
          <w:bCs/>
          <w:szCs w:val="28"/>
        </w:rPr>
        <w:fldChar w:fldCharType="separate"/>
      </w:r>
      <w:r>
        <w:rPr>
          <w:bCs/>
          <w:szCs w:val="24"/>
        </w:rPr>
        <w:t xml:space="preserve">Figura </w:t>
      </w:r>
      <w:r>
        <w:t xml:space="preserve">31 </w:t>
      </w:r>
      <w:r>
        <w:rPr>
          <w:bCs/>
          <w:szCs w:val="24"/>
          <w:lang w:val="pt-BR"/>
        </w:rPr>
        <w:t>.</w:t>
      </w:r>
      <w:r>
        <w:rPr>
          <w:bCs/>
          <w:szCs w:val="24"/>
        </w:rPr>
        <w:t xml:space="preserve"> </w:t>
      </w:r>
      <w:r>
        <w:rPr>
          <w:bCs/>
          <w:szCs w:val="24"/>
          <w:lang w:val="pt-BR"/>
        </w:rPr>
        <w:t>Método para Remoção de Endereço da Lista.</w:t>
      </w:r>
      <w:r>
        <w:tab/>
      </w:r>
      <w:r>
        <w:fldChar w:fldCharType="begin"/>
      </w:r>
      <w:r>
        <w:instrText xml:space="preserve"> PAGEREF _Toc12085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_Toc6592 </w:instrText>
      </w:r>
      <w:r>
        <w:rPr>
          <w:bCs/>
          <w:szCs w:val="28"/>
        </w:rPr>
        <w:fldChar w:fldCharType="separate"/>
      </w:r>
      <w:r>
        <w:rPr>
          <w:bCs/>
          <w:szCs w:val="24"/>
        </w:rPr>
        <w:t xml:space="preserve">Figura </w:t>
      </w:r>
      <w:r>
        <w:t xml:space="preserve">32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_Toc6592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_Toc4761 </w:instrText>
      </w:r>
      <w:r>
        <w:rPr>
          <w:bCs/>
          <w:szCs w:val="28"/>
        </w:rPr>
        <w:fldChar w:fldCharType="separate"/>
      </w:r>
      <w:r>
        <w:rPr>
          <w:bCs/>
          <w:szCs w:val="24"/>
        </w:rPr>
        <w:t xml:space="preserve">Figura </w:t>
      </w:r>
      <w:r>
        <w:t xml:space="preserve">33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_Toc4761 </w:instrText>
      </w:r>
      <w:r>
        <w:fldChar w:fldCharType="separate"/>
      </w:r>
      <w:r>
        <w:t>66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_Toc16447 </w:instrText>
      </w:r>
      <w:r>
        <w:rPr>
          <w:bCs/>
          <w:szCs w:val="28"/>
        </w:rPr>
        <w:fldChar w:fldCharType="separate"/>
      </w:r>
      <w:r>
        <w:rPr>
          <w:bCs/>
          <w:szCs w:val="24"/>
        </w:rPr>
        <w:t xml:space="preserve">Figura </w:t>
      </w:r>
      <w:r>
        <w:t xml:space="preserve">34 </w:t>
      </w:r>
      <w:r>
        <w:rPr>
          <w:bCs/>
          <w:szCs w:val="24"/>
          <w:lang w:val="pt-BR"/>
        </w:rPr>
        <w:t>.</w:t>
      </w:r>
      <w:r>
        <w:rPr>
          <w:bCs/>
          <w:szCs w:val="24"/>
        </w:rPr>
        <w:t xml:space="preserve"> </w:t>
      </w:r>
      <w:r>
        <w:rPr>
          <w:bCs/>
          <w:szCs w:val="24"/>
          <w:lang w:val="pt-BR"/>
        </w:rPr>
        <w:t>Modelo Entidade Relacionamento</w:t>
      </w:r>
      <w:r>
        <w:tab/>
      </w:r>
      <w:r>
        <w:fldChar w:fldCharType="begin"/>
      </w:r>
      <w:r>
        <w:instrText xml:space="preserve"> PAGEREF _Toc16447 </w:instrText>
      </w:r>
      <w:r>
        <w:fldChar w:fldCharType="separate"/>
      </w:r>
      <w:r>
        <w:t>67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_Toc16870 </w:instrText>
      </w:r>
      <w:r>
        <w:rPr>
          <w:bCs/>
          <w:szCs w:val="28"/>
        </w:rPr>
        <w:fldChar w:fldCharType="separate"/>
      </w:r>
      <w:r>
        <w:rPr>
          <w:bCs/>
          <w:szCs w:val="24"/>
        </w:rPr>
        <w:t xml:space="preserve">Figura </w:t>
      </w:r>
      <w:r>
        <w:t xml:space="preserve">35 </w:t>
      </w:r>
      <w:r>
        <w:rPr>
          <w:bCs/>
          <w:szCs w:val="24"/>
          <w:lang w:val="pt-BR"/>
        </w:rPr>
        <w:t>.</w:t>
      </w:r>
      <w:r>
        <w:rPr>
          <w:bCs/>
          <w:szCs w:val="24"/>
        </w:rPr>
        <w:t xml:space="preserve"> </w:t>
      </w:r>
      <w:r>
        <w:rPr>
          <w:bCs/>
          <w:szCs w:val="24"/>
          <w:lang w:val="pt-BR"/>
        </w:rPr>
        <w:t>Propriedade do Liquibase em application.properties</w:t>
      </w:r>
      <w:r>
        <w:tab/>
      </w:r>
      <w:r>
        <w:fldChar w:fldCharType="begin"/>
      </w:r>
      <w:r>
        <w:instrText xml:space="preserve"> PAGEREF _Toc16870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_Toc15037 </w:instrText>
      </w:r>
      <w:r>
        <w:rPr>
          <w:bCs/>
          <w:szCs w:val="28"/>
        </w:rPr>
        <w:fldChar w:fldCharType="separate"/>
      </w:r>
      <w:r>
        <w:rPr>
          <w:bCs/>
          <w:szCs w:val="24"/>
        </w:rPr>
        <w:t xml:space="preserve">Figura </w:t>
      </w:r>
      <w:r>
        <w:t xml:space="preserve">36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_Toc15037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_Toc25678 </w:instrText>
      </w:r>
      <w:r>
        <w:rPr>
          <w:bCs/>
          <w:szCs w:val="28"/>
        </w:rPr>
        <w:fldChar w:fldCharType="separate"/>
      </w:r>
      <w:r>
        <w:rPr>
          <w:bCs/>
          <w:szCs w:val="24"/>
        </w:rPr>
        <w:t xml:space="preserve">Figura </w:t>
      </w:r>
      <w:r>
        <w:t xml:space="preserve">37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_Toc25678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_Toc18703 </w:instrText>
      </w:r>
      <w:r>
        <w:rPr>
          <w:bCs/>
          <w:szCs w:val="28"/>
        </w:rPr>
        <w:fldChar w:fldCharType="separate"/>
      </w:r>
      <w:r>
        <w:rPr>
          <w:bCs/>
          <w:szCs w:val="24"/>
        </w:rPr>
        <w:t xml:space="preserve">Figura </w:t>
      </w:r>
      <w:r>
        <w:t xml:space="preserve">38 </w:t>
      </w:r>
      <w:r>
        <w:rPr>
          <w:bCs/>
          <w:szCs w:val="24"/>
          <w:lang w:val="pt-BR"/>
        </w:rPr>
        <w:t>.</w:t>
      </w:r>
      <w:r>
        <w:rPr>
          <w:bCs/>
          <w:szCs w:val="24"/>
        </w:rPr>
        <w:t xml:space="preserve"> </w:t>
      </w:r>
      <w:r>
        <w:rPr>
          <w:bCs/>
          <w:szCs w:val="24"/>
          <w:lang w:val="pt-BR"/>
        </w:rPr>
        <w:t>Classe UserPrincipal e Alguns Métodos</w:t>
      </w:r>
      <w:r>
        <w:tab/>
      </w:r>
      <w:r>
        <w:fldChar w:fldCharType="begin"/>
      </w:r>
      <w:r>
        <w:instrText xml:space="preserve"> PAGEREF _Toc18703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_Toc4196 </w:instrText>
      </w:r>
      <w:r>
        <w:rPr>
          <w:bCs/>
          <w:szCs w:val="28"/>
        </w:rPr>
        <w:fldChar w:fldCharType="separate"/>
      </w:r>
      <w:r>
        <w:rPr>
          <w:bCs/>
          <w:szCs w:val="24"/>
        </w:rPr>
        <w:t xml:space="preserve">Figura </w:t>
      </w:r>
      <w:r>
        <w:t xml:space="preserve">39 </w:t>
      </w:r>
      <w:r>
        <w:rPr>
          <w:bCs/>
          <w:szCs w:val="24"/>
          <w:lang w:val="pt-BR"/>
        </w:rPr>
        <w:t>.</w:t>
      </w:r>
      <w:r>
        <w:rPr>
          <w:bCs/>
          <w:szCs w:val="24"/>
        </w:rPr>
        <w:t xml:space="preserve"> </w:t>
      </w:r>
      <w:r>
        <w:rPr>
          <w:bCs/>
          <w:szCs w:val="24"/>
          <w:lang w:val="pt-BR"/>
        </w:rPr>
        <w:t>Método Generate Token de JWTTokenProvider</w:t>
      </w:r>
      <w:r>
        <w:tab/>
      </w:r>
      <w:r>
        <w:fldChar w:fldCharType="begin"/>
      </w:r>
      <w:r>
        <w:instrText xml:space="preserve"> PAGEREF _Toc4196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_Toc20368 </w:instrText>
      </w:r>
      <w:r>
        <w:rPr>
          <w:bCs/>
          <w:szCs w:val="28"/>
        </w:rPr>
        <w:fldChar w:fldCharType="separate"/>
      </w:r>
      <w:r>
        <w:rPr>
          <w:bCs/>
          <w:szCs w:val="24"/>
        </w:rPr>
        <w:t xml:space="preserve">Figura </w:t>
      </w:r>
      <w:r>
        <w:t xml:space="preserve">40 </w:t>
      </w:r>
      <w:r>
        <w:rPr>
          <w:bCs/>
          <w:szCs w:val="24"/>
          <w:lang w:val="pt-BR"/>
        </w:rPr>
        <w:t>.</w:t>
      </w:r>
      <w:r>
        <w:rPr>
          <w:bCs/>
          <w:szCs w:val="24"/>
        </w:rPr>
        <w:t xml:space="preserve"> </w:t>
      </w:r>
      <w:r>
        <w:rPr>
          <w:bCs/>
          <w:szCs w:val="24"/>
          <w:lang w:val="pt-BR"/>
        </w:rPr>
        <w:t>Classe J</w:t>
      </w:r>
      <w:r>
        <w:rPr>
          <w:rFonts w:hint="default"/>
          <w:bCs/>
          <w:szCs w:val="24"/>
          <w:lang w:val="pt-BR"/>
        </w:rPr>
        <w:t>WTAuthenticationEntryPoint</w:t>
      </w:r>
      <w:r>
        <w:tab/>
      </w:r>
      <w:r>
        <w:fldChar w:fldCharType="begin"/>
      </w:r>
      <w:r>
        <w:instrText xml:space="preserve"> PAGEREF _Toc20368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_Toc12149 </w:instrText>
      </w:r>
      <w:r>
        <w:rPr>
          <w:bCs/>
          <w:szCs w:val="28"/>
        </w:rPr>
        <w:fldChar w:fldCharType="separate"/>
      </w:r>
      <w:r>
        <w:rPr>
          <w:bCs/>
          <w:szCs w:val="24"/>
        </w:rPr>
        <w:t xml:space="preserve">Figura </w:t>
      </w:r>
      <w:r>
        <w:t xml:space="preserve">41 </w:t>
      </w:r>
      <w:r>
        <w:rPr>
          <w:bCs/>
          <w:szCs w:val="24"/>
          <w:lang w:val="pt-BR"/>
        </w:rPr>
        <w:t>.</w:t>
      </w:r>
      <w:r>
        <w:rPr>
          <w:bCs/>
          <w:szCs w:val="24"/>
        </w:rPr>
        <w:t xml:space="preserve"> </w:t>
      </w:r>
      <w:r>
        <w:rPr>
          <w:bCs/>
          <w:szCs w:val="24"/>
          <w:lang w:val="pt-BR"/>
        </w:rPr>
        <w:t xml:space="preserve">Método FilterInternal de </w:t>
      </w:r>
      <w:r>
        <w:rPr>
          <w:rFonts w:hint="default"/>
          <w:bCs/>
          <w:szCs w:val="24"/>
          <w:lang w:val="pt-BR"/>
        </w:rPr>
        <w:t>JWTAuthenticationFilter</w:t>
      </w:r>
      <w:r>
        <w:tab/>
      </w:r>
      <w:r>
        <w:fldChar w:fldCharType="begin"/>
      </w:r>
      <w:r>
        <w:instrText xml:space="preserve"> PAGEREF _Toc12149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_Toc29972 </w:instrText>
      </w:r>
      <w:r>
        <w:rPr>
          <w:bCs/>
          <w:szCs w:val="28"/>
        </w:rPr>
        <w:fldChar w:fldCharType="separate"/>
      </w:r>
      <w:r>
        <w:rPr>
          <w:bCs/>
          <w:szCs w:val="24"/>
        </w:rPr>
        <w:t xml:space="preserve">Figura </w:t>
      </w:r>
      <w:r>
        <w:t xml:space="preserve">42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_Toc29972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_Toc11036 </w:instrText>
      </w:r>
      <w:r>
        <w:rPr>
          <w:bCs/>
          <w:szCs w:val="28"/>
        </w:rPr>
        <w:fldChar w:fldCharType="separate"/>
      </w:r>
      <w:r>
        <w:rPr>
          <w:bCs/>
          <w:szCs w:val="24"/>
        </w:rPr>
        <w:t xml:space="preserve">Figura </w:t>
      </w:r>
      <w:r>
        <w:t xml:space="preserve">43 </w:t>
      </w:r>
      <w:r>
        <w:rPr>
          <w:bCs/>
          <w:szCs w:val="24"/>
          <w:lang w:val="pt-BR"/>
        </w:rPr>
        <w:t>.</w:t>
      </w:r>
      <w:r>
        <w:rPr>
          <w:bCs/>
          <w:szCs w:val="24"/>
        </w:rPr>
        <w:t xml:space="preserve"> </w:t>
      </w:r>
      <w:r>
        <w:rPr>
          <w:bCs/>
          <w:szCs w:val="24"/>
          <w:lang w:val="pt-BR"/>
        </w:rPr>
        <w:t>Bean para Configuração de Cors</w:t>
      </w:r>
      <w:r>
        <w:tab/>
      </w:r>
      <w:r>
        <w:fldChar w:fldCharType="begin"/>
      </w:r>
      <w:r>
        <w:instrText xml:space="preserve"> PAGEREF _Toc11036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_Toc23837 </w:instrText>
      </w:r>
      <w:r>
        <w:rPr>
          <w:bCs/>
          <w:szCs w:val="28"/>
        </w:rPr>
        <w:fldChar w:fldCharType="separate"/>
      </w:r>
      <w:r>
        <w:rPr>
          <w:bCs/>
          <w:szCs w:val="24"/>
        </w:rPr>
        <w:t xml:space="preserve">Figura </w:t>
      </w:r>
      <w:r>
        <w:t xml:space="preserve">44 </w:t>
      </w:r>
      <w:r>
        <w:rPr>
          <w:bCs/>
          <w:szCs w:val="24"/>
          <w:lang w:val="pt-BR"/>
        </w:rPr>
        <w:t>.</w:t>
      </w:r>
      <w:r>
        <w:rPr>
          <w:bCs/>
          <w:szCs w:val="24"/>
        </w:rPr>
        <w:t xml:space="preserve"> </w:t>
      </w:r>
      <w:r>
        <w:rPr>
          <w:bCs/>
          <w:szCs w:val="24"/>
          <w:lang w:val="pt-BR"/>
        </w:rPr>
        <w:t>Método Configure da Classe SecurityConfig</w:t>
      </w:r>
      <w:r>
        <w:tab/>
      </w:r>
      <w:r>
        <w:fldChar w:fldCharType="begin"/>
      </w:r>
      <w:r>
        <w:instrText xml:space="preserve"> PAGEREF _Toc23837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_Toc6417 </w:instrText>
      </w:r>
      <w:r>
        <w:rPr>
          <w:bCs/>
          <w:szCs w:val="28"/>
        </w:rPr>
        <w:fldChar w:fldCharType="separate"/>
      </w:r>
      <w:r>
        <w:rPr>
          <w:bCs/>
          <w:szCs w:val="24"/>
        </w:rPr>
        <w:t xml:space="preserve">Figura </w:t>
      </w:r>
      <w:r>
        <w:t xml:space="preserve">45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_Toc6417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_Toc21074 </w:instrText>
      </w:r>
      <w:r>
        <w:rPr>
          <w:bCs/>
          <w:szCs w:val="28"/>
        </w:rPr>
        <w:fldChar w:fldCharType="separate"/>
      </w:r>
      <w:r>
        <w:rPr>
          <w:bCs/>
          <w:szCs w:val="24"/>
        </w:rPr>
        <w:t xml:space="preserve">Figura </w:t>
      </w:r>
      <w:r>
        <w:t xml:space="preserve">46 </w:t>
      </w:r>
      <w:r>
        <w:rPr>
          <w:bCs/>
          <w:szCs w:val="24"/>
          <w:lang w:val="pt-BR"/>
        </w:rPr>
        <w:t>.</w:t>
      </w:r>
      <w:r>
        <w:rPr>
          <w:bCs/>
          <w:szCs w:val="24"/>
        </w:rPr>
        <w:t xml:space="preserve"> </w:t>
      </w:r>
      <w:r>
        <w:rPr>
          <w:bCs/>
          <w:szCs w:val="24"/>
          <w:lang w:val="pt-BR"/>
        </w:rPr>
        <w:t xml:space="preserve">Utilização da Anotação </w:t>
      </w:r>
      <w:r>
        <w:rPr>
          <w:rFonts w:hint="default"/>
          <w:bCs/>
          <w:szCs w:val="24"/>
          <w:lang w:val="pt-BR"/>
        </w:rPr>
        <w:t>@PreAuthorize</w:t>
      </w:r>
      <w:r>
        <w:tab/>
      </w:r>
      <w:r>
        <w:fldChar w:fldCharType="begin"/>
      </w:r>
      <w:r>
        <w:instrText xml:space="preserve"> PAGEREF _Toc21074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_Toc22850 </w:instrText>
      </w:r>
      <w:r>
        <w:rPr>
          <w:bCs/>
          <w:szCs w:val="28"/>
        </w:rPr>
        <w:fldChar w:fldCharType="separate"/>
      </w:r>
      <w:r>
        <w:rPr>
          <w:bCs/>
          <w:szCs w:val="24"/>
        </w:rPr>
        <w:t xml:space="preserve">Figura </w:t>
      </w:r>
      <w:r>
        <w:t xml:space="preserve">47 </w:t>
      </w:r>
      <w:r>
        <w:rPr>
          <w:bCs/>
          <w:szCs w:val="24"/>
          <w:lang w:val="pt-BR"/>
        </w:rPr>
        <w:t>.</w:t>
      </w:r>
      <w:r>
        <w:rPr>
          <w:bCs/>
          <w:szCs w:val="24"/>
        </w:rPr>
        <w:t xml:space="preserve"> </w:t>
      </w:r>
      <w:r>
        <w:rPr>
          <w:bCs/>
          <w:szCs w:val="24"/>
          <w:lang w:val="pt-BR"/>
        </w:rPr>
        <w:t>Tela de Login</w:t>
      </w:r>
      <w:r>
        <w:tab/>
      </w:r>
      <w:r>
        <w:fldChar w:fldCharType="begin"/>
      </w:r>
      <w:r>
        <w:instrText xml:space="preserve"> PAGEREF _Toc22850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_Toc29996 </w:instrText>
      </w:r>
      <w:r>
        <w:rPr>
          <w:bCs/>
          <w:szCs w:val="28"/>
        </w:rPr>
        <w:fldChar w:fldCharType="separate"/>
      </w:r>
      <w:r>
        <w:rPr>
          <w:bCs/>
          <w:szCs w:val="24"/>
        </w:rPr>
        <w:t xml:space="preserve">Figura </w:t>
      </w:r>
      <w:r>
        <w:t xml:space="preserve">48 </w:t>
      </w:r>
      <w:r>
        <w:rPr>
          <w:bCs/>
          <w:szCs w:val="24"/>
          <w:lang w:val="pt-BR"/>
        </w:rPr>
        <w:t>.</w:t>
      </w:r>
      <w:r>
        <w:rPr>
          <w:bCs/>
          <w:szCs w:val="24"/>
        </w:rPr>
        <w:t xml:space="preserve"> </w:t>
      </w:r>
      <w:r>
        <w:rPr>
          <w:bCs/>
          <w:szCs w:val="24"/>
          <w:lang w:val="pt-BR"/>
        </w:rPr>
        <w:t>Tela de Cadastro</w:t>
      </w:r>
      <w:r>
        <w:tab/>
      </w:r>
      <w:r>
        <w:fldChar w:fldCharType="begin"/>
      </w:r>
      <w:r>
        <w:instrText xml:space="preserve"> PAGEREF _Toc29996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_Toc23077 </w:instrText>
      </w:r>
      <w:r>
        <w:rPr>
          <w:bCs/>
          <w:szCs w:val="28"/>
        </w:rPr>
        <w:fldChar w:fldCharType="separate"/>
      </w:r>
      <w:r>
        <w:rPr>
          <w:bCs/>
          <w:szCs w:val="24"/>
        </w:rPr>
        <w:t xml:space="preserve">Figura </w:t>
      </w:r>
      <w:r>
        <w:t xml:space="preserve">49 </w:t>
      </w:r>
      <w:r>
        <w:rPr>
          <w:bCs/>
          <w:szCs w:val="24"/>
          <w:lang w:val="pt-BR"/>
        </w:rPr>
        <w:t>.</w:t>
      </w:r>
      <w:r>
        <w:rPr>
          <w:bCs/>
          <w:szCs w:val="24"/>
        </w:rPr>
        <w:t xml:space="preserve"> </w:t>
      </w:r>
      <w:r>
        <w:rPr>
          <w:bCs/>
          <w:szCs w:val="24"/>
          <w:lang w:val="pt-BR"/>
        </w:rPr>
        <w:t>Menu Principal</w:t>
      </w:r>
      <w:r>
        <w:tab/>
      </w:r>
      <w:r>
        <w:fldChar w:fldCharType="begin"/>
      </w:r>
      <w:r>
        <w:instrText xml:space="preserve"> PAGEREF _Toc23077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_Toc17139 </w:instrText>
      </w:r>
      <w:r>
        <w:rPr>
          <w:bCs/>
          <w:szCs w:val="28"/>
        </w:rPr>
        <w:fldChar w:fldCharType="separate"/>
      </w:r>
      <w:r>
        <w:rPr>
          <w:bCs/>
          <w:szCs w:val="24"/>
        </w:rPr>
        <w:t xml:space="preserve">Figura </w:t>
      </w:r>
      <w:r>
        <w:t xml:space="preserve">50 </w:t>
      </w:r>
      <w:r>
        <w:rPr>
          <w:bCs/>
          <w:szCs w:val="24"/>
          <w:lang w:val="pt-BR"/>
        </w:rPr>
        <w:t>.</w:t>
      </w:r>
      <w:r>
        <w:rPr>
          <w:bCs/>
          <w:szCs w:val="24"/>
        </w:rPr>
        <w:t xml:space="preserve"> </w:t>
      </w:r>
      <w:r>
        <w:rPr>
          <w:bCs/>
          <w:szCs w:val="24"/>
          <w:lang w:val="pt-BR"/>
        </w:rPr>
        <w:t>Listagem de Rotas Criadas</w:t>
      </w:r>
      <w:r>
        <w:tab/>
      </w:r>
      <w:r>
        <w:fldChar w:fldCharType="begin"/>
      </w:r>
      <w:r>
        <w:instrText xml:space="preserve"> PAGEREF _Toc17139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_Toc30540 </w:instrText>
      </w:r>
      <w:r>
        <w:rPr>
          <w:bCs/>
          <w:szCs w:val="28"/>
        </w:rPr>
        <w:fldChar w:fldCharType="separate"/>
      </w:r>
      <w:r>
        <w:rPr>
          <w:bCs/>
          <w:szCs w:val="24"/>
        </w:rPr>
        <w:t xml:space="preserve">Figura </w:t>
      </w:r>
      <w:r>
        <w:t xml:space="preserve">51 </w:t>
      </w:r>
      <w:r>
        <w:rPr>
          <w:bCs/>
          <w:szCs w:val="24"/>
          <w:lang w:val="pt-BR"/>
        </w:rPr>
        <w:t>.</w:t>
      </w:r>
      <w:r>
        <w:rPr>
          <w:bCs/>
          <w:szCs w:val="24"/>
        </w:rPr>
        <w:t xml:space="preserve"> </w:t>
      </w:r>
      <w:r>
        <w:rPr>
          <w:bCs/>
          <w:szCs w:val="24"/>
          <w:lang w:val="pt-BR"/>
        </w:rPr>
        <w:t>Página de detalhamento da Rota</w:t>
      </w:r>
      <w:r>
        <w:tab/>
      </w:r>
      <w:r>
        <w:fldChar w:fldCharType="begin"/>
      </w:r>
      <w:r>
        <w:instrText xml:space="preserve"> PAGEREF _Toc30540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_Toc2281 </w:instrText>
      </w:r>
      <w:r>
        <w:rPr>
          <w:bCs/>
          <w:szCs w:val="28"/>
        </w:rPr>
        <w:fldChar w:fldCharType="separate"/>
      </w:r>
      <w:r>
        <w:rPr>
          <w:bCs/>
          <w:szCs w:val="24"/>
        </w:rPr>
        <w:t xml:space="preserve">Figura </w:t>
      </w:r>
      <w:r>
        <w:t xml:space="preserve">52 </w:t>
      </w:r>
      <w:r>
        <w:rPr>
          <w:bCs/>
          <w:szCs w:val="24"/>
          <w:lang w:val="pt-BR"/>
        </w:rPr>
        <w:t>.</w:t>
      </w:r>
      <w:r>
        <w:rPr>
          <w:bCs/>
          <w:szCs w:val="24"/>
        </w:rPr>
        <w:t xml:space="preserve"> </w:t>
      </w:r>
      <w:r>
        <w:rPr>
          <w:bCs/>
          <w:szCs w:val="24"/>
          <w:lang w:val="pt-BR"/>
        </w:rPr>
        <w:t>Rota Criada Aberta no Google Maps</w:t>
      </w:r>
      <w:r>
        <w:tab/>
      </w:r>
      <w:r>
        <w:fldChar w:fldCharType="begin"/>
      </w:r>
      <w:r>
        <w:instrText xml:space="preserve"> PAGEREF _Toc2281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_Toc9786 </w:instrText>
      </w:r>
      <w:r>
        <w:rPr>
          <w:bCs/>
          <w:szCs w:val="28"/>
        </w:rPr>
        <w:fldChar w:fldCharType="separate"/>
      </w:r>
      <w:r>
        <w:rPr>
          <w:bCs/>
          <w:szCs w:val="24"/>
        </w:rPr>
        <w:t xml:space="preserve">Figura </w:t>
      </w:r>
      <w:r>
        <w:t xml:space="preserve">53 </w:t>
      </w:r>
      <w:r>
        <w:rPr>
          <w:bCs/>
          <w:szCs w:val="24"/>
          <w:lang w:val="pt-BR"/>
        </w:rPr>
        <w:t>.</w:t>
      </w:r>
      <w:r>
        <w:rPr>
          <w:bCs/>
          <w:szCs w:val="24"/>
        </w:rPr>
        <w:t xml:space="preserve"> </w:t>
      </w:r>
      <w:r>
        <w:rPr>
          <w:bCs/>
          <w:szCs w:val="24"/>
          <w:lang w:val="pt-BR"/>
        </w:rPr>
        <w:t>Página para Gerar a Rota</w:t>
      </w:r>
      <w:r>
        <w:tab/>
      </w:r>
      <w:r>
        <w:fldChar w:fldCharType="begin"/>
      </w:r>
      <w:r>
        <w:instrText xml:space="preserve"> PAGEREF _Toc9786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_Toc6085 </w:instrText>
      </w:r>
      <w:r>
        <w:rPr>
          <w:bCs/>
          <w:szCs w:val="28"/>
        </w:rPr>
        <w:fldChar w:fldCharType="separate"/>
      </w:r>
      <w:r>
        <w:rPr>
          <w:bCs/>
          <w:szCs w:val="24"/>
        </w:rPr>
        <w:t xml:space="preserve">Figura </w:t>
      </w:r>
      <w:r>
        <w:t xml:space="preserve">54 </w:t>
      </w:r>
      <w:r>
        <w:rPr>
          <w:bCs/>
          <w:szCs w:val="24"/>
          <w:lang w:val="pt-BR"/>
        </w:rPr>
        <w:t>.</w:t>
      </w:r>
      <w:r>
        <w:rPr>
          <w:bCs/>
          <w:szCs w:val="24"/>
        </w:rPr>
        <w:t xml:space="preserve"> </w:t>
      </w:r>
      <w:r>
        <w:rPr>
          <w:bCs/>
          <w:szCs w:val="24"/>
          <w:lang w:val="pt-BR"/>
        </w:rPr>
        <w:t>Página Após Rota Ser Gerada</w:t>
      </w:r>
      <w:r>
        <w:tab/>
      </w:r>
      <w:r>
        <w:fldChar w:fldCharType="begin"/>
      </w:r>
      <w:r>
        <w:instrText xml:space="preserve"> PAGEREF _Toc6085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_Toc25973 </w:instrText>
      </w:r>
      <w:r>
        <w:rPr>
          <w:bCs/>
          <w:szCs w:val="28"/>
        </w:rPr>
        <w:fldChar w:fldCharType="separate"/>
      </w:r>
      <w:r>
        <w:rPr>
          <w:bCs/>
          <w:szCs w:val="24"/>
        </w:rPr>
        <w:t xml:space="preserve">Figura </w:t>
      </w:r>
      <w:r>
        <w:t xml:space="preserve">55 </w:t>
      </w:r>
      <w:r>
        <w:rPr>
          <w:bCs/>
          <w:szCs w:val="24"/>
          <w:lang w:val="pt-BR"/>
        </w:rPr>
        <w:t>.</w:t>
      </w:r>
      <w:r>
        <w:rPr>
          <w:bCs/>
          <w:szCs w:val="24"/>
        </w:rPr>
        <w:t xml:space="preserve"> </w:t>
      </w:r>
      <w:r>
        <w:rPr>
          <w:bCs/>
          <w:szCs w:val="24"/>
          <w:lang w:val="pt-BR"/>
        </w:rPr>
        <w:t>Página de Endereço</w:t>
      </w:r>
      <w:r>
        <w:tab/>
      </w:r>
      <w:r>
        <w:fldChar w:fldCharType="begin"/>
      </w:r>
      <w:r>
        <w:instrText xml:space="preserve"> PAGEREF _Toc25973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_Toc19298 </w:instrText>
      </w:r>
      <w:r>
        <w:rPr>
          <w:bCs/>
          <w:szCs w:val="28"/>
        </w:rPr>
        <w:fldChar w:fldCharType="separate"/>
      </w:r>
      <w:r>
        <w:rPr>
          <w:bCs/>
          <w:szCs w:val="24"/>
        </w:rPr>
        <w:t xml:space="preserve">Figura </w:t>
      </w:r>
      <w:r>
        <w:t xml:space="preserve">56 </w:t>
      </w:r>
      <w:r>
        <w:rPr>
          <w:bCs/>
          <w:szCs w:val="24"/>
          <w:lang w:val="pt-BR"/>
        </w:rPr>
        <w:t>.</w:t>
      </w:r>
      <w:r>
        <w:rPr>
          <w:bCs/>
          <w:szCs w:val="24"/>
        </w:rPr>
        <w:t xml:space="preserve"> </w:t>
      </w:r>
      <w:r>
        <w:rPr>
          <w:bCs/>
          <w:szCs w:val="24"/>
          <w:lang w:val="pt-BR"/>
        </w:rPr>
        <w:t>Página Empresa</w:t>
      </w:r>
      <w:r>
        <w:tab/>
      </w:r>
      <w:r>
        <w:fldChar w:fldCharType="begin"/>
      </w:r>
      <w:r>
        <w:instrText xml:space="preserve"> PAGEREF _Toc19298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_Toc8668 </w:instrText>
      </w:r>
      <w:r>
        <w:rPr>
          <w:bCs/>
          <w:szCs w:val="28"/>
        </w:rPr>
        <w:fldChar w:fldCharType="separate"/>
      </w:r>
      <w:r>
        <w:rPr>
          <w:bCs/>
          <w:szCs w:val="24"/>
        </w:rPr>
        <w:t xml:space="preserve">Figura </w:t>
      </w:r>
      <w:r>
        <w:t xml:space="preserve">57 </w:t>
      </w:r>
      <w:r>
        <w:rPr>
          <w:bCs/>
          <w:szCs w:val="24"/>
          <w:lang w:val="pt-BR"/>
        </w:rPr>
        <w:t>.</w:t>
      </w:r>
      <w:r>
        <w:rPr>
          <w:bCs/>
          <w:szCs w:val="24"/>
        </w:rPr>
        <w:t xml:space="preserve"> </w:t>
      </w:r>
      <w:r>
        <w:rPr>
          <w:bCs/>
          <w:szCs w:val="24"/>
          <w:lang w:val="pt-BR"/>
        </w:rPr>
        <w:t>Página de Filiais da Empresa</w:t>
      </w:r>
      <w:r>
        <w:tab/>
      </w:r>
      <w:r>
        <w:fldChar w:fldCharType="begin"/>
      </w:r>
      <w:r>
        <w:instrText xml:space="preserve"> PAGEREF _Toc8668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_Toc15033 </w:instrText>
      </w:r>
      <w:r>
        <w:rPr>
          <w:bCs/>
          <w:szCs w:val="28"/>
        </w:rPr>
        <w:fldChar w:fldCharType="separate"/>
      </w:r>
      <w:r>
        <w:rPr>
          <w:bCs/>
          <w:szCs w:val="24"/>
        </w:rPr>
        <w:t xml:space="preserve">Figura </w:t>
      </w:r>
      <w:r>
        <w:t xml:space="preserve">58 </w:t>
      </w:r>
      <w:r>
        <w:rPr>
          <w:bCs/>
          <w:szCs w:val="24"/>
          <w:lang w:val="pt-BR"/>
        </w:rPr>
        <w:t>.</w:t>
      </w:r>
      <w:r>
        <w:rPr>
          <w:bCs/>
          <w:szCs w:val="24"/>
        </w:rPr>
        <w:t xml:space="preserve"> </w:t>
      </w:r>
      <w:r>
        <w:rPr>
          <w:bCs/>
          <w:szCs w:val="24"/>
          <w:lang w:val="pt-BR"/>
        </w:rPr>
        <w:t>Página de Listagem Funcionários da Empresa</w:t>
      </w:r>
      <w:r>
        <w:tab/>
      </w:r>
      <w:r>
        <w:fldChar w:fldCharType="begin"/>
      </w:r>
      <w:r>
        <w:instrText xml:space="preserve"> PAGEREF _Toc15033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_Toc1595 </w:instrText>
      </w:r>
      <w:r>
        <w:rPr>
          <w:bCs/>
          <w:szCs w:val="28"/>
        </w:rPr>
        <w:fldChar w:fldCharType="separate"/>
      </w:r>
      <w:r>
        <w:rPr>
          <w:bCs/>
          <w:szCs w:val="24"/>
        </w:rPr>
        <w:t xml:space="preserve">Figura </w:t>
      </w:r>
      <w:r>
        <w:t xml:space="preserve">59 </w:t>
      </w:r>
      <w:r>
        <w:rPr>
          <w:bCs/>
          <w:szCs w:val="24"/>
          <w:lang w:val="pt-BR"/>
        </w:rPr>
        <w:t>.</w:t>
      </w:r>
      <w:r>
        <w:rPr>
          <w:bCs/>
          <w:szCs w:val="24"/>
        </w:rPr>
        <w:t xml:space="preserve"> </w:t>
      </w:r>
      <w:r>
        <w:rPr>
          <w:bCs/>
          <w:szCs w:val="24"/>
          <w:lang w:val="pt-BR"/>
        </w:rPr>
        <w:t>Página de Região</w:t>
      </w:r>
      <w:r>
        <w:tab/>
      </w:r>
      <w:r>
        <w:fldChar w:fldCharType="begin"/>
      </w:r>
      <w:r>
        <w:instrText xml:space="preserve"> PAGEREF _Toc1595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_Toc9229 </w:instrText>
      </w:r>
      <w:r>
        <w:rPr>
          <w:bCs/>
          <w:szCs w:val="28"/>
        </w:rPr>
        <w:fldChar w:fldCharType="separate"/>
      </w:r>
      <w:r>
        <w:rPr>
          <w:bCs/>
          <w:szCs w:val="24"/>
        </w:rPr>
        <w:t xml:space="preserve">Figura </w:t>
      </w:r>
      <w:r>
        <w:t xml:space="preserve">60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_Toc9229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_Toc26909 </w:instrText>
      </w:r>
      <w:r>
        <w:rPr>
          <w:bCs/>
          <w:szCs w:val="28"/>
        </w:rPr>
        <w:fldChar w:fldCharType="separate"/>
      </w:r>
      <w:r>
        <w:rPr>
          <w:bCs/>
          <w:szCs w:val="24"/>
        </w:rPr>
        <w:t xml:space="preserve">Figura </w:t>
      </w:r>
      <w:r>
        <w:t xml:space="preserve">61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_Toc26909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_Toc26981 </w:instrText>
      </w:r>
      <w:r>
        <w:rPr>
          <w:bCs/>
          <w:szCs w:val="28"/>
        </w:rPr>
        <w:fldChar w:fldCharType="separate"/>
      </w:r>
      <w:r>
        <w:rPr>
          <w:bCs/>
          <w:szCs w:val="24"/>
        </w:rPr>
        <w:t xml:space="preserve">Figura </w:t>
      </w:r>
      <w:r>
        <w:t xml:space="preserve">62 </w:t>
      </w:r>
      <w:r>
        <w:rPr>
          <w:bCs/>
          <w:szCs w:val="24"/>
          <w:lang w:val="pt-BR"/>
        </w:rPr>
        <w:t>.</w:t>
      </w:r>
      <w:r>
        <w:rPr>
          <w:bCs/>
          <w:szCs w:val="24"/>
        </w:rPr>
        <w:t xml:space="preserve"> </w:t>
      </w:r>
      <w:r>
        <w:rPr>
          <w:bCs/>
          <w:szCs w:val="24"/>
          <w:lang w:val="pt-BR"/>
        </w:rPr>
        <w:t>Página de Detalhamento do Usuário.</w:t>
      </w:r>
      <w:r>
        <w:tab/>
      </w:r>
      <w:r>
        <w:fldChar w:fldCharType="begin"/>
      </w:r>
      <w:r>
        <w:instrText xml:space="preserve"> PAGEREF _Toc26981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_Toc19681 </w:instrText>
      </w:r>
      <w:r>
        <w:rPr>
          <w:bCs/>
          <w:szCs w:val="28"/>
        </w:rPr>
        <w:fldChar w:fldCharType="separate"/>
      </w:r>
      <w:r>
        <w:rPr>
          <w:bCs/>
          <w:szCs w:val="24"/>
        </w:rPr>
        <w:t xml:space="preserve">Figura </w:t>
      </w:r>
      <w:r>
        <w:t xml:space="preserve">63 </w:t>
      </w:r>
      <w:r>
        <w:rPr>
          <w:bCs/>
          <w:szCs w:val="24"/>
          <w:lang w:val="pt-BR"/>
        </w:rPr>
        <w:t>.</w:t>
      </w:r>
      <w:r>
        <w:rPr>
          <w:bCs/>
          <w:szCs w:val="24"/>
        </w:rPr>
        <w:t xml:space="preserve"> </w:t>
      </w:r>
      <w:r>
        <w:rPr>
          <w:bCs/>
          <w:szCs w:val="24"/>
          <w:lang w:val="pt-BR"/>
        </w:rPr>
        <w:t>Página de Alteração do Usuário.</w:t>
      </w:r>
      <w:r>
        <w:tab/>
      </w:r>
      <w:r>
        <w:fldChar w:fldCharType="begin"/>
      </w:r>
      <w:r>
        <w:instrText xml:space="preserve"> PAGEREF _Toc19681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_Toc12607 </w:instrText>
      </w:r>
      <w:r>
        <w:rPr>
          <w:bCs/>
          <w:szCs w:val="28"/>
        </w:rPr>
        <w:fldChar w:fldCharType="separate"/>
      </w:r>
      <w:r>
        <w:rPr>
          <w:bCs/>
          <w:szCs w:val="24"/>
        </w:rPr>
        <w:t xml:space="preserve">Figura </w:t>
      </w:r>
      <w:r>
        <w:t xml:space="preserve">64 </w:t>
      </w:r>
      <w:r>
        <w:rPr>
          <w:bCs/>
          <w:szCs w:val="24"/>
          <w:lang w:val="pt-BR"/>
        </w:rPr>
        <w:t>.</w:t>
      </w:r>
      <w:r>
        <w:rPr>
          <w:bCs/>
          <w:szCs w:val="24"/>
        </w:rPr>
        <w:t xml:space="preserve"> </w:t>
      </w:r>
      <w:r>
        <w:rPr>
          <w:bCs/>
          <w:szCs w:val="24"/>
          <w:lang w:val="pt-BR"/>
        </w:rPr>
        <w:t>Botões para Salvar e Cancelar alteração do Usuário.</w:t>
      </w:r>
      <w:r>
        <w:tab/>
      </w:r>
      <w:r>
        <w:fldChar w:fldCharType="begin"/>
      </w:r>
      <w:r>
        <w:instrText xml:space="preserve"> PAGEREF _Toc12607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_Toc9744 </w:instrText>
      </w:r>
      <w:r>
        <w:rPr>
          <w:bCs/>
          <w:szCs w:val="28"/>
        </w:rPr>
        <w:fldChar w:fldCharType="separate"/>
      </w:r>
      <w:r>
        <w:rPr>
          <w:bCs/>
          <w:szCs w:val="24"/>
        </w:rPr>
        <w:t xml:space="preserve">Figura </w:t>
      </w:r>
      <w:r>
        <w:t xml:space="preserve">65 </w:t>
      </w:r>
      <w:r>
        <w:rPr>
          <w:bCs/>
          <w:szCs w:val="24"/>
          <w:lang w:val="pt-BR"/>
        </w:rPr>
        <w:t>. Primeiro Resultado da execução do SonarQuebe</w:t>
      </w:r>
      <w:r>
        <w:tab/>
      </w:r>
      <w:r>
        <w:fldChar w:fldCharType="begin"/>
      </w:r>
      <w:r>
        <w:instrText xml:space="preserve"> PAGEREF _Toc9744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_Toc32643 </w:instrText>
      </w:r>
      <w:r>
        <w:rPr>
          <w:bCs/>
          <w:szCs w:val="28"/>
        </w:rPr>
        <w:fldChar w:fldCharType="separate"/>
      </w:r>
      <w:r>
        <w:rPr>
          <w:bCs/>
          <w:szCs w:val="24"/>
        </w:rPr>
        <w:t xml:space="preserve">Figura </w:t>
      </w:r>
      <w:r>
        <w:t xml:space="preserve">65 </w:t>
      </w:r>
      <w:r>
        <w:rPr>
          <w:bCs/>
          <w:szCs w:val="24"/>
          <w:lang w:val="pt-BR"/>
        </w:rPr>
        <w:t>. FrontEnd - Resultado da execução do SonarQuebe</w:t>
      </w:r>
      <w:r>
        <w:tab/>
      </w:r>
      <w:r>
        <w:fldChar w:fldCharType="begin"/>
      </w:r>
      <w:r>
        <w:instrText xml:space="preserve"> PAGEREF _Toc32643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_Toc23534 </w:instrText>
      </w:r>
      <w:r>
        <w:rPr>
          <w:bCs/>
          <w:szCs w:val="28"/>
        </w:rPr>
        <w:fldChar w:fldCharType="separate"/>
      </w:r>
      <w:r>
        <w:rPr>
          <w:bCs/>
          <w:szCs w:val="24"/>
        </w:rPr>
        <w:t xml:space="preserve">Figura </w:t>
      </w:r>
      <w:r>
        <w:t xml:space="preserve">67 </w:t>
      </w:r>
      <w:r>
        <w:rPr>
          <w:bCs/>
          <w:szCs w:val="24"/>
          <w:lang w:val="pt-BR"/>
        </w:rPr>
        <w:t>. FrontEnd Outros Resultados</w:t>
      </w:r>
      <w:r>
        <w:tab/>
      </w:r>
      <w:r>
        <w:fldChar w:fldCharType="begin"/>
      </w:r>
      <w:r>
        <w:instrText xml:space="preserve"> PAGEREF _Toc23534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_Toc23222 </w:instrText>
      </w:r>
      <w:r>
        <w:rPr>
          <w:bCs/>
          <w:szCs w:val="28"/>
        </w:rPr>
        <w:fldChar w:fldCharType="separate"/>
      </w:r>
      <w:r>
        <w:rPr>
          <w:bCs/>
          <w:szCs w:val="24"/>
        </w:rPr>
        <w:t xml:space="preserve">Figura </w:t>
      </w:r>
      <w:r>
        <w:t xml:space="preserve">68 </w:t>
      </w:r>
      <w:r>
        <w:rPr>
          <w:bCs/>
          <w:szCs w:val="24"/>
          <w:lang w:val="pt-BR"/>
        </w:rPr>
        <w:t>. FrontEnd Resultados SonarQube</w:t>
      </w:r>
      <w:r>
        <w:tab/>
      </w:r>
      <w:r>
        <w:fldChar w:fldCharType="begin"/>
      </w:r>
      <w:r>
        <w:instrText xml:space="preserve"> PAGEREF _Toc23222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_Toc14159 </w:instrText>
      </w:r>
      <w:r>
        <w:rPr>
          <w:bCs/>
          <w:szCs w:val="28"/>
        </w:rPr>
        <w:fldChar w:fldCharType="separate"/>
      </w:r>
      <w:r>
        <w:rPr>
          <w:bCs/>
          <w:szCs w:val="24"/>
        </w:rPr>
        <w:t xml:space="preserve">Figura </w:t>
      </w:r>
      <w:r>
        <w:t xml:space="preserve">69 </w:t>
      </w:r>
      <w:r>
        <w:rPr>
          <w:bCs/>
          <w:szCs w:val="24"/>
          <w:lang w:val="pt-BR"/>
        </w:rPr>
        <w:t>. FrontEnd Outros Resultados Obtidos com SonarQube</w:t>
      </w:r>
      <w:r>
        <w:tab/>
      </w:r>
      <w:r>
        <w:fldChar w:fldCharType="begin"/>
      </w:r>
      <w:r>
        <w:instrText xml:space="preserve"> PAGEREF _Toc14159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_Toc20848 </w:instrText>
      </w:r>
      <w:r>
        <w:rPr>
          <w:bCs/>
          <w:szCs w:val="28"/>
        </w:rPr>
        <w:fldChar w:fldCharType="separate"/>
      </w:r>
      <w:r>
        <w:rPr>
          <w:bCs/>
          <w:szCs w:val="24"/>
        </w:rPr>
        <w:t xml:space="preserve">Figura </w:t>
      </w:r>
      <w:r>
        <w:t xml:space="preserve">70 </w:t>
      </w:r>
      <w:r>
        <w:rPr>
          <w:bCs/>
          <w:szCs w:val="24"/>
          <w:lang w:val="pt-BR"/>
        </w:rPr>
        <w:t>. Teste Unitários de Serviços e Repositórios de Pessoas</w:t>
      </w:r>
      <w:r>
        <w:tab/>
      </w:r>
      <w:r>
        <w:fldChar w:fldCharType="begin"/>
      </w:r>
      <w:r>
        <w:instrText xml:space="preserve"> PAGEREF _Toc20848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_Toc13228 </w:instrText>
      </w:r>
      <w:r>
        <w:rPr>
          <w:bCs/>
          <w:szCs w:val="28"/>
        </w:rPr>
        <w:fldChar w:fldCharType="separate"/>
      </w:r>
      <w:r>
        <w:rPr>
          <w:bCs/>
          <w:szCs w:val="24"/>
        </w:rPr>
        <w:t xml:space="preserve">Figura </w:t>
      </w:r>
      <w:r>
        <w:t xml:space="preserve">71 </w:t>
      </w:r>
      <w:r>
        <w:rPr>
          <w:bCs/>
          <w:szCs w:val="24"/>
          <w:lang w:val="pt-BR"/>
        </w:rPr>
        <w:t>. Teste Unitários  - Utilização da API do ViaCep</w:t>
      </w:r>
      <w:r>
        <w:tab/>
      </w:r>
      <w:r>
        <w:fldChar w:fldCharType="begin"/>
      </w:r>
      <w:r>
        <w:instrText xml:space="preserve"> PAGEREF _Toc13228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_Toc29712 </w:instrText>
      </w:r>
      <w:r>
        <w:rPr>
          <w:bCs/>
          <w:szCs w:val="28"/>
        </w:rPr>
        <w:fldChar w:fldCharType="separate"/>
      </w:r>
      <w:r>
        <w:rPr>
          <w:bCs/>
          <w:szCs w:val="24"/>
        </w:rPr>
        <w:t xml:space="preserve">Figura </w:t>
      </w:r>
      <w:r>
        <w:t xml:space="preserve">72 </w:t>
      </w:r>
      <w:r>
        <w:rPr>
          <w:bCs/>
          <w:szCs w:val="24"/>
          <w:lang w:val="pt-BR"/>
        </w:rPr>
        <w:t>. Teste Unitários - Utilização da API DistanceMatrix</w:t>
      </w:r>
      <w:r>
        <w:tab/>
      </w:r>
      <w:r>
        <w:fldChar w:fldCharType="begin"/>
      </w:r>
      <w:r>
        <w:instrText xml:space="preserve"> PAGEREF _Toc29712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_Toc26230 </w:instrText>
      </w:r>
      <w:r>
        <w:rPr>
          <w:bCs/>
          <w:szCs w:val="28"/>
        </w:rPr>
        <w:fldChar w:fldCharType="separate"/>
      </w:r>
      <w:r>
        <w:rPr>
          <w:bCs/>
          <w:szCs w:val="24"/>
        </w:rPr>
        <w:t xml:space="preserve">Figura </w:t>
      </w:r>
      <w:r>
        <w:t xml:space="preserve">73 </w:t>
      </w:r>
      <w:r>
        <w:rPr>
          <w:bCs/>
          <w:szCs w:val="24"/>
          <w:lang w:val="pt-BR"/>
        </w:rPr>
        <w:t>. Teste Unitários - Utilização da API DistanceMatrix</w:t>
      </w:r>
      <w:r>
        <w:tab/>
      </w:r>
      <w:r>
        <w:fldChar w:fldCharType="begin"/>
      </w:r>
      <w:r>
        <w:instrText xml:space="preserve"> PAGEREF _Toc26230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_Toc5806 </w:instrText>
      </w:r>
      <w:r>
        <w:rPr>
          <w:bCs/>
          <w:szCs w:val="28"/>
        </w:rPr>
        <w:fldChar w:fldCharType="separate"/>
      </w:r>
      <w:r>
        <w:rPr>
          <w:bCs/>
          <w:szCs w:val="24"/>
        </w:rPr>
        <w:t xml:space="preserve">Figura </w:t>
      </w:r>
      <w:r>
        <w:t xml:space="preserve">74 </w:t>
      </w:r>
      <w:r>
        <w:rPr>
          <w:bCs/>
          <w:szCs w:val="24"/>
          <w:lang w:val="pt-BR"/>
        </w:rPr>
        <w:t>. Empresa Cadastrada - Matriz</w:t>
      </w:r>
      <w:r>
        <w:tab/>
      </w:r>
      <w:r>
        <w:fldChar w:fldCharType="begin"/>
      </w:r>
      <w:r>
        <w:instrText xml:space="preserve"> PAGEREF _Toc5806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_Toc28842 </w:instrText>
      </w:r>
      <w:r>
        <w:rPr>
          <w:bCs/>
          <w:szCs w:val="28"/>
        </w:rPr>
        <w:fldChar w:fldCharType="separate"/>
      </w:r>
      <w:r>
        <w:rPr>
          <w:bCs/>
          <w:szCs w:val="24"/>
        </w:rPr>
        <w:t xml:space="preserve">Figura </w:t>
      </w:r>
      <w:r>
        <w:t xml:space="preserve">75 </w:t>
      </w:r>
      <w:r>
        <w:rPr>
          <w:bCs/>
          <w:szCs w:val="24"/>
          <w:lang w:val="pt-BR"/>
        </w:rPr>
        <w:t>. Empresas Cadastradas - Filiais</w:t>
      </w:r>
      <w:r>
        <w:tab/>
      </w:r>
      <w:r>
        <w:fldChar w:fldCharType="begin"/>
      </w:r>
      <w:r>
        <w:instrText xml:space="preserve"> PAGEREF _Toc28842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_Toc28497 </w:instrText>
      </w:r>
      <w:r>
        <w:rPr>
          <w:bCs/>
          <w:szCs w:val="28"/>
        </w:rPr>
        <w:fldChar w:fldCharType="separate"/>
      </w:r>
      <w:r>
        <w:rPr>
          <w:bCs/>
          <w:szCs w:val="24"/>
        </w:rPr>
        <w:t xml:space="preserve">Figura </w:t>
      </w:r>
      <w:r>
        <w:t xml:space="preserve">76 </w:t>
      </w:r>
      <w:r>
        <w:rPr>
          <w:bCs/>
          <w:szCs w:val="24"/>
          <w:lang w:val="pt-BR"/>
        </w:rPr>
        <w:t>. Caso de Testes 1 - Rota Gerada pelo Google Maps</w:t>
      </w:r>
      <w:r>
        <w:tab/>
      </w:r>
      <w:r>
        <w:fldChar w:fldCharType="begin"/>
      </w:r>
      <w:r>
        <w:instrText xml:space="preserve"> PAGEREF _Toc28497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_Toc11942 </w:instrText>
      </w:r>
      <w:r>
        <w:rPr>
          <w:bCs/>
          <w:szCs w:val="28"/>
        </w:rPr>
        <w:fldChar w:fldCharType="separate"/>
      </w:r>
      <w:r>
        <w:rPr>
          <w:bCs/>
          <w:szCs w:val="24"/>
        </w:rPr>
        <w:t xml:space="preserve">Figura </w:t>
      </w:r>
      <w:r>
        <w:t xml:space="preserve">77 </w:t>
      </w:r>
      <w:r>
        <w:rPr>
          <w:bCs/>
          <w:szCs w:val="24"/>
          <w:lang w:val="pt-BR"/>
        </w:rPr>
        <w:t>. Caso de Testes 1 - Rota Gerada pelo SysRLog</w:t>
      </w:r>
      <w:r>
        <w:tab/>
      </w:r>
      <w:r>
        <w:fldChar w:fldCharType="begin"/>
      </w:r>
      <w:r>
        <w:instrText xml:space="preserve"> PAGEREF _Toc11942 </w:instrText>
      </w:r>
      <w:r>
        <w:fldChar w:fldCharType="separate"/>
      </w:r>
      <w:r>
        <w:t>101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_Toc25698 </w:instrText>
      </w:r>
      <w:r>
        <w:rPr>
          <w:bCs/>
          <w:szCs w:val="28"/>
        </w:rPr>
        <w:fldChar w:fldCharType="separate"/>
      </w:r>
      <w:r>
        <w:rPr>
          <w:bCs/>
          <w:szCs w:val="24"/>
        </w:rPr>
        <w:t xml:space="preserve">Figura </w:t>
      </w:r>
      <w:r>
        <w:t xml:space="preserve">78 </w:t>
      </w:r>
      <w:r>
        <w:rPr>
          <w:bCs/>
          <w:szCs w:val="24"/>
          <w:lang w:val="pt-BR"/>
        </w:rPr>
        <w:t>. Caso de Testes 2 - Rota Gerada pelo Google Maps</w:t>
      </w:r>
      <w:r>
        <w:tab/>
      </w:r>
      <w:r>
        <w:fldChar w:fldCharType="begin"/>
      </w:r>
      <w:r>
        <w:instrText xml:space="preserve"> PAGEREF _Toc25698 </w:instrText>
      </w:r>
      <w:r>
        <w:fldChar w:fldCharType="separate"/>
      </w:r>
      <w:r>
        <w:t>103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_Toc6715 </w:instrText>
      </w:r>
      <w:r>
        <w:rPr>
          <w:bCs/>
          <w:szCs w:val="28"/>
        </w:rPr>
        <w:fldChar w:fldCharType="separate"/>
      </w:r>
      <w:r>
        <w:rPr>
          <w:bCs/>
          <w:szCs w:val="24"/>
        </w:rPr>
        <w:t xml:space="preserve">Figura </w:t>
      </w:r>
      <w:r>
        <w:t xml:space="preserve">79 </w:t>
      </w:r>
      <w:r>
        <w:rPr>
          <w:bCs/>
          <w:szCs w:val="24"/>
          <w:lang w:val="pt-BR"/>
        </w:rPr>
        <w:t>. Caso de Testes 2 - Rota Gerada pelo SysRLog</w:t>
      </w:r>
      <w:r>
        <w:tab/>
      </w:r>
      <w:r>
        <w:fldChar w:fldCharType="begin"/>
      </w:r>
      <w:r>
        <w:instrText xml:space="preserve"> PAGEREF _Toc6715 </w:instrText>
      </w:r>
      <w:r>
        <w:fldChar w:fldCharType="separate"/>
      </w:r>
      <w:r>
        <w:t>103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_Toc8033 </w:instrText>
      </w:r>
      <w:r>
        <w:rPr>
          <w:bCs/>
          <w:szCs w:val="28"/>
        </w:rPr>
        <w:fldChar w:fldCharType="separate"/>
      </w:r>
      <w:r>
        <w:rPr>
          <w:bCs/>
          <w:szCs w:val="24"/>
        </w:rPr>
        <w:t xml:space="preserve">Figura </w:t>
      </w:r>
      <w:r>
        <w:t xml:space="preserve">80 </w:t>
      </w:r>
      <w:r>
        <w:rPr>
          <w:bCs/>
          <w:szCs w:val="24"/>
          <w:lang w:val="pt-BR"/>
        </w:rPr>
        <w:t>. Caso de Testes 3 - Rota Gerada pelo Google Maps</w:t>
      </w:r>
      <w:r>
        <w:tab/>
      </w:r>
      <w:r>
        <w:fldChar w:fldCharType="begin"/>
      </w:r>
      <w:r>
        <w:instrText xml:space="preserve"> PAGEREF _Toc8033 </w:instrText>
      </w:r>
      <w:r>
        <w:fldChar w:fldCharType="separate"/>
      </w:r>
      <w:r>
        <w:t>105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_Toc4867 </w:instrText>
      </w:r>
      <w:r>
        <w:rPr>
          <w:bCs/>
          <w:szCs w:val="28"/>
        </w:rPr>
        <w:fldChar w:fldCharType="separate"/>
      </w:r>
      <w:r>
        <w:rPr>
          <w:bCs/>
          <w:szCs w:val="24"/>
        </w:rPr>
        <w:t xml:space="preserve">Figura </w:t>
      </w:r>
      <w:r>
        <w:t xml:space="preserve">81 </w:t>
      </w:r>
      <w:r>
        <w:rPr>
          <w:bCs/>
          <w:szCs w:val="24"/>
          <w:lang w:val="pt-BR"/>
        </w:rPr>
        <w:t>. Caso de Testes 3 - Rota Gerada pelo SysRLog</w:t>
      </w:r>
      <w:r>
        <w:tab/>
      </w:r>
      <w:r>
        <w:fldChar w:fldCharType="begin"/>
      </w:r>
      <w:r>
        <w:instrText xml:space="preserve"> PAGEREF _Toc4867 </w:instrText>
      </w:r>
      <w:r>
        <w:fldChar w:fldCharType="separate"/>
      </w:r>
      <w:r>
        <w:t>105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_Toc14295 </w:instrText>
      </w:r>
      <w:r>
        <w:rPr>
          <w:bCs/>
          <w:szCs w:val="28"/>
        </w:rPr>
        <w:fldChar w:fldCharType="separate"/>
      </w:r>
      <w:r>
        <w:rPr>
          <w:bCs/>
          <w:szCs w:val="24"/>
        </w:rPr>
        <w:t xml:space="preserve">Figura </w:t>
      </w:r>
      <w:r>
        <w:t xml:space="preserve">82 </w:t>
      </w:r>
      <w:r>
        <w:rPr>
          <w:bCs/>
          <w:szCs w:val="24"/>
          <w:lang w:val="pt-BR"/>
        </w:rPr>
        <w:t>. Caso de Testes 4 - Rota Gerada pelo Google Maps</w:t>
      </w:r>
      <w:r>
        <w:tab/>
      </w:r>
      <w:r>
        <w:fldChar w:fldCharType="begin"/>
      </w:r>
      <w:r>
        <w:instrText xml:space="preserve"> PAGEREF _Toc14295 </w:instrText>
      </w:r>
      <w:r>
        <w:fldChar w:fldCharType="separate"/>
      </w:r>
      <w:r>
        <w:t>107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_Toc245 </w:instrText>
      </w:r>
      <w:r>
        <w:rPr>
          <w:bCs/>
          <w:szCs w:val="28"/>
        </w:rPr>
        <w:fldChar w:fldCharType="separate"/>
      </w:r>
      <w:r>
        <w:rPr>
          <w:bCs/>
          <w:szCs w:val="24"/>
        </w:rPr>
        <w:t xml:space="preserve">Figura </w:t>
      </w:r>
      <w:r>
        <w:t xml:space="preserve">83 </w:t>
      </w:r>
      <w:r>
        <w:rPr>
          <w:bCs/>
          <w:szCs w:val="24"/>
          <w:lang w:val="pt-BR"/>
        </w:rPr>
        <w:t>. Caso de Testes 4 - Rota Gerada pelo SysRLog</w:t>
      </w:r>
      <w:r>
        <w:tab/>
      </w:r>
      <w:r>
        <w:fldChar w:fldCharType="begin"/>
      </w:r>
      <w:r>
        <w:instrText xml:space="preserve"> PAGEREF _Toc245 </w:instrText>
      </w:r>
      <w:r>
        <w:fldChar w:fldCharType="separate"/>
      </w:r>
      <w:r>
        <w:t>107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_Toc2700 </w:instrText>
      </w:r>
      <w:r>
        <w:rPr>
          <w:bCs/>
          <w:szCs w:val="28"/>
        </w:rPr>
        <w:fldChar w:fldCharType="separate"/>
      </w:r>
      <w:r>
        <w:rPr>
          <w:bCs/>
          <w:szCs w:val="24"/>
        </w:rPr>
        <w:t xml:space="preserve">Figura </w:t>
      </w:r>
      <w:r>
        <w:t xml:space="preserve">84 </w:t>
      </w:r>
      <w:r>
        <w:rPr>
          <w:bCs/>
          <w:szCs w:val="24"/>
          <w:lang w:val="pt-BR"/>
        </w:rPr>
        <w:t>. Caso de Testes 5 - Rota Gerada pelo Google Maps</w:t>
      </w:r>
      <w:r>
        <w:tab/>
      </w:r>
      <w:r>
        <w:fldChar w:fldCharType="begin"/>
      </w:r>
      <w:r>
        <w:instrText xml:space="preserve"> PAGEREF _Toc2700 </w:instrText>
      </w:r>
      <w:r>
        <w:fldChar w:fldCharType="separate"/>
      </w:r>
      <w:r>
        <w:t>109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_Toc1334 </w:instrText>
      </w:r>
      <w:r>
        <w:rPr>
          <w:bCs/>
          <w:szCs w:val="28"/>
        </w:rPr>
        <w:fldChar w:fldCharType="separate"/>
      </w:r>
      <w:r>
        <w:rPr>
          <w:bCs/>
          <w:szCs w:val="24"/>
        </w:rPr>
        <w:t xml:space="preserve">Figura </w:t>
      </w:r>
      <w:r>
        <w:t xml:space="preserve">85 </w:t>
      </w:r>
      <w:r>
        <w:rPr>
          <w:bCs/>
          <w:szCs w:val="24"/>
          <w:lang w:val="pt-BR"/>
        </w:rPr>
        <w:t>. Caso de Testes 5 - Rota Gerada pelo SysRLog</w:t>
      </w:r>
      <w:r>
        <w:tab/>
      </w:r>
      <w:r>
        <w:fldChar w:fldCharType="begin"/>
      </w:r>
      <w:r>
        <w:instrText xml:space="preserve"> PAGEREF _Toc1334 </w:instrText>
      </w:r>
      <w:r>
        <w:fldChar w:fldCharType="separate"/>
      </w:r>
      <w:r>
        <w:t>109</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_Toc17979 </w:instrText>
      </w:r>
      <w:r>
        <w:rPr>
          <w:szCs w:val="28"/>
        </w:rPr>
        <w:fldChar w:fldCharType="separate"/>
      </w:r>
      <w:r>
        <w:rPr>
          <w:szCs w:val="24"/>
        </w:rPr>
        <w:t xml:space="preserve">Tabela </w:t>
      </w:r>
      <w:r>
        <w:t xml:space="preserve">1 </w:t>
      </w:r>
      <w:r>
        <w:rPr>
          <w:szCs w:val="24"/>
          <w:lang w:val="pt-BR"/>
        </w:rPr>
        <w:t>.</w:t>
      </w:r>
      <w:r>
        <w:rPr>
          <w:szCs w:val="24"/>
        </w:rPr>
        <w:t xml:space="preserve"> Comparativo de produtividade dos veículos com e sem a roteirização</w:t>
      </w:r>
      <w:r>
        <w:tab/>
      </w:r>
      <w:r>
        <w:fldChar w:fldCharType="begin"/>
      </w:r>
      <w:r>
        <w:instrText xml:space="preserve"> PAGEREF _Toc17979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_Toc5886 </w:instrText>
      </w:r>
      <w:r>
        <w:rPr>
          <w:szCs w:val="28"/>
        </w:rPr>
        <w:fldChar w:fldCharType="separate"/>
      </w:r>
      <w:r>
        <w:rPr>
          <w:szCs w:val="24"/>
        </w:rPr>
        <w:t xml:space="preserve">Tabela </w:t>
      </w:r>
      <w:r>
        <w:t xml:space="preserve">2 </w:t>
      </w:r>
      <w:r>
        <w:rPr>
          <w:szCs w:val="24"/>
          <w:lang w:val="pt-BR"/>
        </w:rPr>
        <w:t>.</w:t>
      </w:r>
      <w:r>
        <w:rPr>
          <w:szCs w:val="24"/>
        </w:rPr>
        <w:t xml:space="preserve"> Atendimentos no Prazo de um Determinado Período Com e Sem a Roteirização</w:t>
      </w:r>
      <w:r>
        <w:tab/>
      </w:r>
      <w:r>
        <w:fldChar w:fldCharType="begin"/>
      </w:r>
      <w:r>
        <w:instrText xml:space="preserve"> PAGEREF _Toc5886 </w:instrText>
      </w:r>
      <w:r>
        <w:fldChar w:fldCharType="separate"/>
      </w:r>
      <w:r>
        <w:t>23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_Toc15522 </w:instrText>
      </w:r>
      <w:r>
        <w:rPr>
          <w:szCs w:val="28"/>
        </w:rPr>
        <w:fldChar w:fldCharType="separate"/>
      </w:r>
      <w:r>
        <w:rPr>
          <w:szCs w:val="24"/>
        </w:rPr>
        <w:t xml:space="preserve">Tabela </w:t>
      </w:r>
      <w:r>
        <w:t xml:space="preserve">3 </w:t>
      </w:r>
      <w:r>
        <w:rPr>
          <w:szCs w:val="24"/>
          <w:lang w:val="pt-BR"/>
        </w:rPr>
        <w:t>. Requisitos Funcionais do Projeto</w:t>
      </w:r>
      <w:r>
        <w:tab/>
      </w:r>
      <w:r>
        <w:fldChar w:fldCharType="begin"/>
      </w:r>
      <w:r>
        <w:instrText xml:space="preserve"> PAGEREF _Toc15522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_Toc23801 </w:instrText>
      </w:r>
      <w:r>
        <w:rPr>
          <w:szCs w:val="28"/>
        </w:rPr>
        <w:fldChar w:fldCharType="separate"/>
      </w:r>
      <w:r>
        <w:rPr>
          <w:szCs w:val="24"/>
          <w:lang w:val="pt-BR"/>
        </w:rPr>
        <w:t xml:space="preserve">Tabela </w:t>
      </w:r>
      <w:r>
        <w:t xml:space="preserve">4 </w:t>
      </w:r>
      <w:r>
        <w:rPr>
          <w:szCs w:val="24"/>
          <w:lang w:val="pt-BR"/>
        </w:rPr>
        <w:t>. Requisitos Não-Funcionais do Projeto</w:t>
      </w:r>
      <w:r>
        <w:tab/>
      </w:r>
      <w:r>
        <w:fldChar w:fldCharType="begin"/>
      </w:r>
      <w:r>
        <w:instrText xml:space="preserve"> PAGEREF _Toc23801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_Toc1728 </w:instrText>
      </w:r>
      <w:r>
        <w:rPr>
          <w:szCs w:val="28"/>
        </w:rPr>
        <w:fldChar w:fldCharType="separate"/>
      </w:r>
      <w:r>
        <w:rPr>
          <w:szCs w:val="24"/>
          <w:lang w:val="pt-BR"/>
        </w:rPr>
        <w:t xml:space="preserve">Tabela </w:t>
      </w:r>
      <w:r>
        <w:t xml:space="preserve">5 </w:t>
      </w:r>
      <w:r>
        <w:rPr>
          <w:szCs w:val="24"/>
          <w:lang w:val="pt-BR"/>
        </w:rPr>
        <w:t>. Lista de Personas com seus comportamentos, necessidades e objetivos</w:t>
      </w:r>
      <w:r>
        <w:tab/>
      </w:r>
      <w:r>
        <w:fldChar w:fldCharType="begin"/>
      </w:r>
      <w:r>
        <w:instrText xml:space="preserve"> PAGEREF _Toc1728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_Toc27518 </w:instrText>
      </w:r>
      <w:r>
        <w:rPr>
          <w:szCs w:val="28"/>
        </w:rPr>
        <w:fldChar w:fldCharType="separate"/>
      </w:r>
      <w:r>
        <w:rPr>
          <w:szCs w:val="24"/>
          <w:lang w:val="pt-BR"/>
        </w:rPr>
        <w:t xml:space="preserve">Tabela </w:t>
      </w:r>
      <w:r>
        <w:t xml:space="preserve">6 </w:t>
      </w:r>
      <w:r>
        <w:rPr>
          <w:szCs w:val="24"/>
          <w:lang w:val="pt-BR"/>
        </w:rPr>
        <w:t>. User Story - Otimização de Rota</w:t>
      </w:r>
      <w:r>
        <w:tab/>
      </w:r>
      <w:r>
        <w:fldChar w:fldCharType="begin"/>
      </w:r>
      <w:r>
        <w:instrText xml:space="preserve"> PAGEREF _Toc27518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_Toc32153 </w:instrText>
      </w:r>
      <w:r>
        <w:rPr>
          <w:szCs w:val="28"/>
        </w:rPr>
        <w:fldChar w:fldCharType="separate"/>
      </w:r>
      <w:r>
        <w:rPr>
          <w:szCs w:val="24"/>
          <w:lang w:val="pt-BR"/>
        </w:rPr>
        <w:t xml:space="preserve">Tabela </w:t>
      </w:r>
      <w:r>
        <w:t xml:space="preserve">7 </w:t>
      </w:r>
      <w:r>
        <w:rPr>
          <w:szCs w:val="24"/>
          <w:lang w:val="pt-BR"/>
        </w:rPr>
        <w:t>. User Story - Recuperar Rota</w:t>
      </w:r>
      <w:r>
        <w:tab/>
      </w:r>
      <w:r>
        <w:fldChar w:fldCharType="begin"/>
      </w:r>
      <w:r>
        <w:instrText xml:space="preserve"> PAGEREF _Toc32153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_Toc15312 </w:instrText>
      </w:r>
      <w:r>
        <w:rPr>
          <w:szCs w:val="28"/>
        </w:rPr>
        <w:fldChar w:fldCharType="separate"/>
      </w:r>
      <w:r>
        <w:rPr>
          <w:szCs w:val="24"/>
          <w:lang w:val="pt-BR"/>
        </w:rPr>
        <w:t xml:space="preserve">Tabela </w:t>
      </w:r>
      <w:r>
        <w:t xml:space="preserve">8 </w:t>
      </w:r>
      <w:r>
        <w:rPr>
          <w:szCs w:val="24"/>
          <w:lang w:val="pt-BR"/>
        </w:rPr>
        <w:t>. User Story - Identificar Entregas Fora da Região de Distribuição da Empresa</w:t>
      </w:r>
      <w:r>
        <w:tab/>
      </w:r>
      <w:r>
        <w:fldChar w:fldCharType="begin"/>
      </w:r>
      <w:r>
        <w:instrText xml:space="preserve"> PAGEREF _Toc15312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_Toc32183 </w:instrText>
      </w:r>
      <w:r>
        <w:rPr>
          <w:szCs w:val="28"/>
        </w:rPr>
        <w:fldChar w:fldCharType="separate"/>
      </w:r>
      <w:r>
        <w:rPr>
          <w:szCs w:val="24"/>
          <w:lang w:val="pt-BR"/>
        </w:rPr>
        <w:t xml:space="preserve">Tabela </w:t>
      </w:r>
      <w:r>
        <w:t xml:space="preserve">9 </w:t>
      </w:r>
      <w:r>
        <w:rPr>
          <w:szCs w:val="24"/>
          <w:lang w:val="pt-BR"/>
        </w:rPr>
        <w:t>. User Story - Solicitar Geração de Rotas a partir de Outro Sistema</w:t>
      </w:r>
      <w:r>
        <w:tab/>
      </w:r>
      <w:r>
        <w:fldChar w:fldCharType="begin"/>
      </w:r>
      <w:r>
        <w:instrText xml:space="preserve"> PAGEREF _Toc32183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_Toc28909 </w:instrText>
      </w:r>
      <w:r>
        <w:rPr>
          <w:szCs w:val="28"/>
        </w:rPr>
        <w:fldChar w:fldCharType="separate"/>
      </w:r>
      <w:r>
        <w:rPr>
          <w:szCs w:val="24"/>
          <w:lang w:val="pt-BR"/>
        </w:rPr>
        <w:t xml:space="preserve">Tabela </w:t>
      </w:r>
      <w:r>
        <w:t xml:space="preserve">10 </w:t>
      </w:r>
      <w:r>
        <w:rPr>
          <w:szCs w:val="24"/>
          <w:lang w:val="pt-BR"/>
        </w:rPr>
        <w:t>. User Story - Excluir rota gerada</w:t>
      </w:r>
      <w:r>
        <w:tab/>
      </w:r>
      <w:r>
        <w:fldChar w:fldCharType="begin"/>
      </w:r>
      <w:r>
        <w:instrText xml:space="preserve"> PAGEREF _Toc28909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_Toc13599 </w:instrText>
      </w:r>
      <w:r>
        <w:rPr>
          <w:szCs w:val="28"/>
        </w:rPr>
        <w:fldChar w:fldCharType="separate"/>
      </w:r>
      <w:r>
        <w:rPr>
          <w:szCs w:val="24"/>
          <w:lang w:val="pt-BR"/>
        </w:rPr>
        <w:t xml:space="preserve">Tabela </w:t>
      </w:r>
      <w:r>
        <w:t xml:space="preserve">11 </w:t>
      </w:r>
      <w:r>
        <w:rPr>
          <w:szCs w:val="24"/>
          <w:lang w:val="pt-BR"/>
        </w:rPr>
        <w:t>. User Story - Cadastrar Usuário</w:t>
      </w:r>
      <w:r>
        <w:tab/>
      </w:r>
      <w:r>
        <w:fldChar w:fldCharType="begin"/>
      </w:r>
      <w:r>
        <w:instrText xml:space="preserve"> PAGEREF _Toc13599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_Toc13598 </w:instrText>
      </w:r>
      <w:r>
        <w:rPr>
          <w:szCs w:val="28"/>
        </w:rPr>
        <w:fldChar w:fldCharType="separate"/>
      </w:r>
      <w:r>
        <w:rPr>
          <w:szCs w:val="24"/>
          <w:lang w:val="pt-BR"/>
        </w:rPr>
        <w:t xml:space="preserve">Tabela </w:t>
      </w:r>
      <w:r>
        <w:t xml:space="preserve">12 </w:t>
      </w:r>
      <w:r>
        <w:rPr>
          <w:szCs w:val="24"/>
          <w:lang w:val="pt-BR"/>
        </w:rPr>
        <w:t>. User Story - Alterar Usuário</w:t>
      </w:r>
      <w:r>
        <w:tab/>
      </w:r>
      <w:r>
        <w:fldChar w:fldCharType="begin"/>
      </w:r>
      <w:r>
        <w:instrText xml:space="preserve"> PAGEREF _Toc13598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_Toc3461 </w:instrText>
      </w:r>
      <w:r>
        <w:rPr>
          <w:szCs w:val="28"/>
        </w:rPr>
        <w:fldChar w:fldCharType="separate"/>
      </w:r>
      <w:r>
        <w:rPr>
          <w:szCs w:val="24"/>
          <w:lang w:val="pt-BR"/>
        </w:rPr>
        <w:t xml:space="preserve">Tabela </w:t>
      </w:r>
      <w:r>
        <w:t xml:space="preserve">13 </w:t>
      </w:r>
      <w:r>
        <w:rPr>
          <w:szCs w:val="24"/>
          <w:lang w:val="pt-BR"/>
        </w:rPr>
        <w:t>. User Story - Pesquisar Usuários</w:t>
      </w:r>
      <w:r>
        <w:tab/>
      </w:r>
      <w:r>
        <w:fldChar w:fldCharType="begin"/>
      </w:r>
      <w:r>
        <w:instrText xml:space="preserve"> PAGEREF _Toc3461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_Toc5580 </w:instrText>
      </w:r>
      <w:r>
        <w:rPr>
          <w:szCs w:val="28"/>
        </w:rPr>
        <w:fldChar w:fldCharType="separate"/>
      </w:r>
      <w:r>
        <w:rPr>
          <w:szCs w:val="24"/>
          <w:lang w:val="pt-BR"/>
        </w:rPr>
        <w:t xml:space="preserve">Tabela </w:t>
      </w:r>
      <w:r>
        <w:t xml:space="preserve">14 </w:t>
      </w:r>
      <w:r>
        <w:rPr>
          <w:szCs w:val="24"/>
          <w:lang w:val="pt-BR"/>
        </w:rPr>
        <w:t>. User Story - Deletar Usuário</w:t>
      </w:r>
      <w:r>
        <w:tab/>
      </w:r>
      <w:r>
        <w:fldChar w:fldCharType="begin"/>
      </w:r>
      <w:r>
        <w:instrText xml:space="preserve"> PAGEREF _Toc5580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_Toc1724 </w:instrText>
      </w:r>
      <w:r>
        <w:rPr>
          <w:szCs w:val="28"/>
        </w:rPr>
        <w:fldChar w:fldCharType="separate"/>
      </w:r>
      <w:r>
        <w:rPr>
          <w:szCs w:val="24"/>
          <w:lang w:val="pt-BR"/>
        </w:rPr>
        <w:t xml:space="preserve">Tabela </w:t>
      </w:r>
      <w:r>
        <w:t xml:space="preserve">15 </w:t>
      </w:r>
      <w:r>
        <w:rPr>
          <w:szCs w:val="24"/>
          <w:lang w:val="pt-BR"/>
        </w:rPr>
        <w:t>. User Story - Consultar Cep</w:t>
      </w:r>
      <w:r>
        <w:tab/>
      </w:r>
      <w:r>
        <w:fldChar w:fldCharType="begin"/>
      </w:r>
      <w:r>
        <w:instrText xml:space="preserve"> PAGEREF _Toc1724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_Toc20885 </w:instrText>
      </w:r>
      <w:r>
        <w:rPr>
          <w:szCs w:val="28"/>
        </w:rPr>
        <w:fldChar w:fldCharType="separate"/>
      </w:r>
      <w:r>
        <w:rPr>
          <w:szCs w:val="24"/>
          <w:lang w:val="pt-BR"/>
        </w:rPr>
        <w:t xml:space="preserve">Tabela </w:t>
      </w:r>
      <w:r>
        <w:t xml:space="preserve">16 </w:t>
      </w:r>
      <w:r>
        <w:rPr>
          <w:szCs w:val="24"/>
          <w:lang w:val="pt-BR"/>
        </w:rPr>
        <w:t>. User Story - Abrir Rota no Maps</w:t>
      </w:r>
      <w:r>
        <w:tab/>
      </w:r>
      <w:r>
        <w:fldChar w:fldCharType="begin"/>
      </w:r>
      <w:r>
        <w:instrText xml:space="preserve"> PAGEREF _Toc20885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_Toc5488 </w:instrText>
      </w:r>
      <w:r>
        <w:rPr>
          <w:szCs w:val="28"/>
        </w:rPr>
        <w:fldChar w:fldCharType="separate"/>
      </w:r>
      <w:r>
        <w:rPr>
          <w:szCs w:val="24"/>
          <w:lang w:val="pt-BR"/>
        </w:rPr>
        <w:t xml:space="preserve">Tabela </w:t>
      </w:r>
      <w:r>
        <w:t xml:space="preserve">17 </w:t>
      </w:r>
      <w:r>
        <w:rPr>
          <w:szCs w:val="24"/>
          <w:lang w:val="pt-BR"/>
        </w:rPr>
        <w:t>. User Story - Consultar Ceps</w:t>
      </w:r>
      <w:r>
        <w:tab/>
      </w:r>
      <w:r>
        <w:fldChar w:fldCharType="begin"/>
      </w:r>
      <w:r>
        <w:instrText xml:space="preserve"> PAGEREF _Toc5488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_Toc19615 </w:instrText>
      </w:r>
      <w:r>
        <w:rPr>
          <w:szCs w:val="28"/>
        </w:rPr>
        <w:fldChar w:fldCharType="separate"/>
      </w:r>
      <w:r>
        <w:rPr>
          <w:szCs w:val="24"/>
          <w:lang w:val="pt-BR"/>
        </w:rPr>
        <w:t xml:space="preserve">Tabela </w:t>
      </w:r>
      <w:r>
        <w:t xml:space="preserve">18 </w:t>
      </w:r>
      <w:r>
        <w:rPr>
          <w:szCs w:val="24"/>
          <w:lang w:val="pt-BR"/>
        </w:rPr>
        <w:t>. User Story - Cadastrar Pessoa</w:t>
      </w:r>
      <w:r>
        <w:tab/>
      </w:r>
      <w:r>
        <w:fldChar w:fldCharType="begin"/>
      </w:r>
      <w:r>
        <w:instrText xml:space="preserve"> PAGEREF _Toc19615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_Toc23063 </w:instrText>
      </w:r>
      <w:r>
        <w:rPr>
          <w:szCs w:val="28"/>
        </w:rPr>
        <w:fldChar w:fldCharType="separate"/>
      </w:r>
      <w:r>
        <w:rPr>
          <w:szCs w:val="24"/>
          <w:lang w:val="pt-BR"/>
        </w:rPr>
        <w:t xml:space="preserve">Tabela </w:t>
      </w:r>
      <w:r>
        <w:t xml:space="preserve">19 </w:t>
      </w:r>
      <w:r>
        <w:rPr>
          <w:szCs w:val="24"/>
          <w:lang w:val="pt-BR"/>
        </w:rPr>
        <w:t>. User Story - Alterar Pessoa</w:t>
      </w:r>
      <w:r>
        <w:tab/>
      </w:r>
      <w:r>
        <w:fldChar w:fldCharType="begin"/>
      </w:r>
      <w:r>
        <w:instrText xml:space="preserve"> PAGEREF _Toc23063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_Toc7980 </w:instrText>
      </w:r>
      <w:r>
        <w:rPr>
          <w:szCs w:val="28"/>
        </w:rPr>
        <w:fldChar w:fldCharType="separate"/>
      </w:r>
      <w:r>
        <w:rPr>
          <w:szCs w:val="24"/>
          <w:lang w:val="pt-BR"/>
        </w:rPr>
        <w:t xml:space="preserve">Tabela </w:t>
      </w:r>
      <w:r>
        <w:t xml:space="preserve">20 </w:t>
      </w:r>
      <w:r>
        <w:rPr>
          <w:szCs w:val="24"/>
          <w:lang w:val="pt-BR"/>
        </w:rPr>
        <w:t>. User Story - Pesquisar Pessoa</w:t>
      </w:r>
      <w:r>
        <w:tab/>
      </w:r>
      <w:r>
        <w:fldChar w:fldCharType="begin"/>
      </w:r>
      <w:r>
        <w:instrText xml:space="preserve"> PAGEREF _Toc7980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_Toc17445 </w:instrText>
      </w:r>
      <w:r>
        <w:rPr>
          <w:szCs w:val="28"/>
        </w:rPr>
        <w:fldChar w:fldCharType="separate"/>
      </w:r>
      <w:r>
        <w:rPr>
          <w:szCs w:val="24"/>
          <w:lang w:val="pt-BR"/>
        </w:rPr>
        <w:t xml:space="preserve">Tabela </w:t>
      </w:r>
      <w:r>
        <w:t xml:space="preserve">21 </w:t>
      </w:r>
      <w:r>
        <w:rPr>
          <w:szCs w:val="24"/>
          <w:lang w:val="pt-BR"/>
        </w:rPr>
        <w:t>. User Story - Cadastrar Empresa</w:t>
      </w:r>
      <w:r>
        <w:tab/>
      </w:r>
      <w:r>
        <w:fldChar w:fldCharType="begin"/>
      </w:r>
      <w:r>
        <w:instrText xml:space="preserve"> PAGEREF _Toc17445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_Toc29295 </w:instrText>
      </w:r>
      <w:r>
        <w:rPr>
          <w:szCs w:val="28"/>
        </w:rPr>
        <w:fldChar w:fldCharType="separate"/>
      </w:r>
      <w:r>
        <w:rPr>
          <w:szCs w:val="24"/>
          <w:lang w:val="pt-BR"/>
        </w:rPr>
        <w:t xml:space="preserve">Tabela </w:t>
      </w:r>
      <w:r>
        <w:t xml:space="preserve">22 </w:t>
      </w:r>
      <w:r>
        <w:rPr>
          <w:szCs w:val="24"/>
          <w:lang w:val="pt-BR"/>
        </w:rPr>
        <w:t>. User Story - Alterar Empresa</w:t>
      </w:r>
      <w:r>
        <w:tab/>
      </w:r>
      <w:r>
        <w:fldChar w:fldCharType="begin"/>
      </w:r>
      <w:r>
        <w:instrText xml:space="preserve"> PAGEREF _Toc29295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_Toc30079 </w:instrText>
      </w:r>
      <w:r>
        <w:rPr>
          <w:szCs w:val="28"/>
        </w:rPr>
        <w:fldChar w:fldCharType="separate"/>
      </w:r>
      <w:r>
        <w:rPr>
          <w:szCs w:val="24"/>
          <w:lang w:val="pt-BR"/>
        </w:rPr>
        <w:t xml:space="preserve">Tabela </w:t>
      </w:r>
      <w:r>
        <w:t xml:space="preserve">23 </w:t>
      </w:r>
      <w:r>
        <w:rPr>
          <w:szCs w:val="24"/>
          <w:lang w:val="pt-BR"/>
        </w:rPr>
        <w:t>. User Story - Pesquisar Empresa</w:t>
      </w:r>
      <w:r>
        <w:tab/>
      </w:r>
      <w:r>
        <w:fldChar w:fldCharType="begin"/>
      </w:r>
      <w:r>
        <w:instrText xml:space="preserve"> PAGEREF _Toc30079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_Toc8095 </w:instrText>
      </w:r>
      <w:r>
        <w:rPr>
          <w:szCs w:val="28"/>
        </w:rPr>
        <w:fldChar w:fldCharType="separate"/>
      </w:r>
      <w:r>
        <w:rPr>
          <w:szCs w:val="24"/>
          <w:lang w:val="pt-BR"/>
        </w:rPr>
        <w:t xml:space="preserve">Tabela </w:t>
      </w:r>
      <w:r>
        <w:t xml:space="preserve">24 </w:t>
      </w:r>
      <w:r>
        <w:rPr>
          <w:szCs w:val="24"/>
          <w:lang w:val="pt-BR"/>
        </w:rPr>
        <w:t>. User Story - Cadastrar Funcionário</w:t>
      </w:r>
      <w:r>
        <w:tab/>
      </w:r>
      <w:r>
        <w:fldChar w:fldCharType="begin"/>
      </w:r>
      <w:r>
        <w:instrText xml:space="preserve"> PAGEREF _Toc8095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_Toc31283 </w:instrText>
      </w:r>
      <w:r>
        <w:rPr>
          <w:szCs w:val="28"/>
        </w:rPr>
        <w:fldChar w:fldCharType="separate"/>
      </w:r>
      <w:r>
        <w:rPr>
          <w:szCs w:val="24"/>
          <w:lang w:val="pt-BR"/>
        </w:rPr>
        <w:t xml:space="preserve">Tabela </w:t>
      </w:r>
      <w:r>
        <w:t xml:space="preserve">25 </w:t>
      </w:r>
      <w:r>
        <w:rPr>
          <w:szCs w:val="24"/>
          <w:lang w:val="pt-BR"/>
        </w:rPr>
        <w:t>. User Story - Alterar Funcionário</w:t>
      </w:r>
      <w:r>
        <w:tab/>
      </w:r>
      <w:r>
        <w:fldChar w:fldCharType="begin"/>
      </w:r>
      <w:r>
        <w:instrText xml:space="preserve"> PAGEREF _Toc31283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_Toc17737 </w:instrText>
      </w:r>
      <w:r>
        <w:rPr>
          <w:szCs w:val="28"/>
        </w:rPr>
        <w:fldChar w:fldCharType="separate"/>
      </w:r>
      <w:r>
        <w:rPr>
          <w:szCs w:val="24"/>
          <w:lang w:val="pt-BR"/>
        </w:rPr>
        <w:t xml:space="preserve">Tabela </w:t>
      </w:r>
      <w:r>
        <w:t xml:space="preserve">26 </w:t>
      </w:r>
      <w:r>
        <w:rPr>
          <w:szCs w:val="24"/>
          <w:lang w:val="pt-BR"/>
        </w:rPr>
        <w:t>. User Story - Deletar Funcionário</w:t>
      </w:r>
      <w:r>
        <w:tab/>
      </w:r>
      <w:r>
        <w:fldChar w:fldCharType="begin"/>
      </w:r>
      <w:r>
        <w:instrText xml:space="preserve"> PAGEREF _Toc17737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_Toc10342 </w:instrText>
      </w:r>
      <w:r>
        <w:rPr>
          <w:szCs w:val="28"/>
        </w:rPr>
        <w:fldChar w:fldCharType="separate"/>
      </w:r>
      <w:r>
        <w:rPr>
          <w:szCs w:val="24"/>
          <w:lang w:val="pt-BR"/>
        </w:rPr>
        <w:t xml:space="preserve">Tabela </w:t>
      </w:r>
      <w:r>
        <w:t xml:space="preserve">27 </w:t>
      </w:r>
      <w:r>
        <w:rPr>
          <w:szCs w:val="24"/>
          <w:lang w:val="pt-BR"/>
        </w:rPr>
        <w:t>. User Story - Pesquisar Funcionário</w:t>
      </w:r>
      <w:r>
        <w:tab/>
      </w:r>
      <w:r>
        <w:fldChar w:fldCharType="begin"/>
      </w:r>
      <w:r>
        <w:instrText xml:space="preserve"> PAGEREF _Toc10342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_Toc18154 </w:instrText>
      </w:r>
      <w:r>
        <w:rPr>
          <w:szCs w:val="28"/>
        </w:rPr>
        <w:fldChar w:fldCharType="separate"/>
      </w:r>
      <w:r>
        <w:rPr>
          <w:szCs w:val="24"/>
          <w:lang w:val="pt-BR"/>
        </w:rPr>
        <w:t xml:space="preserve">Tabela </w:t>
      </w:r>
      <w:r>
        <w:t xml:space="preserve">28 </w:t>
      </w:r>
      <w:r>
        <w:rPr>
          <w:szCs w:val="24"/>
          <w:lang w:val="pt-BR"/>
        </w:rPr>
        <w:t>. User Story - Pesquisar Região</w:t>
      </w:r>
      <w:r>
        <w:tab/>
      </w:r>
      <w:r>
        <w:fldChar w:fldCharType="begin"/>
      </w:r>
      <w:r>
        <w:instrText xml:space="preserve"> PAGEREF _Toc18154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_Toc15502 </w:instrText>
      </w:r>
      <w:r>
        <w:rPr>
          <w:szCs w:val="28"/>
        </w:rPr>
        <w:fldChar w:fldCharType="separate"/>
      </w:r>
      <w:r>
        <w:rPr>
          <w:szCs w:val="24"/>
          <w:lang w:val="pt-BR"/>
        </w:rPr>
        <w:t xml:space="preserve">Tabela </w:t>
      </w:r>
      <w:r>
        <w:t xml:space="preserve">29 </w:t>
      </w:r>
      <w:r>
        <w:rPr>
          <w:szCs w:val="24"/>
          <w:lang w:val="pt-BR"/>
        </w:rPr>
        <w:t>. User Story - Alterar Região</w:t>
      </w:r>
      <w:r>
        <w:tab/>
      </w:r>
      <w:r>
        <w:fldChar w:fldCharType="begin"/>
      </w:r>
      <w:r>
        <w:instrText xml:space="preserve"> PAGEREF _Toc15502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_Toc27325 </w:instrText>
      </w:r>
      <w:r>
        <w:rPr>
          <w:szCs w:val="28"/>
        </w:rPr>
        <w:fldChar w:fldCharType="separate"/>
      </w:r>
      <w:r>
        <w:rPr>
          <w:szCs w:val="24"/>
          <w:lang w:val="pt-BR"/>
        </w:rPr>
        <w:t xml:space="preserve">Tabela </w:t>
      </w:r>
      <w:r>
        <w:t xml:space="preserve">30 </w:t>
      </w:r>
      <w:r>
        <w:rPr>
          <w:szCs w:val="24"/>
          <w:lang w:val="pt-BR"/>
        </w:rPr>
        <w:t>. User Story - Deletar Região</w:t>
      </w:r>
      <w:r>
        <w:tab/>
      </w:r>
      <w:r>
        <w:fldChar w:fldCharType="begin"/>
      </w:r>
      <w:r>
        <w:instrText xml:space="preserve"> PAGEREF _Toc27325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_Toc1505 </w:instrText>
      </w:r>
      <w:r>
        <w:rPr>
          <w:szCs w:val="28"/>
        </w:rPr>
        <w:fldChar w:fldCharType="separate"/>
      </w:r>
      <w:r>
        <w:rPr>
          <w:szCs w:val="24"/>
          <w:lang w:val="pt-BR"/>
        </w:rPr>
        <w:t xml:space="preserve">Tabela </w:t>
      </w:r>
      <w:r>
        <w:t xml:space="preserve">31 </w:t>
      </w:r>
      <w:r>
        <w:rPr>
          <w:szCs w:val="24"/>
          <w:lang w:val="pt-BR"/>
        </w:rPr>
        <w:t>. User Story - Efetuar Login</w:t>
      </w:r>
      <w:r>
        <w:tab/>
      </w:r>
      <w:r>
        <w:fldChar w:fldCharType="begin"/>
      </w:r>
      <w:r>
        <w:instrText xml:space="preserve"> PAGEREF _Toc1505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_Toc2514 </w:instrText>
      </w:r>
      <w:r>
        <w:rPr>
          <w:szCs w:val="28"/>
        </w:rPr>
        <w:fldChar w:fldCharType="separate"/>
      </w:r>
      <w:r>
        <w:rPr>
          <w:szCs w:val="24"/>
          <w:lang w:val="pt-BR"/>
        </w:rPr>
        <w:t xml:space="preserve">Tabela </w:t>
      </w:r>
      <w:r>
        <w:t xml:space="preserve">32 </w:t>
      </w:r>
      <w:r>
        <w:rPr>
          <w:szCs w:val="24"/>
          <w:lang w:val="pt-BR"/>
        </w:rPr>
        <w:t>. User Story - Efetuar Login</w:t>
      </w:r>
      <w:r>
        <w:tab/>
      </w:r>
      <w:r>
        <w:fldChar w:fldCharType="begin"/>
      </w:r>
      <w:r>
        <w:instrText xml:space="preserve"> PAGEREF _Toc2514 </w:instrText>
      </w:r>
      <w:r>
        <w:fldChar w:fldCharType="separate"/>
      </w:r>
      <w:r>
        <w:t>37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_Toc14092 </w:instrText>
      </w:r>
      <w:r>
        <w:rPr>
          <w:szCs w:val="28"/>
        </w:rPr>
        <w:fldChar w:fldCharType="separate"/>
      </w:r>
      <w:r>
        <w:rPr>
          <w:szCs w:val="24"/>
          <w:lang w:val="pt-BR"/>
        </w:rPr>
        <w:t xml:space="preserve">Tabela </w:t>
      </w:r>
      <w:r>
        <w:t xml:space="preserve">33 </w:t>
      </w:r>
      <w:r>
        <w:rPr>
          <w:szCs w:val="24"/>
          <w:lang w:val="pt-BR"/>
        </w:rPr>
        <w:t>. Dicionário de Dados: Tabela Cargo</w:t>
      </w:r>
      <w:r>
        <w:tab/>
      </w:r>
      <w:r>
        <w:fldChar w:fldCharType="begin"/>
      </w:r>
      <w:r>
        <w:instrText xml:space="preserve"> PAGEREF _Toc14092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_Toc1632 </w:instrText>
      </w:r>
      <w:r>
        <w:rPr>
          <w:szCs w:val="28"/>
        </w:rPr>
        <w:fldChar w:fldCharType="separate"/>
      </w:r>
      <w:r>
        <w:rPr>
          <w:szCs w:val="24"/>
          <w:lang w:val="pt-BR"/>
        </w:rPr>
        <w:t xml:space="preserve">Tabela </w:t>
      </w:r>
      <w:r>
        <w:t xml:space="preserve">34 </w:t>
      </w:r>
      <w:r>
        <w:rPr>
          <w:szCs w:val="24"/>
          <w:lang w:val="pt-BR"/>
        </w:rPr>
        <w:t>. Dicionário de Dados: Tabela Cep</w:t>
      </w:r>
      <w:r>
        <w:tab/>
      </w:r>
      <w:r>
        <w:fldChar w:fldCharType="begin"/>
      </w:r>
      <w:r>
        <w:instrText xml:space="preserve"> PAGEREF _Toc1632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_Toc12073 </w:instrText>
      </w:r>
      <w:r>
        <w:rPr>
          <w:szCs w:val="28"/>
        </w:rPr>
        <w:fldChar w:fldCharType="separate"/>
      </w:r>
      <w:r>
        <w:rPr>
          <w:szCs w:val="24"/>
          <w:lang w:val="pt-BR"/>
        </w:rPr>
        <w:t xml:space="preserve">Tabela </w:t>
      </w:r>
      <w:r>
        <w:t xml:space="preserve">35 </w:t>
      </w:r>
      <w:r>
        <w:rPr>
          <w:szCs w:val="24"/>
          <w:lang w:val="pt-BR"/>
        </w:rPr>
        <w:t>. Dicionário de Dados: Tabela Cidade</w:t>
      </w:r>
      <w:r>
        <w:tab/>
      </w:r>
      <w:r>
        <w:fldChar w:fldCharType="begin"/>
      </w:r>
      <w:r>
        <w:instrText xml:space="preserve"> PAGEREF _Toc12073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_Toc31836 </w:instrText>
      </w:r>
      <w:r>
        <w:rPr>
          <w:szCs w:val="28"/>
        </w:rPr>
        <w:fldChar w:fldCharType="separate"/>
      </w:r>
      <w:r>
        <w:rPr>
          <w:szCs w:val="24"/>
          <w:lang w:val="pt-BR"/>
        </w:rPr>
        <w:t xml:space="preserve">Tabela </w:t>
      </w:r>
      <w:r>
        <w:t xml:space="preserve">36 </w:t>
      </w:r>
      <w:r>
        <w:rPr>
          <w:szCs w:val="24"/>
          <w:lang w:val="pt-BR"/>
        </w:rPr>
        <w:t>. Dicionário de Dados: Tabela Empresa</w:t>
      </w:r>
      <w:r>
        <w:tab/>
      </w:r>
      <w:r>
        <w:fldChar w:fldCharType="begin"/>
      </w:r>
      <w:r>
        <w:instrText xml:space="preserve"> PAGEREF _Toc31836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_Toc20203 </w:instrText>
      </w:r>
      <w:r>
        <w:rPr>
          <w:szCs w:val="28"/>
        </w:rPr>
        <w:fldChar w:fldCharType="separate"/>
      </w:r>
      <w:r>
        <w:rPr>
          <w:szCs w:val="24"/>
          <w:lang w:val="pt-BR"/>
        </w:rPr>
        <w:t xml:space="preserve">Tabela </w:t>
      </w:r>
      <w:r>
        <w:t xml:space="preserve">37 </w:t>
      </w:r>
      <w:r>
        <w:rPr>
          <w:szCs w:val="24"/>
          <w:lang w:val="pt-BR"/>
        </w:rPr>
        <w:t>. Dicionário de Dados: Tabela Endereço</w:t>
      </w:r>
      <w:r>
        <w:tab/>
      </w:r>
      <w:r>
        <w:fldChar w:fldCharType="begin"/>
      </w:r>
      <w:r>
        <w:instrText xml:space="preserve"> PAGEREF _Toc20203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_Toc24650 </w:instrText>
      </w:r>
      <w:r>
        <w:rPr>
          <w:szCs w:val="28"/>
        </w:rPr>
        <w:fldChar w:fldCharType="separate"/>
      </w:r>
      <w:r>
        <w:rPr>
          <w:szCs w:val="24"/>
          <w:lang w:val="pt-BR"/>
        </w:rPr>
        <w:t xml:space="preserve">Tabela </w:t>
      </w:r>
      <w:r>
        <w:t xml:space="preserve">38 </w:t>
      </w:r>
      <w:r>
        <w:rPr>
          <w:szCs w:val="24"/>
          <w:lang w:val="pt-BR"/>
        </w:rPr>
        <w:t>. Dicionário de Dados: Tabela Estado</w:t>
      </w:r>
      <w:r>
        <w:tab/>
      </w:r>
      <w:r>
        <w:fldChar w:fldCharType="begin"/>
      </w:r>
      <w:r>
        <w:instrText xml:space="preserve"> PAGEREF _Toc24650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_Toc11804 </w:instrText>
      </w:r>
      <w:r>
        <w:rPr>
          <w:szCs w:val="28"/>
        </w:rPr>
        <w:fldChar w:fldCharType="separate"/>
      </w:r>
      <w:r>
        <w:rPr>
          <w:szCs w:val="24"/>
          <w:lang w:val="pt-BR"/>
        </w:rPr>
        <w:t xml:space="preserve">Tabela </w:t>
      </w:r>
      <w:r>
        <w:t xml:space="preserve">39 </w:t>
      </w:r>
      <w:r>
        <w:rPr>
          <w:szCs w:val="24"/>
          <w:lang w:val="pt-BR"/>
        </w:rPr>
        <w:t>. Dicionário de Dados: Tabela Funcionário</w:t>
      </w:r>
      <w:r>
        <w:tab/>
      </w:r>
      <w:r>
        <w:fldChar w:fldCharType="begin"/>
      </w:r>
      <w:r>
        <w:instrText xml:space="preserve"> PAGEREF _Toc11804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_Toc84 </w:instrText>
      </w:r>
      <w:r>
        <w:rPr>
          <w:szCs w:val="28"/>
        </w:rPr>
        <w:fldChar w:fldCharType="separate"/>
      </w:r>
      <w:r>
        <w:rPr>
          <w:szCs w:val="24"/>
          <w:lang w:val="pt-BR"/>
        </w:rPr>
        <w:t xml:space="preserve">Tabela </w:t>
      </w:r>
      <w:r>
        <w:t xml:space="preserve">40 </w:t>
      </w:r>
      <w:r>
        <w:rPr>
          <w:szCs w:val="24"/>
          <w:lang w:val="pt-BR"/>
        </w:rPr>
        <w:t>. Dicionário de Dados: Tabela Map_config</w:t>
      </w:r>
      <w:r>
        <w:tab/>
      </w:r>
      <w:r>
        <w:fldChar w:fldCharType="begin"/>
      </w:r>
      <w:r>
        <w:instrText xml:space="preserve"> PAGEREF _Toc84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_Toc17738 </w:instrText>
      </w:r>
      <w:r>
        <w:rPr>
          <w:szCs w:val="28"/>
        </w:rPr>
        <w:fldChar w:fldCharType="separate"/>
      </w:r>
      <w:r>
        <w:rPr>
          <w:szCs w:val="24"/>
          <w:lang w:val="pt-BR"/>
        </w:rPr>
        <w:t xml:space="preserve">Tabela </w:t>
      </w:r>
      <w:r>
        <w:t xml:space="preserve">41 </w:t>
      </w:r>
      <w:r>
        <w:rPr>
          <w:szCs w:val="24"/>
          <w:lang w:val="pt-BR"/>
        </w:rPr>
        <w:t>. Dicionário de Dados: Tabela Pessoa</w:t>
      </w:r>
      <w:r>
        <w:tab/>
      </w:r>
      <w:r>
        <w:fldChar w:fldCharType="begin"/>
      </w:r>
      <w:r>
        <w:instrText xml:space="preserve"> PAGEREF _Toc17738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_Toc7065 </w:instrText>
      </w:r>
      <w:r>
        <w:rPr>
          <w:szCs w:val="28"/>
        </w:rPr>
        <w:fldChar w:fldCharType="separate"/>
      </w:r>
      <w:r>
        <w:rPr>
          <w:szCs w:val="24"/>
          <w:lang w:val="pt-BR"/>
        </w:rPr>
        <w:t xml:space="preserve">Tabela </w:t>
      </w:r>
      <w:r>
        <w:t xml:space="preserve">42 </w:t>
      </w:r>
      <w:r>
        <w:rPr>
          <w:szCs w:val="24"/>
          <w:lang w:val="pt-BR"/>
        </w:rPr>
        <w:t>. Dicionário de Dados: Tabela Região</w:t>
      </w:r>
      <w:r>
        <w:tab/>
      </w:r>
      <w:r>
        <w:fldChar w:fldCharType="begin"/>
      </w:r>
      <w:r>
        <w:instrText xml:space="preserve"> PAGEREF _Toc7065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_Toc24509 </w:instrText>
      </w:r>
      <w:r>
        <w:rPr>
          <w:szCs w:val="28"/>
        </w:rPr>
        <w:fldChar w:fldCharType="separate"/>
      </w:r>
      <w:r>
        <w:rPr>
          <w:szCs w:val="24"/>
          <w:lang w:val="pt-BR"/>
        </w:rPr>
        <w:t xml:space="preserve">Tabela </w:t>
      </w:r>
      <w:r>
        <w:t xml:space="preserve">43 </w:t>
      </w:r>
      <w:r>
        <w:rPr>
          <w:szCs w:val="24"/>
          <w:lang w:val="pt-BR"/>
        </w:rPr>
        <w:t>. Dicionário de Dados: Tabela Roles</w:t>
      </w:r>
      <w:r>
        <w:tab/>
      </w:r>
      <w:r>
        <w:fldChar w:fldCharType="begin"/>
      </w:r>
      <w:r>
        <w:instrText xml:space="preserve"> PAGEREF _Toc24509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_Toc967 </w:instrText>
      </w:r>
      <w:r>
        <w:rPr>
          <w:szCs w:val="28"/>
        </w:rPr>
        <w:fldChar w:fldCharType="separate"/>
      </w:r>
      <w:r>
        <w:rPr>
          <w:szCs w:val="24"/>
          <w:lang w:val="pt-BR"/>
        </w:rPr>
        <w:t xml:space="preserve">Tabela </w:t>
      </w:r>
      <w:r>
        <w:t xml:space="preserve">44 </w:t>
      </w:r>
      <w:r>
        <w:rPr>
          <w:szCs w:val="24"/>
          <w:lang w:val="pt-BR"/>
        </w:rPr>
        <w:t>. Dicionário de Dados: Tabela Telefone</w:t>
      </w:r>
      <w:r>
        <w:tab/>
      </w:r>
      <w:r>
        <w:fldChar w:fldCharType="begin"/>
      </w:r>
      <w:r>
        <w:instrText xml:space="preserve"> PAGEREF _Toc967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_Toc27052 </w:instrText>
      </w:r>
      <w:r>
        <w:rPr>
          <w:szCs w:val="28"/>
        </w:rPr>
        <w:fldChar w:fldCharType="separate"/>
      </w:r>
      <w:r>
        <w:rPr>
          <w:szCs w:val="24"/>
          <w:lang w:val="pt-BR"/>
        </w:rPr>
        <w:t xml:space="preserve">Tabela </w:t>
      </w:r>
      <w:r>
        <w:t xml:space="preserve">45 </w:t>
      </w:r>
      <w:r>
        <w:rPr>
          <w:szCs w:val="24"/>
          <w:lang w:val="pt-BR"/>
        </w:rPr>
        <w:t>. Dicionário de Dados: Tabela Tipo_Empresa</w:t>
      </w:r>
      <w:r>
        <w:tab/>
      </w:r>
      <w:r>
        <w:fldChar w:fldCharType="begin"/>
      </w:r>
      <w:r>
        <w:instrText xml:space="preserve"> PAGEREF _Toc27052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_Toc31980 </w:instrText>
      </w:r>
      <w:r>
        <w:rPr>
          <w:szCs w:val="28"/>
        </w:rPr>
        <w:fldChar w:fldCharType="separate"/>
      </w:r>
      <w:r>
        <w:rPr>
          <w:szCs w:val="24"/>
          <w:lang w:val="pt-BR"/>
        </w:rPr>
        <w:t xml:space="preserve">Tabela </w:t>
      </w:r>
      <w:r>
        <w:t xml:space="preserve">46 </w:t>
      </w:r>
      <w:r>
        <w:rPr>
          <w:szCs w:val="24"/>
          <w:lang w:val="pt-BR"/>
        </w:rPr>
        <w:t>. Dicionário de Dados: Tabela Tipo_Pessoa</w:t>
      </w:r>
      <w:r>
        <w:tab/>
      </w:r>
      <w:r>
        <w:fldChar w:fldCharType="begin"/>
      </w:r>
      <w:r>
        <w:instrText xml:space="preserve"> PAGEREF _Toc31980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_Toc28336 </w:instrText>
      </w:r>
      <w:r>
        <w:rPr>
          <w:szCs w:val="28"/>
        </w:rPr>
        <w:fldChar w:fldCharType="separate"/>
      </w:r>
      <w:r>
        <w:rPr>
          <w:szCs w:val="24"/>
          <w:lang w:val="pt-BR"/>
        </w:rPr>
        <w:t xml:space="preserve">Tabela </w:t>
      </w:r>
      <w:r>
        <w:t xml:space="preserve">47 </w:t>
      </w:r>
      <w:r>
        <w:rPr>
          <w:szCs w:val="24"/>
          <w:lang w:val="pt-BR"/>
        </w:rPr>
        <w:t>. Dicionário de Dados: Tabela User</w:t>
      </w:r>
      <w:r>
        <w:tab/>
      </w:r>
      <w:r>
        <w:fldChar w:fldCharType="begin"/>
      </w:r>
      <w:r>
        <w:instrText xml:space="preserve"> PAGEREF _Toc28336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_Toc20361 </w:instrText>
      </w:r>
      <w:r>
        <w:rPr>
          <w:szCs w:val="28"/>
        </w:rPr>
        <w:fldChar w:fldCharType="separate"/>
      </w:r>
      <w:r>
        <w:rPr>
          <w:szCs w:val="24"/>
          <w:lang w:val="pt-BR"/>
        </w:rPr>
        <w:t xml:space="preserve">Tabela </w:t>
      </w:r>
      <w:r>
        <w:t xml:space="preserve">48 </w:t>
      </w:r>
      <w:r>
        <w:rPr>
          <w:szCs w:val="24"/>
          <w:lang w:val="pt-BR"/>
        </w:rPr>
        <w:t>. Dicionário de Dados: Tabela User_Role</w:t>
      </w:r>
      <w:r>
        <w:tab/>
      </w:r>
      <w:r>
        <w:fldChar w:fldCharType="begin"/>
      </w:r>
      <w:r>
        <w:instrText xml:space="preserve"> PAGEREF _Toc20361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_Toc23672 </w:instrText>
      </w:r>
      <w:r>
        <w:rPr>
          <w:szCs w:val="28"/>
        </w:rPr>
        <w:fldChar w:fldCharType="separate"/>
      </w:r>
      <w:r>
        <w:rPr>
          <w:szCs w:val="24"/>
          <w:lang w:val="pt-BR"/>
        </w:rPr>
        <w:t xml:space="preserve">Tabela </w:t>
      </w:r>
      <w:r>
        <w:t xml:space="preserve">49 </w:t>
      </w:r>
      <w:r>
        <w:rPr>
          <w:szCs w:val="24"/>
          <w:lang w:val="pt-BR"/>
        </w:rPr>
        <w:t>. Métricas de Qualidade e Resultado Esperado</w:t>
      </w:r>
      <w:r>
        <w:tab/>
      </w:r>
      <w:r>
        <w:fldChar w:fldCharType="begin"/>
      </w:r>
      <w:r>
        <w:instrText xml:space="preserve"> PAGEREF _Toc23672 </w:instrText>
      </w:r>
      <w:r>
        <w:fldChar w:fldCharType="separate"/>
      </w:r>
      <w:r>
        <w:t>91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_Toc16617 </w:instrText>
      </w:r>
      <w:r>
        <w:rPr>
          <w:szCs w:val="28"/>
        </w:rPr>
        <w:fldChar w:fldCharType="separate"/>
      </w:r>
      <w:r>
        <w:rPr>
          <w:szCs w:val="24"/>
          <w:lang w:val="pt-BR"/>
        </w:rPr>
        <w:t xml:space="preserve">Tabela </w:t>
      </w:r>
      <w:r>
        <w:t xml:space="preserve">50 </w:t>
      </w:r>
      <w:r>
        <w:rPr>
          <w:szCs w:val="24"/>
          <w:lang w:val="pt-BR"/>
        </w:rPr>
        <w:t>. Tabelas com as Informações das Empresas Cadastradas</w:t>
      </w:r>
      <w:r>
        <w:tab/>
      </w:r>
      <w:r>
        <w:fldChar w:fldCharType="begin"/>
      </w:r>
      <w:r>
        <w:instrText xml:space="preserve"> PAGEREF _Toc16617 </w:instrText>
      </w:r>
      <w:r>
        <w:fldChar w:fldCharType="separate"/>
      </w:r>
      <w:r>
        <w:t>98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_Toc23999 </w:instrText>
      </w:r>
      <w:r>
        <w:rPr>
          <w:szCs w:val="28"/>
        </w:rPr>
        <w:fldChar w:fldCharType="separate"/>
      </w:r>
      <w:r>
        <w:rPr>
          <w:szCs w:val="24"/>
          <w:lang w:val="pt-BR"/>
        </w:rPr>
        <w:t xml:space="preserve">Tabela </w:t>
      </w:r>
      <w:r>
        <w:t xml:space="preserve">51 </w:t>
      </w:r>
      <w:r>
        <w:rPr>
          <w:szCs w:val="24"/>
          <w:lang w:val="pt-BR"/>
        </w:rPr>
        <w:t>. Tabelas com a Relação de Ceps Utilizados nos Testes de Roteirização de Cada Empresa</w:t>
      </w:r>
      <w:r>
        <w:tab/>
      </w:r>
      <w:r>
        <w:fldChar w:fldCharType="begin"/>
      </w:r>
      <w:r>
        <w:instrText xml:space="preserve"> PAGEREF _Toc23999 </w:instrText>
      </w:r>
      <w:r>
        <w:fldChar w:fldCharType="separate"/>
      </w:r>
      <w:r>
        <w:t>99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_Toc26032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52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1</w:t>
      </w:r>
      <w:r>
        <w:tab/>
      </w:r>
      <w:r>
        <w:fldChar w:fldCharType="begin"/>
      </w:r>
      <w:r>
        <w:instrText xml:space="preserve"> PAGEREF _Toc26032 </w:instrText>
      </w:r>
      <w:r>
        <w:fldChar w:fldCharType="separate"/>
      </w:r>
      <w:r>
        <w:t>100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_Toc24955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53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1</w:t>
      </w:r>
      <w:r>
        <w:tab/>
      </w:r>
      <w:r>
        <w:fldChar w:fldCharType="begin"/>
      </w:r>
      <w:r>
        <w:instrText xml:space="preserve"> PAGEREF _Toc24955 </w:instrText>
      </w:r>
      <w:r>
        <w:fldChar w:fldCharType="separate"/>
      </w:r>
      <w:r>
        <w:t>101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_Toc695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54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2</w:t>
      </w:r>
      <w:r>
        <w:tab/>
      </w:r>
      <w:r>
        <w:fldChar w:fldCharType="begin"/>
      </w:r>
      <w:r>
        <w:instrText xml:space="preserve"> PAGEREF _Toc695 </w:instrText>
      </w:r>
      <w:r>
        <w:fldChar w:fldCharType="separate"/>
      </w:r>
      <w:r>
        <w:t>102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_Toc8791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55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2</w:t>
      </w:r>
      <w:r>
        <w:tab/>
      </w:r>
      <w:r>
        <w:fldChar w:fldCharType="begin"/>
      </w:r>
      <w:r>
        <w:instrText xml:space="preserve"> PAGEREF _Toc8791 </w:instrText>
      </w:r>
      <w:r>
        <w:fldChar w:fldCharType="separate"/>
      </w:r>
      <w:r>
        <w:t>104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_Toc28695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56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3</w:t>
      </w:r>
      <w:r>
        <w:tab/>
      </w:r>
      <w:r>
        <w:fldChar w:fldCharType="begin"/>
      </w:r>
      <w:r>
        <w:instrText xml:space="preserve"> PAGEREF _Toc28695 </w:instrText>
      </w:r>
      <w:r>
        <w:fldChar w:fldCharType="separate"/>
      </w:r>
      <w:r>
        <w:t>104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_Toc16996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57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3</w:t>
      </w:r>
      <w:r>
        <w:tab/>
      </w:r>
      <w:r>
        <w:fldChar w:fldCharType="begin"/>
      </w:r>
      <w:r>
        <w:instrText xml:space="preserve"> PAGEREF _Toc16996 </w:instrText>
      </w:r>
      <w:r>
        <w:fldChar w:fldCharType="separate"/>
      </w:r>
      <w:r>
        <w:t>106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_Toc12932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58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4</w:t>
      </w:r>
      <w:r>
        <w:tab/>
      </w:r>
      <w:r>
        <w:fldChar w:fldCharType="begin"/>
      </w:r>
      <w:r>
        <w:instrText xml:space="preserve"> PAGEREF _Toc12932 </w:instrText>
      </w:r>
      <w:r>
        <w:fldChar w:fldCharType="separate"/>
      </w:r>
      <w:r>
        <w:t>106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_Toc20235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4</w:t>
      </w:r>
      <w:r>
        <w:tab/>
      </w:r>
      <w:r>
        <w:fldChar w:fldCharType="begin"/>
      </w:r>
      <w:r>
        <w:instrText xml:space="preserve"> PAGEREF _Toc20235 </w:instrText>
      </w:r>
      <w:r>
        <w:fldChar w:fldCharType="separate"/>
      </w:r>
      <w:r>
        <w:t>108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_Toc16093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60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35</w:t>
      </w:r>
      <w:r>
        <w:tab/>
      </w:r>
      <w:r>
        <w:fldChar w:fldCharType="begin"/>
      </w:r>
      <w:r>
        <w:instrText xml:space="preserve"> PAGEREF _Toc16093 </w:instrText>
      </w:r>
      <w:r>
        <w:fldChar w:fldCharType="separate"/>
      </w:r>
      <w:r>
        <w:t>108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_Toc16711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61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5</w:t>
      </w:r>
      <w:r>
        <w:tab/>
      </w:r>
      <w:r>
        <w:fldChar w:fldCharType="begin"/>
      </w:r>
      <w:r>
        <w:instrText xml:space="preserve"> PAGEREF _Toc16711 </w:instrText>
      </w:r>
      <w:r>
        <w:fldChar w:fldCharType="separate"/>
      </w:r>
      <w:r>
        <w:t>110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_Toc7168 </w:instrText>
      </w:r>
      <w:r>
        <w:rPr>
          <w:szCs w:val="28"/>
        </w:rPr>
        <w:fldChar w:fldCharType="separate"/>
      </w:r>
      <w:r>
        <w:rPr>
          <w:bCs/>
          <w:szCs w:val="24"/>
          <w:lang w:val="pt-BR"/>
        </w:rPr>
        <w:t xml:space="preserve">Tabela </w:t>
      </w:r>
      <w:r>
        <w:t xml:space="preserve">56 </w:t>
      </w:r>
      <w:r>
        <w:rPr>
          <w:bCs/>
          <w:szCs w:val="24"/>
          <w:lang w:val="pt-BR"/>
        </w:rPr>
        <w:t>. Tabela com os Resultados Obtidos no Comparativo de Tempo das Rotas</w:t>
      </w:r>
      <w:r>
        <w:tab/>
      </w:r>
      <w:r>
        <w:fldChar w:fldCharType="begin"/>
      </w:r>
      <w:r>
        <w:instrText xml:space="preserve"> PAGEREF _Toc7168 </w:instrText>
      </w:r>
      <w:r>
        <w:fldChar w:fldCharType="separate"/>
      </w:r>
      <w:r>
        <w:t>110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_Toc19985 </w:instrText>
      </w:r>
      <w:r>
        <w:rPr>
          <w:szCs w:val="28"/>
        </w:rPr>
        <w:fldChar w:fldCharType="separate"/>
      </w:r>
      <w:r>
        <w:rPr>
          <w:szCs w:val="24"/>
          <w:lang w:val="pt-BR"/>
        </w:rPr>
        <w:t xml:space="preserve">Tabela </w:t>
      </w:r>
      <w:r>
        <w:t xml:space="preserve">57 </w:t>
      </w:r>
      <w:r>
        <w:rPr>
          <w:szCs w:val="24"/>
          <w:lang w:val="pt-BR"/>
        </w:rPr>
        <w:t>. Tabela com os Resultados Obtidos no Comparativo de Distância das Rotas</w:t>
      </w:r>
      <w:r>
        <w:tab/>
      </w:r>
      <w:r>
        <w:fldChar w:fldCharType="begin"/>
      </w:r>
      <w:r>
        <w:instrText xml:space="preserve"> PAGEREF _Toc19985 </w:instrText>
      </w:r>
      <w:r>
        <w:fldChar w:fldCharType="separate"/>
      </w:r>
      <w:r>
        <w:t>111</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pPr>
      <w:r>
        <w:rPr>
          <w:rFonts w:hint="default"/>
          <w:lang w:val="en-US" w:eastAsia="pt-BR"/>
        </w:rPr>
        <w:t>HTML</w:t>
      </w:r>
      <w:r>
        <w:rPr>
          <w:rFonts w:hint="default"/>
          <w:lang w:val="en-US" w:eastAsia="pt-BR"/>
        </w:rPr>
        <w:tab/>
      </w: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_Toc13013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_Toc13013 </w:instrText>
      </w:r>
      <w:r>
        <w:fldChar w:fldCharType="separate"/>
      </w:r>
      <w:r>
        <w:t>17</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_Toc20737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_Toc20737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_Toc20407 </w:instrText>
      </w:r>
      <w:r>
        <w:rPr>
          <w:bCs w:val="0"/>
          <w:szCs w:val="20"/>
        </w:rPr>
        <w:fldChar w:fldCharType="separate"/>
      </w:r>
      <w:r>
        <w:rPr>
          <w:rFonts w:hint="default"/>
          <w:bCs/>
          <w:szCs w:val="24"/>
        </w:rPr>
        <w:t xml:space="preserve">1.2. </w:t>
      </w:r>
      <w:r>
        <w:rPr>
          <w:lang w:val="pt-BR"/>
        </w:rPr>
        <w:t>Relevância do Trabalho</w:t>
      </w:r>
      <w:r>
        <w:tab/>
      </w:r>
      <w:r>
        <w:fldChar w:fldCharType="begin"/>
      </w:r>
      <w:r>
        <w:instrText xml:space="preserve"> PAGEREF _Toc20407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_Toc29010 </w:instrText>
      </w:r>
      <w:r>
        <w:rPr>
          <w:bCs w:val="0"/>
          <w:szCs w:val="20"/>
        </w:rPr>
        <w:fldChar w:fldCharType="separate"/>
      </w:r>
      <w:r>
        <w:rPr>
          <w:rFonts w:hint="default"/>
          <w:bCs/>
          <w:szCs w:val="24"/>
        </w:rPr>
        <w:t xml:space="preserve">1.3. </w:t>
      </w:r>
      <w:r>
        <w:t>Objetivo do Geral</w:t>
      </w:r>
      <w:r>
        <w:tab/>
      </w:r>
      <w:r>
        <w:fldChar w:fldCharType="begin"/>
      </w:r>
      <w:r>
        <w:instrText xml:space="preserve"> PAGEREF _Toc29010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_Toc30458 </w:instrText>
      </w:r>
      <w:r>
        <w:rPr>
          <w:bCs w:val="0"/>
          <w:szCs w:val="20"/>
        </w:rPr>
        <w:fldChar w:fldCharType="separate"/>
      </w:r>
      <w:r>
        <w:rPr>
          <w:rFonts w:hint="default"/>
          <w:bCs/>
          <w:szCs w:val="24"/>
        </w:rPr>
        <w:t xml:space="preserve">1.4. </w:t>
      </w:r>
      <w:r>
        <w:t>Objetivo</w:t>
      </w:r>
      <w:r>
        <w:rPr>
          <w:lang w:val="pt-BR"/>
        </w:rPr>
        <w:t>s</w:t>
      </w:r>
      <w:r>
        <w:t xml:space="preserve"> </w:t>
      </w:r>
      <w:r>
        <w:rPr>
          <w:lang w:val="pt-BR"/>
        </w:rPr>
        <w:t>Específicos.</w:t>
      </w:r>
      <w:r>
        <w:tab/>
      </w:r>
      <w:r>
        <w:fldChar w:fldCharType="begin"/>
      </w:r>
      <w:r>
        <w:instrText xml:space="preserve"> PAGEREF _Toc30458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_Toc7049 </w:instrText>
      </w:r>
      <w:r>
        <w:rPr>
          <w:bCs w:val="0"/>
          <w:szCs w:val="20"/>
        </w:rPr>
        <w:fldChar w:fldCharType="separate"/>
      </w:r>
      <w:r>
        <w:rPr>
          <w:rFonts w:hint="default"/>
          <w:bCs/>
          <w:szCs w:val="24"/>
        </w:rPr>
        <w:t xml:space="preserve">1.5. </w:t>
      </w:r>
      <w:r>
        <w:rPr>
          <w:szCs w:val="24"/>
          <w:lang w:val="pt-BR"/>
        </w:rPr>
        <w:t>Proposta Metodológica</w:t>
      </w:r>
      <w:r>
        <w:tab/>
      </w:r>
      <w:r>
        <w:fldChar w:fldCharType="begin"/>
      </w:r>
      <w:r>
        <w:instrText xml:space="preserve"> PAGEREF _Toc7049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_Toc28279 </w:instrText>
      </w:r>
      <w:r>
        <w:rPr>
          <w:bCs w:val="0"/>
          <w:szCs w:val="20"/>
        </w:rPr>
        <w:fldChar w:fldCharType="separate"/>
      </w:r>
      <w:r>
        <w:rPr>
          <w:rFonts w:hint="default"/>
          <w:bCs/>
          <w:szCs w:val="24"/>
          <w:lang w:val="pt-BR"/>
        </w:rPr>
        <w:t xml:space="preserve">1.6. </w:t>
      </w:r>
      <w:r>
        <w:rPr>
          <w:szCs w:val="24"/>
          <w:lang w:val="pt-BR"/>
        </w:rPr>
        <w:t>Conteúdo do Trabalho</w:t>
      </w:r>
      <w:r>
        <w:tab/>
      </w:r>
      <w:r>
        <w:fldChar w:fldCharType="begin"/>
      </w:r>
      <w:r>
        <w:instrText xml:space="preserve"> PAGEREF _Toc28279 </w:instrText>
      </w:r>
      <w:r>
        <w:fldChar w:fldCharType="separate"/>
      </w:r>
      <w:r>
        <w:t>26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_Toc20552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_Toc20552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_Toc1462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_Toc1462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_Toc21694 </w:instrText>
      </w:r>
      <w:r>
        <w:rPr>
          <w:bCs w:val="0"/>
          <w:szCs w:val="20"/>
        </w:rPr>
        <w:fldChar w:fldCharType="separate"/>
      </w:r>
      <w:r>
        <w:rPr>
          <w:rFonts w:hint="default"/>
          <w:lang w:val="pt-BR"/>
        </w:rPr>
        <w:t xml:space="preserve">2.1.1. </w:t>
      </w:r>
      <w:r>
        <w:rPr>
          <w:lang w:val="pt-BR"/>
        </w:rPr>
        <w:t>Requisitos Funcionais:</w:t>
      </w:r>
      <w:r>
        <w:tab/>
      </w:r>
      <w:r>
        <w:fldChar w:fldCharType="begin"/>
      </w:r>
      <w:r>
        <w:instrText xml:space="preserve"> PAGEREF _Toc21694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_Toc23008 </w:instrText>
      </w:r>
      <w:r>
        <w:rPr>
          <w:bCs w:val="0"/>
          <w:szCs w:val="20"/>
        </w:rPr>
        <w:fldChar w:fldCharType="separate"/>
      </w:r>
      <w:r>
        <w:rPr>
          <w:rFonts w:hint="default"/>
          <w:lang w:val="pt-BR"/>
        </w:rPr>
        <w:t xml:space="preserve">2.1.2. </w:t>
      </w:r>
      <w:r>
        <w:rPr>
          <w:lang w:val="pt-BR"/>
        </w:rPr>
        <w:t>Requisitos Não-Funcionais:</w:t>
      </w:r>
      <w:r>
        <w:tab/>
      </w:r>
      <w:r>
        <w:fldChar w:fldCharType="begin"/>
      </w:r>
      <w:r>
        <w:instrText xml:space="preserve"> PAGEREF _Toc23008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_Toc29502 </w:instrText>
      </w:r>
      <w:r>
        <w:rPr>
          <w:bCs w:val="0"/>
          <w:szCs w:val="20"/>
        </w:rPr>
        <w:fldChar w:fldCharType="separate"/>
      </w:r>
      <w:r>
        <w:rPr>
          <w:rFonts w:hint="default"/>
          <w:bCs/>
          <w:szCs w:val="24"/>
          <w:lang w:val="pt-BR"/>
        </w:rPr>
        <w:t xml:space="preserve">2.2. </w:t>
      </w:r>
      <w:r>
        <w:rPr>
          <w:lang w:val="pt-BR"/>
        </w:rPr>
        <w:t>Especificações baseadas em User Stories</w:t>
      </w:r>
      <w:r>
        <w:tab/>
      </w:r>
      <w:r>
        <w:fldChar w:fldCharType="begin"/>
      </w:r>
      <w:r>
        <w:instrText xml:space="preserve"> PAGEREF _Toc29502 </w:instrText>
      </w:r>
      <w:r>
        <w:fldChar w:fldCharType="separate"/>
      </w:r>
      <w:r>
        <w:t>29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_Toc28294 </w:instrText>
      </w:r>
      <w:r>
        <w:rPr>
          <w:bCs w:val="0"/>
          <w:szCs w:val="20"/>
        </w:rPr>
        <w:fldChar w:fldCharType="separate"/>
      </w:r>
      <w:r>
        <w:rPr>
          <w:rFonts w:hint="default"/>
          <w:lang w:val="pt-BR"/>
        </w:rPr>
        <w:t xml:space="preserve">2.2.1. </w:t>
      </w:r>
      <w:r>
        <w:rPr>
          <w:lang w:val="pt-BR"/>
        </w:rPr>
        <w:t>BackLog</w:t>
      </w:r>
      <w:r>
        <w:tab/>
      </w:r>
      <w:r>
        <w:fldChar w:fldCharType="begin"/>
      </w:r>
      <w:r>
        <w:instrText xml:space="preserve"> PAGEREF _Toc28294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_Toc8569 </w:instrText>
      </w:r>
      <w:r>
        <w:rPr>
          <w:bCs w:val="0"/>
          <w:szCs w:val="20"/>
        </w:rPr>
        <w:fldChar w:fldCharType="separate"/>
      </w:r>
      <w:r>
        <w:rPr>
          <w:rFonts w:hint="default"/>
          <w:bCs/>
          <w:szCs w:val="24"/>
          <w:lang w:val="pt-BR"/>
        </w:rPr>
        <w:t xml:space="preserve">2.3. </w:t>
      </w:r>
      <w:r>
        <w:rPr>
          <w:lang w:val="pt-BR"/>
        </w:rPr>
        <w:t xml:space="preserve">Tecnologias Aplicadas </w:t>
      </w:r>
      <w:r>
        <w:tab/>
      </w:r>
      <w:r>
        <w:fldChar w:fldCharType="begin"/>
      </w:r>
      <w:r>
        <w:instrText xml:space="preserve"> PAGEREF _Toc8569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_Toc26994 </w:instrText>
      </w:r>
      <w:r>
        <w:rPr>
          <w:bCs w:val="0"/>
          <w:szCs w:val="20"/>
        </w:rPr>
        <w:fldChar w:fldCharType="separate"/>
      </w:r>
      <w:r>
        <w:rPr>
          <w:rFonts w:hint="default"/>
          <w:lang w:val="pt-BR" w:eastAsia="pt-BR"/>
        </w:rPr>
        <w:t xml:space="preserve">2.3.1. </w:t>
      </w:r>
      <w:r>
        <w:rPr>
          <w:lang w:val="en-US" w:eastAsia="pt-BR"/>
        </w:rPr>
        <w:t>BackEnd</w:t>
      </w:r>
      <w:r>
        <w:tab/>
      </w:r>
      <w:r>
        <w:fldChar w:fldCharType="begin"/>
      </w:r>
      <w:r>
        <w:instrText xml:space="preserve"> PAGEREF _Toc26994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_Toc16769 </w:instrText>
      </w:r>
      <w:r>
        <w:rPr>
          <w:bCs w:val="0"/>
          <w:szCs w:val="20"/>
        </w:rPr>
        <w:fldChar w:fldCharType="separate"/>
      </w:r>
      <w:r>
        <w:rPr>
          <w:rFonts w:hint="default"/>
          <w:lang w:val="pt-BR" w:eastAsia="pt-BR"/>
        </w:rPr>
        <w:t xml:space="preserve">2.3.1.1. </w:t>
      </w:r>
      <w:r>
        <w:rPr>
          <w:lang w:val="en-US" w:eastAsia="pt-BR"/>
        </w:rPr>
        <w:t>Linguagem Java</w:t>
      </w:r>
      <w:r>
        <w:tab/>
      </w:r>
      <w:r>
        <w:fldChar w:fldCharType="begin"/>
      </w:r>
      <w:r>
        <w:instrText xml:space="preserve"> PAGEREF _Toc16769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_Toc29204 </w:instrText>
      </w:r>
      <w:r>
        <w:rPr>
          <w:bCs w:val="0"/>
          <w:szCs w:val="20"/>
        </w:rPr>
        <w:fldChar w:fldCharType="separate"/>
      </w:r>
      <w:r>
        <w:rPr>
          <w:rFonts w:hint="default"/>
          <w:lang w:val="pt-BR" w:eastAsia="pt-BR"/>
        </w:rPr>
        <w:t xml:space="preserve">2.3.1.2. </w:t>
      </w:r>
      <w:r>
        <w:rPr>
          <w:lang w:val="en-US" w:eastAsia="pt-BR"/>
        </w:rPr>
        <w:t>Formato para Transmissão de Dados</w:t>
      </w:r>
      <w:r>
        <w:tab/>
      </w:r>
      <w:r>
        <w:fldChar w:fldCharType="begin"/>
      </w:r>
      <w:r>
        <w:instrText xml:space="preserve"> PAGEREF _Toc29204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_Toc7178 </w:instrText>
      </w:r>
      <w:r>
        <w:rPr>
          <w:bCs w:val="0"/>
          <w:szCs w:val="20"/>
        </w:rPr>
        <w:fldChar w:fldCharType="separate"/>
      </w:r>
      <w:r>
        <w:rPr>
          <w:rFonts w:hint="default"/>
          <w:lang w:val="pt-BR" w:eastAsia="pt-BR"/>
        </w:rPr>
        <w:t xml:space="preserve">2.3.1.3. </w:t>
      </w:r>
      <w:r>
        <w:rPr>
          <w:lang w:val="en-US" w:eastAsia="pt-BR"/>
        </w:rPr>
        <w:t>Maven</w:t>
      </w:r>
      <w:r>
        <w:tab/>
      </w:r>
      <w:r>
        <w:fldChar w:fldCharType="begin"/>
      </w:r>
      <w:r>
        <w:instrText xml:space="preserve"> PAGEREF _Toc7178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_Toc31054 </w:instrText>
      </w:r>
      <w:r>
        <w:rPr>
          <w:bCs w:val="0"/>
          <w:szCs w:val="20"/>
        </w:rPr>
        <w:fldChar w:fldCharType="separate"/>
      </w:r>
      <w:r>
        <w:rPr>
          <w:rFonts w:hint="default"/>
          <w:lang w:val="pt-BR" w:eastAsia="pt-BR"/>
        </w:rPr>
        <w:t xml:space="preserve">2.3.1.4. </w:t>
      </w:r>
      <w:r>
        <w:rPr>
          <w:lang w:val="en-US" w:eastAsia="pt-BR"/>
        </w:rPr>
        <w:t>Spring</w:t>
      </w:r>
      <w:r>
        <w:tab/>
      </w:r>
      <w:r>
        <w:fldChar w:fldCharType="begin"/>
      </w:r>
      <w:r>
        <w:instrText xml:space="preserve"> PAGEREF _Toc31054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_Toc25981 </w:instrText>
      </w:r>
      <w:r>
        <w:rPr>
          <w:bCs w:val="0"/>
          <w:szCs w:val="20"/>
        </w:rPr>
        <w:fldChar w:fldCharType="separate"/>
      </w:r>
      <w:r>
        <w:rPr>
          <w:rFonts w:hint="default"/>
          <w:lang w:val="pt-BR" w:eastAsia="pt-BR"/>
        </w:rPr>
        <w:t xml:space="preserve">2.3.1.5. </w:t>
      </w:r>
      <w:r>
        <w:rPr>
          <w:lang w:val="en-US" w:eastAsia="pt-BR"/>
        </w:rPr>
        <w:t>Banco de Dados</w:t>
      </w:r>
      <w:r>
        <w:tab/>
      </w:r>
      <w:r>
        <w:fldChar w:fldCharType="begin"/>
      </w:r>
      <w:r>
        <w:instrText xml:space="preserve"> PAGEREF _Toc25981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_Toc5293 </w:instrText>
      </w:r>
      <w:r>
        <w:rPr>
          <w:bCs w:val="0"/>
          <w:szCs w:val="20"/>
        </w:rPr>
        <w:fldChar w:fldCharType="separate"/>
      </w:r>
      <w:r>
        <w:rPr>
          <w:rFonts w:hint="default"/>
          <w:lang w:val="pt-BR" w:eastAsia="pt-BR"/>
        </w:rPr>
        <w:t xml:space="preserve">2.3.1.6. </w:t>
      </w:r>
      <w:r>
        <w:rPr>
          <w:lang w:val="en-US" w:eastAsia="pt-BR"/>
        </w:rPr>
        <w:t>Plugins para Base de Dados</w:t>
      </w:r>
      <w:r>
        <w:tab/>
      </w:r>
      <w:r>
        <w:fldChar w:fldCharType="begin"/>
      </w:r>
      <w:r>
        <w:instrText xml:space="preserve"> PAGEREF _Toc5293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_Toc27865 </w:instrText>
      </w:r>
      <w:r>
        <w:rPr>
          <w:bCs w:val="0"/>
          <w:szCs w:val="20"/>
        </w:rPr>
        <w:fldChar w:fldCharType="separate"/>
      </w:r>
      <w:r>
        <w:rPr>
          <w:rFonts w:hint="default"/>
          <w:lang w:val="pt-BR" w:eastAsia="pt-BR"/>
        </w:rPr>
        <w:t xml:space="preserve">2.3.1.7. </w:t>
      </w:r>
      <w:r>
        <w:rPr>
          <w:lang w:val="en-US" w:eastAsia="pt-BR"/>
        </w:rPr>
        <w:t>Demais Dependências utilizadas</w:t>
      </w:r>
      <w:r>
        <w:tab/>
      </w:r>
      <w:r>
        <w:fldChar w:fldCharType="begin"/>
      </w:r>
      <w:r>
        <w:instrText xml:space="preserve"> PAGEREF _Toc27865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_Toc12363 </w:instrText>
      </w:r>
      <w:r>
        <w:rPr>
          <w:bCs w:val="0"/>
          <w:szCs w:val="20"/>
        </w:rPr>
        <w:fldChar w:fldCharType="separate"/>
      </w:r>
      <w:r>
        <w:rPr>
          <w:rFonts w:hint="default"/>
          <w:lang w:val="pt-BR" w:eastAsia="pt-BR"/>
        </w:rPr>
        <w:t xml:space="preserve">2.3.1.8. </w:t>
      </w:r>
      <w:r>
        <w:rPr>
          <w:lang w:val="en-US" w:eastAsia="pt-BR"/>
        </w:rPr>
        <w:t>Softwares utilizados</w:t>
      </w:r>
      <w:r>
        <w:tab/>
      </w:r>
      <w:r>
        <w:fldChar w:fldCharType="begin"/>
      </w:r>
      <w:r>
        <w:instrText xml:space="preserve"> PAGEREF _Toc12363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_Toc19072 </w:instrText>
      </w:r>
      <w:r>
        <w:rPr>
          <w:bCs w:val="0"/>
          <w:szCs w:val="20"/>
        </w:rPr>
        <w:fldChar w:fldCharType="separate"/>
      </w:r>
      <w:r>
        <w:rPr>
          <w:rFonts w:hint="default"/>
          <w:lang w:val="pt-BR" w:eastAsia="pt-BR"/>
        </w:rPr>
        <w:t xml:space="preserve">2.3.1.9. </w:t>
      </w:r>
      <w:r>
        <w:rPr>
          <w:lang w:val="en-US" w:eastAsia="pt-BR"/>
        </w:rPr>
        <w:t>Recursos Externos</w:t>
      </w:r>
      <w:r>
        <w:tab/>
      </w:r>
      <w:r>
        <w:fldChar w:fldCharType="begin"/>
      </w:r>
      <w:r>
        <w:instrText xml:space="preserve"> PAGEREF _Toc19072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_Toc13557 </w:instrText>
      </w:r>
      <w:r>
        <w:rPr>
          <w:bCs w:val="0"/>
          <w:szCs w:val="20"/>
        </w:rPr>
        <w:fldChar w:fldCharType="separate"/>
      </w:r>
      <w:r>
        <w:rPr>
          <w:rFonts w:hint="default"/>
          <w:lang w:val="pt-BR" w:eastAsia="pt-BR"/>
        </w:rPr>
        <w:t xml:space="preserve">2.3.2. </w:t>
      </w:r>
      <w:r>
        <w:rPr>
          <w:lang w:val="en-US" w:eastAsia="pt-BR"/>
        </w:rPr>
        <w:t>FrontEnd</w:t>
      </w:r>
      <w:r>
        <w:tab/>
      </w:r>
      <w:r>
        <w:fldChar w:fldCharType="begin"/>
      </w:r>
      <w:r>
        <w:instrText xml:space="preserve"> PAGEREF _Toc13557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_Toc22094 </w:instrText>
      </w:r>
      <w:r>
        <w:rPr>
          <w:bCs w:val="0"/>
          <w:szCs w:val="20"/>
        </w:rPr>
        <w:fldChar w:fldCharType="separate"/>
      </w:r>
      <w:r>
        <w:rPr>
          <w:rFonts w:hint="default"/>
          <w:lang w:val="pt-BR" w:eastAsia="pt-BR"/>
        </w:rPr>
        <w:t xml:space="preserve">2.3.2.1. </w:t>
      </w:r>
      <w:r>
        <w:rPr>
          <w:lang w:val="en-US" w:eastAsia="pt-BR"/>
        </w:rPr>
        <w:t>NPM</w:t>
      </w:r>
      <w:r>
        <w:tab/>
      </w:r>
      <w:r>
        <w:fldChar w:fldCharType="begin"/>
      </w:r>
      <w:r>
        <w:instrText xml:space="preserve"> PAGEREF _Toc22094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_Toc27719 </w:instrText>
      </w:r>
      <w:r>
        <w:rPr>
          <w:bCs w:val="0"/>
          <w:szCs w:val="20"/>
        </w:rPr>
        <w:fldChar w:fldCharType="separate"/>
      </w:r>
      <w:r>
        <w:rPr>
          <w:rFonts w:hint="default"/>
          <w:lang w:val="pt-BR" w:eastAsia="pt-BR"/>
        </w:rPr>
        <w:t xml:space="preserve">2.3.2.2. </w:t>
      </w:r>
      <w:r>
        <w:rPr>
          <w:lang w:val="en-US" w:eastAsia="pt-BR"/>
        </w:rPr>
        <w:t>Ionic</w:t>
      </w:r>
      <w:r>
        <w:tab/>
      </w:r>
      <w:r>
        <w:fldChar w:fldCharType="begin"/>
      </w:r>
      <w:r>
        <w:instrText xml:space="preserve"> PAGEREF _Toc27719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_Toc10176 </w:instrText>
      </w:r>
      <w:r>
        <w:rPr>
          <w:bCs w:val="0"/>
          <w:szCs w:val="20"/>
        </w:rPr>
        <w:fldChar w:fldCharType="separate"/>
      </w:r>
      <w:r>
        <w:rPr>
          <w:rFonts w:hint="default"/>
          <w:lang w:val="pt-BR" w:eastAsia="pt-BR"/>
        </w:rPr>
        <w:t xml:space="preserve">2.3.2.3. </w:t>
      </w:r>
      <w:r>
        <w:rPr>
          <w:lang w:val="en-US" w:eastAsia="pt-BR"/>
        </w:rPr>
        <w:t>HTML5</w:t>
      </w:r>
      <w:r>
        <w:tab/>
      </w:r>
      <w:r>
        <w:fldChar w:fldCharType="begin"/>
      </w:r>
      <w:r>
        <w:instrText xml:space="preserve"> PAGEREF _Toc10176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_Toc31449 </w:instrText>
      </w:r>
      <w:r>
        <w:rPr>
          <w:bCs w:val="0"/>
          <w:szCs w:val="20"/>
        </w:rPr>
        <w:fldChar w:fldCharType="separate"/>
      </w:r>
      <w:r>
        <w:rPr>
          <w:rFonts w:hint="default"/>
          <w:lang w:val="pt-BR" w:eastAsia="pt-BR"/>
        </w:rPr>
        <w:t xml:space="preserve">2.3.2.4. </w:t>
      </w:r>
      <w:r>
        <w:rPr>
          <w:lang w:val="en-US" w:eastAsia="pt-BR"/>
        </w:rPr>
        <w:t>CSS</w:t>
      </w:r>
      <w:r>
        <w:tab/>
      </w:r>
      <w:r>
        <w:fldChar w:fldCharType="begin"/>
      </w:r>
      <w:r>
        <w:instrText xml:space="preserve"> PAGEREF _Toc31449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_Toc14319 </w:instrText>
      </w:r>
      <w:r>
        <w:rPr>
          <w:bCs w:val="0"/>
          <w:szCs w:val="20"/>
        </w:rPr>
        <w:fldChar w:fldCharType="separate"/>
      </w:r>
      <w:r>
        <w:rPr>
          <w:rFonts w:hint="default"/>
          <w:lang w:val="pt-BR" w:eastAsia="pt-BR"/>
        </w:rPr>
        <w:t xml:space="preserve">2.3.2.5. </w:t>
      </w:r>
      <w:r>
        <w:rPr>
          <w:lang w:val="en-US" w:eastAsia="pt-BR"/>
        </w:rPr>
        <w:t>TypeScript</w:t>
      </w:r>
      <w:r>
        <w:tab/>
      </w:r>
      <w:r>
        <w:fldChar w:fldCharType="begin"/>
      </w:r>
      <w:r>
        <w:instrText xml:space="preserve"> PAGEREF _Toc14319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_Toc18619 </w:instrText>
      </w:r>
      <w:r>
        <w:rPr>
          <w:bCs w:val="0"/>
          <w:szCs w:val="20"/>
        </w:rPr>
        <w:fldChar w:fldCharType="separate"/>
      </w:r>
      <w:r>
        <w:rPr>
          <w:rFonts w:hint="default"/>
          <w:lang w:val="pt-BR" w:eastAsia="pt-BR"/>
        </w:rPr>
        <w:t xml:space="preserve">2.3.2.6. </w:t>
      </w:r>
      <w:r>
        <w:rPr>
          <w:lang w:val="en-US" w:eastAsia="pt-BR"/>
        </w:rPr>
        <w:t>AngularJS</w:t>
      </w:r>
      <w:r>
        <w:tab/>
      </w:r>
      <w:r>
        <w:fldChar w:fldCharType="begin"/>
      </w:r>
      <w:r>
        <w:instrText xml:space="preserve"> PAGEREF _Toc18619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_Toc15520 </w:instrText>
      </w:r>
      <w:r>
        <w:rPr>
          <w:bCs w:val="0"/>
          <w:szCs w:val="20"/>
        </w:rPr>
        <w:fldChar w:fldCharType="separate"/>
      </w:r>
      <w:r>
        <w:rPr>
          <w:rFonts w:hint="default"/>
          <w:lang w:val="pt-BR" w:eastAsia="pt-BR"/>
        </w:rPr>
        <w:t xml:space="preserve">2.3.2.7. </w:t>
      </w:r>
      <w:r>
        <w:rPr>
          <w:lang w:val="en-US" w:eastAsia="pt-BR"/>
        </w:rPr>
        <w:t>Cordova</w:t>
      </w:r>
      <w:r>
        <w:tab/>
      </w:r>
      <w:r>
        <w:fldChar w:fldCharType="begin"/>
      </w:r>
      <w:r>
        <w:instrText xml:space="preserve"> PAGEREF _Toc15520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_Toc12998 </w:instrText>
      </w:r>
      <w:r>
        <w:rPr>
          <w:bCs w:val="0"/>
          <w:szCs w:val="20"/>
        </w:rPr>
        <w:fldChar w:fldCharType="separate"/>
      </w:r>
      <w:r>
        <w:rPr>
          <w:rFonts w:hint="default"/>
          <w:lang w:val="pt-BR" w:eastAsia="pt-BR"/>
        </w:rPr>
        <w:t xml:space="preserve">2.3.2.8. </w:t>
      </w:r>
      <w:r>
        <w:rPr>
          <w:lang w:val="en-US" w:eastAsia="pt-BR"/>
        </w:rPr>
        <w:t>Softwares utilizados</w:t>
      </w:r>
      <w:r>
        <w:tab/>
      </w:r>
      <w:r>
        <w:fldChar w:fldCharType="begin"/>
      </w:r>
      <w:r>
        <w:instrText xml:space="preserve"> PAGEREF _Toc12998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_Toc19656 </w:instrText>
      </w:r>
      <w:r>
        <w:rPr>
          <w:bCs w:val="0"/>
          <w:szCs w:val="20"/>
        </w:rPr>
        <w:fldChar w:fldCharType="separate"/>
      </w:r>
      <w:r>
        <w:rPr>
          <w:rFonts w:hint="default"/>
          <w:lang w:val="pt-BR" w:eastAsia="pt-BR"/>
        </w:rPr>
        <w:t xml:space="preserve">2.3.3. </w:t>
      </w:r>
      <w:r>
        <w:rPr>
          <w:lang w:val="en-US" w:eastAsia="pt-BR"/>
        </w:rPr>
        <w:t>Ferramentas de Teste</w:t>
      </w:r>
      <w:r>
        <w:tab/>
      </w:r>
      <w:r>
        <w:fldChar w:fldCharType="begin"/>
      </w:r>
      <w:r>
        <w:instrText xml:space="preserve"> PAGEREF _Toc19656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_Toc29586 </w:instrText>
      </w:r>
      <w:r>
        <w:rPr>
          <w:bCs w:val="0"/>
          <w:szCs w:val="20"/>
        </w:rPr>
        <w:fldChar w:fldCharType="separate"/>
      </w:r>
      <w:r>
        <w:rPr>
          <w:rFonts w:hint="default"/>
          <w:lang w:val="pt-BR" w:eastAsia="pt-BR"/>
        </w:rPr>
        <w:t xml:space="preserve">2.3.3.1. </w:t>
      </w:r>
      <w:r>
        <w:rPr>
          <w:lang w:val="en-US" w:eastAsia="pt-BR"/>
        </w:rPr>
        <w:t>JUnit</w:t>
      </w:r>
      <w:r>
        <w:tab/>
      </w:r>
      <w:r>
        <w:fldChar w:fldCharType="begin"/>
      </w:r>
      <w:r>
        <w:instrText xml:space="preserve"> PAGEREF _Toc29586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_Toc8751 </w:instrText>
      </w:r>
      <w:r>
        <w:rPr>
          <w:bCs w:val="0"/>
          <w:szCs w:val="20"/>
        </w:rPr>
        <w:fldChar w:fldCharType="separate"/>
      </w:r>
      <w:r>
        <w:rPr>
          <w:rFonts w:hint="default"/>
          <w:lang w:val="en-US" w:eastAsia="pt-BR"/>
        </w:rPr>
        <w:t>2.3.3.2. JaCoCo</w:t>
      </w:r>
      <w:r>
        <w:tab/>
      </w:r>
      <w:r>
        <w:fldChar w:fldCharType="begin"/>
      </w:r>
      <w:r>
        <w:instrText xml:space="preserve"> PAGEREF _Toc8751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_Toc26904 </w:instrText>
      </w:r>
      <w:r>
        <w:rPr>
          <w:bCs w:val="0"/>
          <w:szCs w:val="20"/>
        </w:rPr>
        <w:fldChar w:fldCharType="separate"/>
      </w:r>
      <w:r>
        <w:rPr>
          <w:rFonts w:hint="default"/>
          <w:lang w:val="en-US" w:eastAsia="pt-BR"/>
        </w:rPr>
        <w:t>2.3.3.3. SonarQube</w:t>
      </w:r>
      <w:r>
        <w:tab/>
      </w:r>
      <w:r>
        <w:fldChar w:fldCharType="begin"/>
      </w:r>
      <w:r>
        <w:instrText xml:space="preserve"> PAGEREF _Toc26904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_Toc10512 </w:instrText>
      </w:r>
      <w:r>
        <w:rPr>
          <w:bCs w:val="0"/>
          <w:szCs w:val="20"/>
        </w:rPr>
        <w:fldChar w:fldCharType="separate"/>
      </w:r>
      <w:r>
        <w:rPr>
          <w:rFonts w:hint="default"/>
          <w:lang w:val="en-US" w:eastAsia="pt-BR"/>
        </w:rPr>
        <w:t>2.3.3.4. PostMan</w:t>
      </w:r>
      <w:r>
        <w:tab/>
      </w:r>
      <w:r>
        <w:fldChar w:fldCharType="begin"/>
      </w:r>
      <w:r>
        <w:instrText xml:space="preserve"> PAGEREF _Toc10512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_Toc17468 </w:instrText>
      </w:r>
      <w:r>
        <w:rPr>
          <w:bCs w:val="0"/>
          <w:szCs w:val="20"/>
        </w:rPr>
        <w:fldChar w:fldCharType="separate"/>
      </w:r>
      <w:r>
        <w:rPr>
          <w:rFonts w:hint="default"/>
          <w:lang w:val="pt-BR" w:eastAsia="pt-BR"/>
        </w:rPr>
        <w:t xml:space="preserve">2.3.4. </w:t>
      </w:r>
      <w:r>
        <w:rPr>
          <w:lang w:val="en-US" w:eastAsia="pt-BR"/>
        </w:rPr>
        <w:t>Versionamento</w:t>
      </w:r>
      <w:r>
        <w:tab/>
      </w:r>
      <w:r>
        <w:fldChar w:fldCharType="begin"/>
      </w:r>
      <w:r>
        <w:instrText xml:space="preserve"> PAGEREF _Toc17468 </w:instrText>
      </w:r>
      <w:r>
        <w:fldChar w:fldCharType="separate"/>
      </w:r>
      <w:r>
        <w:t>46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_Toc22001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_Toc22001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_Toc22998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_Toc22998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_Toc15113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_Toc15113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_Toc18686 </w:instrText>
      </w:r>
      <w:r>
        <w:rPr>
          <w:bCs w:val="0"/>
          <w:szCs w:val="20"/>
        </w:rPr>
        <w:fldChar w:fldCharType="separate"/>
      </w:r>
      <w:r>
        <w:rPr>
          <w:rFonts w:hint="default"/>
          <w:lang w:val="en-US"/>
        </w:rPr>
        <w:t xml:space="preserve">3.2.1. </w:t>
      </w:r>
      <w:r>
        <w:rPr>
          <w:lang w:val="pt-BR"/>
        </w:rPr>
        <w:t>Arquitetura da Solução - FrontEnd</w:t>
      </w:r>
      <w:r>
        <w:tab/>
      </w:r>
      <w:r>
        <w:fldChar w:fldCharType="begin"/>
      </w:r>
      <w:r>
        <w:instrText xml:space="preserve"> PAGEREF _Toc18686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_Toc25059 </w:instrText>
      </w:r>
      <w:r>
        <w:rPr>
          <w:bCs w:val="0"/>
          <w:szCs w:val="20"/>
        </w:rPr>
        <w:fldChar w:fldCharType="separate"/>
      </w:r>
      <w:r>
        <w:rPr>
          <w:rFonts w:hint="default"/>
          <w:lang w:val="en-US"/>
        </w:rPr>
        <w:t xml:space="preserve">3.2.2. </w:t>
      </w:r>
      <w:r>
        <w:rPr>
          <w:lang w:val="pt-BR"/>
        </w:rPr>
        <w:t>Arquitetura da Solução - BackEnd</w:t>
      </w:r>
      <w:r>
        <w:tab/>
      </w:r>
      <w:r>
        <w:fldChar w:fldCharType="begin"/>
      </w:r>
      <w:r>
        <w:instrText xml:space="preserve"> PAGEREF _Toc25059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_Toc2204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_Toc2204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_Toc21288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_Toc21288 </w:instrText>
      </w:r>
      <w:r>
        <w:fldChar w:fldCharType="separate"/>
      </w:r>
      <w:r>
        <w:t>51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_Toc16012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_Toc16012 </w:instrText>
      </w:r>
      <w:r>
        <w:fldChar w:fldCharType="separate"/>
      </w:r>
      <w:r>
        <w:t>52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_Toc17849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_Toc17849 </w:instrText>
      </w:r>
      <w:r>
        <w:fldChar w:fldCharType="separate"/>
      </w:r>
      <w:r>
        <w:t>53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_Toc5336 </w:instrText>
      </w:r>
      <w:r>
        <w:rPr>
          <w:bCs w:val="0"/>
          <w:szCs w:val="20"/>
        </w:rPr>
        <w:fldChar w:fldCharType="separate"/>
      </w:r>
      <w:r>
        <w:rPr>
          <w:rFonts w:hint="default"/>
          <w:lang w:val="pt-BR"/>
        </w:rPr>
        <w:t xml:space="preserve">3.3.3. </w:t>
      </w:r>
      <w:r>
        <w:rPr>
          <w:lang w:val="pt-BR"/>
        </w:rPr>
        <w:t>Exemplificação de Funcionamento do BackEnd</w:t>
      </w:r>
      <w:r>
        <w:tab/>
      </w:r>
      <w:r>
        <w:fldChar w:fldCharType="begin"/>
      </w:r>
      <w:r>
        <w:instrText xml:space="preserve"> PAGEREF _Toc5336 </w:instrText>
      </w:r>
      <w:r>
        <w:fldChar w:fldCharType="separate"/>
      </w:r>
      <w:r>
        <w:t>56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_Toc30582 </w:instrText>
      </w:r>
      <w:r>
        <w:rPr>
          <w:bCs w:val="0"/>
          <w:szCs w:val="20"/>
        </w:rPr>
        <w:fldChar w:fldCharType="separate"/>
      </w:r>
      <w:r>
        <w:rPr>
          <w:rFonts w:hint="default"/>
          <w:lang w:val="pt-BR"/>
        </w:rPr>
        <w:t xml:space="preserve">3.3.4. </w:t>
      </w:r>
      <w:r>
        <w:rPr>
          <w:lang w:val="pt-BR"/>
        </w:rPr>
        <w:t>Exemplificação de Funcionamento do FrontEnd</w:t>
      </w:r>
      <w:r>
        <w:tab/>
      </w:r>
      <w:r>
        <w:fldChar w:fldCharType="begin"/>
      </w:r>
      <w:r>
        <w:instrText xml:space="preserve"> PAGEREF _Toc30582 </w:instrText>
      </w:r>
      <w:r>
        <w:fldChar w:fldCharType="separate"/>
      </w:r>
      <w:r>
        <w:t>61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_Toc9689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_Toc9689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_Toc1386 </w:instrText>
      </w:r>
      <w:r>
        <w:rPr>
          <w:bCs w:val="0"/>
          <w:szCs w:val="20"/>
        </w:rPr>
        <w:fldChar w:fldCharType="separate"/>
      </w:r>
      <w:r>
        <w:rPr>
          <w:rFonts w:hint="default"/>
          <w:lang w:val="pt-BR"/>
        </w:rPr>
        <w:t>3.4.1. Modelo de Entidade Relacionamento</w:t>
      </w:r>
      <w:r>
        <w:tab/>
      </w:r>
      <w:r>
        <w:fldChar w:fldCharType="begin"/>
      </w:r>
      <w:r>
        <w:instrText xml:space="preserve"> PAGEREF _Toc1386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_Toc7737 </w:instrText>
      </w:r>
      <w:r>
        <w:rPr>
          <w:bCs w:val="0"/>
          <w:szCs w:val="20"/>
        </w:rPr>
        <w:fldChar w:fldCharType="separate"/>
      </w:r>
      <w:r>
        <w:rPr>
          <w:rFonts w:hint="default"/>
          <w:lang w:val="pt-BR"/>
        </w:rPr>
        <w:t>3.4.2. Dicionário de Dados</w:t>
      </w:r>
      <w:r>
        <w:tab/>
      </w:r>
      <w:r>
        <w:fldChar w:fldCharType="begin"/>
      </w:r>
      <w:r>
        <w:instrText xml:space="preserve"> PAGEREF _Toc7737 </w:instrText>
      </w:r>
      <w:r>
        <w:fldChar w:fldCharType="separate"/>
      </w:r>
      <w:r>
        <w:t>68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_Toc1590 </w:instrText>
      </w:r>
      <w:r>
        <w:rPr>
          <w:bCs w:val="0"/>
          <w:szCs w:val="20"/>
        </w:rPr>
        <w:fldChar w:fldCharType="separate"/>
      </w:r>
      <w:r>
        <w:rPr>
          <w:rFonts w:hint="default"/>
          <w:lang w:val="pt-BR"/>
        </w:rPr>
        <w:t>3.4.3. Liquibase</w:t>
      </w:r>
      <w:r>
        <w:tab/>
      </w:r>
      <w:r>
        <w:fldChar w:fldCharType="begin"/>
      </w:r>
      <w:r>
        <w:instrText xml:space="preserve"> PAGEREF _Toc1590 </w:instrText>
      </w:r>
      <w:r>
        <w:fldChar w:fldCharType="separate"/>
      </w:r>
      <w:r>
        <w:t>73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_Toc27694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_Toc27694 </w:instrText>
      </w:r>
      <w:r>
        <w:fldChar w:fldCharType="separate"/>
      </w:r>
      <w:r>
        <w:t>75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_Toc238 </w:instrText>
      </w:r>
      <w:r>
        <w:rPr>
          <w:bCs w:val="0"/>
          <w:szCs w:val="20"/>
        </w:rPr>
        <w:fldChar w:fldCharType="separate"/>
      </w:r>
      <w:r>
        <w:rPr>
          <w:rFonts w:hint="default"/>
          <w:lang w:val="pt-BR"/>
        </w:rPr>
        <w:t>3.5.1. Visão Geral - Segurança</w:t>
      </w:r>
      <w:r>
        <w:tab/>
      </w:r>
      <w:r>
        <w:fldChar w:fldCharType="begin"/>
      </w:r>
      <w:r>
        <w:instrText xml:space="preserve"> PAGEREF _Toc238 </w:instrText>
      </w:r>
      <w:r>
        <w:fldChar w:fldCharType="separate"/>
      </w:r>
      <w:r>
        <w:t>79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_Toc19813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_Toc19813 </w:instrText>
      </w:r>
      <w:r>
        <w:fldChar w:fldCharType="separate"/>
      </w:r>
      <w:r>
        <w:t>81</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_Toc27592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_Toc27592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_Toc22906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_Toc22906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_Toc31046 </w:instrText>
      </w:r>
      <w:r>
        <w:rPr>
          <w:bCs w:val="0"/>
          <w:szCs w:val="20"/>
        </w:rPr>
        <w:fldChar w:fldCharType="separate"/>
      </w:r>
      <w:r>
        <w:rPr>
          <w:rFonts w:hint="default"/>
          <w:lang w:val="pt-BR"/>
        </w:rPr>
        <w:t>4.1.1. Resultados das Métricas FrontEnd</w:t>
      </w:r>
      <w:r>
        <w:tab/>
      </w:r>
      <w:r>
        <w:fldChar w:fldCharType="begin"/>
      </w:r>
      <w:r>
        <w:instrText xml:space="preserve"> PAGEREF _Toc31046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_Toc21739 </w:instrText>
      </w:r>
      <w:r>
        <w:rPr>
          <w:bCs w:val="0"/>
          <w:szCs w:val="20"/>
        </w:rPr>
        <w:fldChar w:fldCharType="separate"/>
      </w:r>
      <w:r>
        <w:rPr>
          <w:rFonts w:hint="default"/>
          <w:lang w:val="pt-BR"/>
        </w:rPr>
        <w:t>4.1.2. Resultados das Métricas BackEnd</w:t>
      </w:r>
      <w:r>
        <w:tab/>
      </w:r>
      <w:r>
        <w:fldChar w:fldCharType="begin"/>
      </w:r>
      <w:r>
        <w:instrText xml:space="preserve"> PAGEREF _Toc21739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_Toc28621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_Toc28621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_Toc14569 </w:instrText>
      </w:r>
      <w:r>
        <w:rPr>
          <w:bCs w:val="0"/>
          <w:szCs w:val="20"/>
        </w:rPr>
        <w:fldChar w:fldCharType="separate"/>
      </w:r>
      <w:r>
        <w:rPr>
          <w:rFonts w:hint="default"/>
          <w:lang w:val="pt-BR"/>
        </w:rPr>
        <w:t>4.2.1. Testes de Unidade</w:t>
      </w:r>
      <w:r>
        <w:tab/>
      </w:r>
      <w:r>
        <w:fldChar w:fldCharType="begin"/>
      </w:r>
      <w:r>
        <w:instrText xml:space="preserve"> PAGEREF _Toc14569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_Toc26302 </w:instrText>
      </w:r>
      <w:r>
        <w:rPr>
          <w:bCs w:val="0"/>
          <w:szCs w:val="20"/>
        </w:rPr>
        <w:fldChar w:fldCharType="separate"/>
      </w:r>
      <w:r>
        <w:rPr>
          <w:rFonts w:hint="default"/>
          <w:lang w:val="pt-BR"/>
        </w:rPr>
        <w:t>4.2.2. Testes de Recursos Externos</w:t>
      </w:r>
      <w:r>
        <w:tab/>
      </w:r>
      <w:r>
        <w:fldChar w:fldCharType="begin"/>
      </w:r>
      <w:r>
        <w:instrText xml:space="preserve"> PAGEREF _Toc26302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_Toc32376 </w:instrText>
      </w:r>
      <w:r>
        <w:rPr>
          <w:bCs w:val="0"/>
          <w:szCs w:val="20"/>
        </w:rPr>
        <w:fldChar w:fldCharType="separate"/>
      </w:r>
      <w:r>
        <w:rPr>
          <w:rFonts w:hint="default"/>
          <w:lang w:val="pt-BR"/>
        </w:rPr>
        <w:t>4.2.3. Testes de Integração</w:t>
      </w:r>
      <w:r>
        <w:tab/>
      </w:r>
      <w:r>
        <w:fldChar w:fldCharType="begin"/>
      </w:r>
      <w:r>
        <w:instrText xml:space="preserve"> PAGEREF _Toc32376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_Toc23948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_Toc23948 </w:instrText>
      </w:r>
      <w:r>
        <w:fldChar w:fldCharType="separate"/>
      </w:r>
      <w:r>
        <w:t>97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_Toc28599 </w:instrText>
      </w:r>
      <w:r>
        <w:rPr>
          <w:bCs w:val="0"/>
          <w:szCs w:val="20"/>
        </w:rPr>
        <w:fldChar w:fldCharType="separate"/>
      </w:r>
      <w:r>
        <w:rPr>
          <w:rFonts w:hint="default"/>
          <w:lang w:val="pt-BR"/>
        </w:rPr>
        <w:t>4.3.1. Caso de Testes 1 - Cidade de Caçapava</w:t>
      </w:r>
      <w:r>
        <w:tab/>
      </w:r>
      <w:r>
        <w:fldChar w:fldCharType="begin"/>
      </w:r>
      <w:r>
        <w:instrText xml:space="preserve"> PAGEREF _Toc28599 </w:instrText>
      </w:r>
      <w:r>
        <w:fldChar w:fldCharType="separate"/>
      </w:r>
      <w:r>
        <w:t>99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_Toc1135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_Toc1135 </w:instrText>
      </w:r>
      <w:r>
        <w:fldChar w:fldCharType="separate"/>
      </w:r>
      <w:r>
        <w:t>102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_Toc6221 </w:instrText>
      </w:r>
      <w:r>
        <w:rPr>
          <w:bCs w:val="0"/>
          <w:szCs w:val="20"/>
        </w:rPr>
        <w:fldChar w:fldCharType="separate"/>
      </w:r>
      <w:r>
        <w:rPr>
          <w:rFonts w:hint="default"/>
          <w:lang w:val="pt-BR"/>
        </w:rPr>
        <w:t>4.3.3. Caso de Testes 3 - Cidade de Taubaté</w:t>
      </w:r>
      <w:r>
        <w:tab/>
      </w:r>
      <w:r>
        <w:fldChar w:fldCharType="begin"/>
      </w:r>
      <w:r>
        <w:instrText xml:space="preserve"> PAGEREF _Toc6221 </w:instrText>
      </w:r>
      <w:r>
        <w:fldChar w:fldCharType="separate"/>
      </w:r>
      <w:r>
        <w:t>104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_Toc2965 </w:instrText>
      </w:r>
      <w:r>
        <w:rPr>
          <w:bCs w:val="0"/>
          <w:szCs w:val="20"/>
        </w:rPr>
        <w:fldChar w:fldCharType="separate"/>
      </w:r>
      <w:r>
        <w:rPr>
          <w:rFonts w:hint="default"/>
          <w:lang w:val="pt-BR"/>
        </w:rPr>
        <w:t>4.3.4. Caso de Testes 4 - Cidade de Jacareí</w:t>
      </w:r>
      <w:r>
        <w:tab/>
      </w:r>
      <w:r>
        <w:fldChar w:fldCharType="begin"/>
      </w:r>
      <w:r>
        <w:instrText xml:space="preserve"> PAGEREF _Toc2965 </w:instrText>
      </w:r>
      <w:r>
        <w:fldChar w:fldCharType="separate"/>
      </w:r>
      <w:r>
        <w:t>106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_Toc30279 </w:instrText>
      </w:r>
      <w:r>
        <w:rPr>
          <w:bCs w:val="0"/>
          <w:szCs w:val="20"/>
        </w:rPr>
        <w:fldChar w:fldCharType="separate"/>
      </w:r>
      <w:r>
        <w:rPr>
          <w:rFonts w:hint="default"/>
          <w:lang w:val="pt-BR"/>
        </w:rPr>
        <w:t>4.3.5. Caso de Testes 5 - Cidade de Caraguatatuba</w:t>
      </w:r>
      <w:r>
        <w:tab/>
      </w:r>
      <w:r>
        <w:fldChar w:fldCharType="begin"/>
      </w:r>
      <w:r>
        <w:instrText xml:space="preserve"> PAGEREF _Toc30279 </w:instrText>
      </w:r>
      <w:r>
        <w:fldChar w:fldCharType="separate"/>
      </w:r>
      <w:r>
        <w:t>108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_Toc13575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_Toc13575 </w:instrText>
      </w:r>
      <w:r>
        <w:fldChar w:fldCharType="separate"/>
      </w:r>
      <w:r>
        <w:t>110</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_Toc22256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_Toc22256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_Toc1699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_Toc1699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_Toc26479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_Toc26479 </w:instrText>
      </w:r>
      <w:r>
        <w:fldChar w:fldCharType="separate"/>
      </w:r>
      <w:r>
        <w:t>113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_Toc9421 </w:instrText>
      </w:r>
      <w:r>
        <w:rPr>
          <w:bCs w:val="0"/>
          <w:szCs w:val="20"/>
        </w:rPr>
        <w:fldChar w:fldCharType="separate"/>
      </w:r>
      <w:r>
        <w:rPr>
          <w:rFonts w:hint="default"/>
          <w:bCs/>
          <w:szCs w:val="24"/>
          <w:lang w:val="pt-BR"/>
        </w:rPr>
        <w:t xml:space="preserve">5.3. </w:t>
      </w:r>
      <w:r>
        <w:rPr>
          <w:rFonts w:hint="default"/>
          <w:lang w:val="pt-BR"/>
        </w:rPr>
        <w:t>Sugestão de trabalho futuro</w:t>
      </w:r>
      <w:r>
        <w:tab/>
      </w:r>
      <w:r>
        <w:fldChar w:fldCharType="begin"/>
      </w:r>
      <w:r>
        <w:instrText xml:space="preserve"> PAGEREF _Toc9421 </w:instrText>
      </w:r>
      <w:r>
        <w:fldChar w:fldCharType="separate"/>
      </w:r>
      <w:r>
        <w:t>115</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_Toc32546 </w:instrText>
      </w:r>
      <w:r>
        <w:rPr>
          <w:bCs w:val="0"/>
          <w:szCs w:val="20"/>
        </w:rPr>
        <w:fldChar w:fldCharType="separate"/>
      </w:r>
      <w:r>
        <w:rPr>
          <w:caps w:val="0"/>
          <w:szCs w:val="28"/>
        </w:rPr>
        <w:t>REFERÊNCIAS BIBLIOGRÁFICAS</w:t>
      </w:r>
      <w:r>
        <w:tab/>
      </w:r>
      <w:r>
        <w:fldChar w:fldCharType="begin"/>
      </w:r>
      <w:r>
        <w:instrText xml:space="preserve"> PAGEREF _Toc32546 </w:instrText>
      </w:r>
      <w:r>
        <w:fldChar w:fldCharType="separate"/>
      </w:r>
      <w:r>
        <w:t>116</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828"/>
      <w:bookmarkStart w:id="2" w:name="_Toc483916783"/>
      <w:bookmarkStart w:id="3" w:name="_Toc13013"/>
      <w:r>
        <w:rPr>
          <w:caps w:val="0"/>
          <w:sz w:val="28"/>
          <w:szCs w:val="28"/>
        </w:rPr>
        <w:t>INTRODUÇÃO</w:t>
      </w:r>
      <w:bookmarkEnd w:id="0"/>
      <w:bookmarkEnd w:id="1"/>
      <w:bookmarkEnd w:id="2"/>
      <w:bookmarkEnd w:id="3"/>
    </w:p>
    <w:p>
      <w:pPr>
        <w:spacing w:line="360" w:lineRule="auto"/>
        <w:ind w:firstLine="697" w:firstLineChars="0"/>
        <w:jc w:val="both"/>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 xml:space="preserve">. </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logísticos(PERÇIN; MIN, 2013).</w:t>
      </w:r>
    </w:p>
    <w:p>
      <w:pPr>
        <w:autoSpaceDE w:val="0"/>
        <w:autoSpaceDN w:val="0"/>
        <w:adjustRightInd w:val="0"/>
        <w:spacing w:line="360" w:lineRule="auto"/>
        <w:ind w:firstLine="709"/>
        <w:jc w:val="both"/>
        <w:rPr>
          <w:color w:val="000000"/>
        </w:rPr>
      </w:pPr>
      <w:r>
        <w:rPr>
          <w:color w:val="000000"/>
        </w:rPr>
        <w:t>A logística é uma área vital e de extrema importância para as empresas</w:t>
      </w:r>
      <w:r>
        <w:t>, pois com o ambiente globalizado em que ocorrem mudanças constantes, as operações logísticas acabam tornando-se cada vez mais complexas, onerosas e importantes sob o ponto de vista estratégico (FLEURY, 1999).</w:t>
      </w:r>
    </w:p>
    <w:p>
      <w:pPr>
        <w:autoSpaceDE w:val="0"/>
        <w:autoSpaceDN w:val="0"/>
        <w:adjustRightInd w:val="0"/>
        <w:spacing w:line="360" w:lineRule="auto"/>
        <w:ind w:firstLine="709"/>
        <w:jc w:val="both"/>
      </w:pPr>
      <w:r>
        <w:rPr>
          <w:color w:val="000000"/>
          <w:lang w:val="pt-BR"/>
        </w:rPr>
        <w:t>E</w:t>
      </w:r>
      <w:r>
        <w:rPr>
          <w:color w:val="000000"/>
        </w:rPr>
        <w:t xml:space="preserve">mpresas visam maximizar cada vez mais seu lucro, portanto faz-se necessário atentarem-se as atividades logísticas de planejamento, abastecimento, mão de obra, e entrega final. Pois, </w:t>
      </w:r>
      <w:r>
        <w:t>planejando adequadamente estes itens, a empresa consegue reduzir custos e consequentemente repassar um menor valor a seus clientes, maximizando seu lucro e tornando-se mais competitiva frente a seus concorrentes. (DORNIER et al, 2000).</w:t>
      </w:r>
    </w:p>
    <w:p>
      <w:pPr>
        <w:autoSpaceDE w:val="0"/>
        <w:autoSpaceDN w:val="0"/>
        <w:adjustRightInd w:val="0"/>
        <w:spacing w:line="360" w:lineRule="auto"/>
        <w:ind w:firstLine="709"/>
        <w:jc w:val="both"/>
      </w:pPr>
      <w:r>
        <w:t xml:space="preserve">Desde a antiguidade, a logística já fazia parte das guerras, devido ao deslocamento de tropas, suprimentos e armamentos, por grandes distâncias além do longo período de duração das guerras. </w:t>
      </w:r>
      <w:r>
        <w:rPr>
          <w:lang w:val="pt-BR"/>
        </w:rPr>
        <w:t>Por conta destes</w:t>
      </w:r>
      <w:r>
        <w:t xml:space="preserve"> fatores precisava-se de um planejamento, organização e execução de tarefas. </w:t>
      </w:r>
    </w:p>
    <w:p>
      <w:pPr>
        <w:autoSpaceDE w:val="0"/>
        <w:autoSpaceDN w:val="0"/>
        <w:adjustRightInd w:val="0"/>
        <w:spacing w:line="360" w:lineRule="auto"/>
        <w:ind w:left="289" w:firstLine="851"/>
        <w:jc w:val="both"/>
      </w:pPr>
      <w: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autoSpaceDE w:val="0"/>
        <w:autoSpaceDN w:val="0"/>
        <w:adjustRightInd w:val="0"/>
        <w:spacing w:line="360" w:lineRule="auto"/>
        <w:ind w:left="289" w:firstLine="851"/>
        <w:jc w:val="both"/>
      </w:pPr>
      <w:r>
        <w:t xml:space="preserve">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w:t>
      </w:r>
      <w:r>
        <w:rPr>
          <w:color w:val="000000" w:themeColor="text1"/>
        </w:rPr>
        <w:t xml:space="preserve">(POZO, </w:t>
      </w:r>
      <w:r>
        <w:t>2010 p. 3).</w:t>
      </w:r>
    </w:p>
    <w:p>
      <w:pPr>
        <w:ind w:left="0"/>
      </w:pPr>
      <w:r>
        <w:br w:type="page"/>
      </w:r>
    </w:p>
    <w:p>
      <w:pPr>
        <w:autoSpaceDE w:val="0"/>
        <w:autoSpaceDN w:val="0"/>
        <w:adjustRightInd w:val="0"/>
        <w:spacing w:line="360" w:lineRule="auto"/>
        <w:ind w:firstLine="709"/>
        <w:jc w:val="both"/>
      </w:pPr>
      <w:r>
        <w:t>A Figura 1 mostra graficamente o isolamento das empresas na Era do Transporte até 1950.</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23618"/>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autoSpaceDN/>
        <w:bidi w:val="0"/>
        <w:adjustRightInd/>
        <w:snapToGrid/>
        <w:ind w:left="0"/>
        <w:jc w:val="center"/>
        <w:textAlignment w:val="auto"/>
        <w:outlineLvl w:val="9"/>
      </w:pPr>
      <w:r>
        <w:rPr>
          <w:sz w:val="20"/>
        </w:rPr>
        <w:drawing>
          <wp:inline distT="0" distB="0" distL="0" distR="0">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1">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pPr>
        <w:autoSpaceDE w:val="0"/>
        <w:autoSpaceDN w:val="0"/>
        <w:adjustRightInd w:val="0"/>
        <w:spacing w:line="360" w:lineRule="auto"/>
        <w:jc w:val="both"/>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left="289" w:firstLine="851"/>
        <w:jc w:val="both"/>
      </w:pPr>
      <w:r>
        <w:t xml:space="preserve">Entre os anos de 1950 e 1970, a área da logística empresarial, que até esta época era apenas teoria, começou a ser realmente utilizada na pratica, com o intuito de melhorar o resultado das empresas como evidenciado por </w:t>
      </w:r>
      <w:r>
        <w:rPr>
          <w:lang w:val="pt-BR"/>
        </w:rPr>
        <w:t xml:space="preserve">Pozo </w:t>
      </w:r>
      <w:r>
        <w:t xml:space="preserve">(2010,  p. 5): </w:t>
      </w:r>
    </w:p>
    <w:p>
      <w:pPr>
        <w:pStyle w:val="13"/>
        <w:spacing w:line="240" w:lineRule="auto"/>
        <w:ind w:left="2268"/>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Pozo (2010, p. 7) destaca que com o desenvolvimento da tecnologia, os problemas logísticos tornam-se cada vez mais complexos, exigindo uma visão sistêmica da organização e do mercado devido ao relacionamento bidirecional entre empresa e fornecedores, conforme </w:t>
      </w:r>
      <w:r>
        <w:rPr>
          <w:lang w:val="pt-BR"/>
        </w:rPr>
        <w:t>pode ser visualizada n</w:t>
      </w:r>
      <w:r>
        <w:t xml:space="preserve">a Figura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w:t>
      </w:r>
      <w:r>
        <w:rPr>
          <w:b/>
          <w:bCs/>
          <w:sz w:val="24"/>
          <w:szCs w:val="24"/>
        </w:rPr>
        <w:fldChar w:fldCharType="end"/>
      </w:r>
      <w:bookmarkStart w:id="5" w:name="_Toc16856"/>
      <w:r>
        <w:rPr>
          <w:b/>
          <w:bCs/>
          <w:sz w:val="24"/>
          <w:szCs w:val="24"/>
          <w:lang w:val="pt-BR"/>
        </w:rPr>
        <w:t>.</w:t>
      </w:r>
      <w:r>
        <w:rPr>
          <w:b/>
          <w:bCs/>
          <w:sz w:val="24"/>
          <w:szCs w:val="24"/>
        </w:rPr>
        <w:t xml:space="preserve"> Era da Logística Empresarial</w:t>
      </w:r>
      <w:bookmarkEnd w:id="5"/>
      <w:r>
        <w:rPr>
          <w:b/>
          <w:bCs/>
          <w:sz w:val="24"/>
          <w:szCs w:val="24"/>
          <w:lang w:val="pt-BR"/>
        </w:rPr>
        <w:t>.</w:t>
      </w:r>
    </w:p>
    <w:p>
      <w:pPr>
        <w:keepNext w:val="0"/>
        <w:keepLines w:val="0"/>
        <w:pageBreakBefore w:val="0"/>
        <w:widowControl/>
        <w:kinsoku/>
        <w:wordWrap/>
        <w:overflowPunct/>
        <w:topLinePunct w:val="0"/>
        <w:autoSpaceDE w:val="0"/>
        <w:autoSpaceDN w:val="0"/>
        <w:bidi w:val="0"/>
        <w:adjustRightInd w:val="0"/>
        <w:snapToGrid/>
        <w:ind w:left="0"/>
        <w:jc w:val="center"/>
        <w:textAlignment w:val="auto"/>
        <w:outlineLvl w:val="9"/>
        <w:rPr>
          <w:sz w:val="20"/>
        </w:rPr>
      </w:pPr>
      <w:r>
        <w:rPr>
          <w:sz w:val="22"/>
        </w:rPr>
        <w:drawing>
          <wp:inline distT="0" distB="0" distL="114300" distR="114300">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pPr>
        <w:autoSpaceDE w:val="0"/>
        <w:autoSpaceDN w:val="0"/>
        <w:adjustRightInd w:val="0"/>
        <w:spacing w:line="360" w:lineRule="auto"/>
        <w:jc w:val="left"/>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Machline (2011) através de uma visão integrada denominou no período entre os anos de 1970 a 2000 como a Era da Cadeia de Suprimentos, conforme </w:t>
      </w:r>
      <w:r>
        <w:rPr>
          <w:lang w:val="pt-BR"/>
        </w:rPr>
        <w:t xml:space="preserve">é </w:t>
      </w:r>
      <w:r>
        <w:t>apresentad</w:t>
      </w:r>
      <w:r>
        <w:rPr>
          <w:lang w:val="pt-BR"/>
        </w:rPr>
        <w:t>a</w:t>
      </w:r>
      <w:r>
        <w:t xml:space="preserve"> na Figura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w:t>
      </w:r>
      <w:r>
        <w:rPr>
          <w:b/>
          <w:bCs/>
          <w:sz w:val="24"/>
          <w:szCs w:val="24"/>
        </w:rPr>
        <w:fldChar w:fldCharType="end"/>
      </w:r>
      <w:bookmarkStart w:id="6" w:name="_Toc13169"/>
      <w:r>
        <w:rPr>
          <w:b/>
          <w:bCs/>
          <w:sz w:val="24"/>
          <w:szCs w:val="24"/>
          <w:lang w:val="pt-BR"/>
        </w:rPr>
        <w:t>.</w:t>
      </w:r>
      <w:r>
        <w:rPr>
          <w:b/>
          <w:bCs/>
          <w:sz w:val="24"/>
          <w:szCs w:val="24"/>
        </w:rPr>
        <w:t xml:space="preserve"> Era da Cadeia de Suprimentos</w:t>
      </w:r>
      <w:bookmarkEnd w:id="6"/>
      <w:r>
        <w:rPr>
          <w:b/>
          <w:bCs/>
          <w:sz w:val="24"/>
          <w:szCs w:val="24"/>
          <w:lang w:val="pt-BR"/>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De modo geral, Francischini e </w:t>
      </w:r>
      <w:r>
        <w:rPr>
          <w:color w:val="000000" w:themeColor="text1"/>
        </w:rPr>
        <w:t xml:space="preserve">Amaral Gurgel </w:t>
      </w:r>
      <w:r>
        <w:t>(2002, p. 262) alegam que a cadeia de suprimento é uma “integração dos processos que formam um determinado negócio, desde os fornecedores originais até o usuário final, proporcionando produtos, serviços e informações que agregam valor para o cliente”.</w:t>
      </w:r>
    </w:p>
    <w:p>
      <w:pPr>
        <w:autoSpaceDE w:val="0"/>
        <w:autoSpaceDN w:val="0"/>
        <w:adjustRightInd w:val="0"/>
        <w:spacing w:line="360" w:lineRule="auto"/>
        <w:ind w:firstLine="709"/>
        <w:jc w:val="both"/>
      </w:pPr>
      <w:r>
        <w:t>Machline (2011) denominou a Era das Redes de Suprimentos desde o ano 2000 até a atualidade, com uma visão global como monstra na Figura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w:t>
      </w:r>
      <w:r>
        <w:rPr>
          <w:b/>
          <w:bCs/>
          <w:sz w:val="24"/>
          <w:szCs w:val="24"/>
        </w:rPr>
        <w:fldChar w:fldCharType="end"/>
      </w:r>
      <w:bookmarkStart w:id="7" w:name="_Toc29258"/>
      <w:r>
        <w:rPr>
          <w:b/>
          <w:bCs/>
          <w:sz w:val="24"/>
          <w:szCs w:val="24"/>
          <w:lang w:val="pt-BR"/>
        </w:rPr>
        <w:t>.</w:t>
      </w:r>
      <w:r>
        <w:rPr>
          <w:b/>
          <w:bCs/>
          <w:sz w:val="24"/>
          <w:szCs w:val="24"/>
        </w:rPr>
        <w:t xml:space="preserve"> Era das redes de Suprimentos</w:t>
      </w:r>
      <w:bookmarkEnd w:id="7"/>
      <w:r>
        <w:rPr>
          <w:b/>
          <w:bCs/>
          <w:sz w:val="24"/>
          <w:szCs w:val="24"/>
          <w:lang w:val="pt-BR"/>
        </w:rPr>
        <w:t>.</w:t>
      </w:r>
    </w:p>
    <w:p>
      <w:pPr>
        <w:autoSpaceDE w:val="0"/>
        <w:autoSpaceDN w:val="0"/>
        <w:adjustRightInd w:val="0"/>
        <w:spacing w:line="360" w:lineRule="auto"/>
        <w:ind w:firstLine="709"/>
        <w:jc w:val="center"/>
      </w:pPr>
      <w:r>
        <w:drawing>
          <wp:inline distT="0" distB="0" distL="114935" distR="114935">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2"/>
        </w:rPr>
        <w:t xml:space="preserve"> </w:t>
      </w:r>
      <w:r>
        <w:rPr>
          <w:sz w:val="20"/>
        </w:rPr>
        <w:t>M</w:t>
      </w:r>
      <w:r>
        <w:rPr>
          <w:sz w:val="20"/>
          <w:lang w:val="pt-BR"/>
        </w:rPr>
        <w:t>achline (2011).</w:t>
      </w:r>
    </w:p>
    <w:p>
      <w:pPr>
        <w:autoSpaceDE w:val="0"/>
        <w:autoSpaceDN w:val="0"/>
        <w:adjustRightInd w:val="0"/>
        <w:spacing w:line="360" w:lineRule="auto"/>
        <w:ind w:firstLine="709"/>
        <w:jc w:val="both"/>
        <w:rPr>
          <w:sz w:val="20"/>
          <w:lang w:val="pt-BR"/>
        </w:rPr>
      </w:pPr>
    </w:p>
    <w:p>
      <w:pPr>
        <w:autoSpaceDE w:val="0"/>
        <w:autoSpaceDN w:val="0"/>
        <w:adjustRightInd w:val="0"/>
        <w:spacing w:line="360" w:lineRule="auto"/>
        <w:ind w:firstLine="709"/>
        <w:jc w:val="both"/>
        <w:rPr>
          <w:sz w:val="20"/>
          <w:lang w:val="pt-BR"/>
        </w:rPr>
      </w:pPr>
      <w:r>
        <w:rPr>
          <w:sz w:val="20"/>
          <w:lang w:val="pt-BR"/>
        </w:rPr>
        <w:br w:type="textWrapping"/>
      </w:r>
    </w:p>
    <w:p>
      <w:pPr>
        <w:autoSpaceDE w:val="0"/>
        <w:autoSpaceDN w:val="0"/>
        <w:adjustRightInd w:val="0"/>
        <w:spacing w:line="360" w:lineRule="auto"/>
        <w:ind w:firstLine="709"/>
        <w:jc w:val="both"/>
      </w:pPr>
      <w:r>
        <w:rPr>
          <w:color w:val="000000" w:themeColor="text1"/>
        </w:rPr>
        <w:t xml:space="preserve">Chopra e Meindl </w:t>
      </w:r>
      <w:r>
        <w:t xml:space="preserve">(2011, p. 154), afirmam que </w:t>
      </w:r>
    </w:p>
    <w:p>
      <w:pPr>
        <w:pStyle w:val="13"/>
        <w:spacing w:line="240" w:lineRule="auto"/>
        <w:ind w:left="2268"/>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 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3"/>
        <w:spacing w:line="240" w:lineRule="auto"/>
        <w:ind w:left="2268"/>
        <w:rPr>
          <w:sz w:val="20"/>
          <w:szCs w:val="20"/>
          <w:lang w:val="pt-BR" w:eastAsia="pt-BR"/>
        </w:rPr>
      </w:pPr>
    </w:p>
    <w:p>
      <w:pPr>
        <w:autoSpaceDE w:val="0"/>
        <w:autoSpaceDN w:val="0"/>
        <w:adjustRightInd w:val="0"/>
        <w:spacing w:line="360" w:lineRule="auto"/>
        <w:ind w:firstLine="709"/>
        <w:jc w:val="both"/>
      </w:pPr>
      <w:r>
        <w:t>Uma área que conecta os diversos estágios da cadeia de suprimentos, permitindo a coordenação das atividades e contribuindo para a mesma, é a Tecnologia da informação (TI), pois com softwares para gestão adequados, informações gerencia</w:t>
      </w:r>
      <w:r>
        <w:rPr>
          <w:lang w:val="pt-BR"/>
        </w:rPr>
        <w:t>i</w:t>
      </w:r>
      <w:r>
        <w:t xml:space="preserve">s e dados estatísticos estão disponíveis em tempo real para serem analisados e compartilhados dentro das empresas, facilitando todo o planejamento logístico </w:t>
      </w:r>
      <w:r>
        <w:rPr>
          <w:color w:val="000000" w:themeColor="text1"/>
        </w:rPr>
        <w:t>(CHOPRA; MEINDL, 2003).</w:t>
      </w:r>
    </w:p>
    <w:p>
      <w:pPr>
        <w:autoSpaceDE w:val="0"/>
        <w:autoSpaceDN w:val="0"/>
        <w:adjustRightInd w:val="0"/>
        <w:spacing w:line="360" w:lineRule="auto"/>
        <w:ind w:firstLine="709"/>
        <w:jc w:val="both"/>
      </w:pPr>
      <w:r>
        <w:rPr>
          <w:color w:val="000000" w:themeColor="text1"/>
        </w:rPr>
        <w:t>Sem os aplicativos de TI, a troca de informações seria limitada ao papel, gerando um grande descontrole e prejudicando qualquer tipo de operação ou procedimento</w:t>
      </w:r>
      <w:r>
        <w:rPr>
          <w:color w:val="000000" w:themeColor="text1"/>
          <w:lang w:val="pt-BR"/>
        </w:rPr>
        <w:t xml:space="preserve"> </w:t>
      </w:r>
      <w:r>
        <w:rPr>
          <w:color w:val="000000" w:themeColor="text1"/>
        </w:rPr>
        <w:t xml:space="preserve">(NAZÁRIO, 1999). </w:t>
      </w:r>
      <w:r>
        <w:t xml:space="preserve">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w:t>
      </w:r>
      <w:r>
        <w:rPr>
          <w:lang w:val="pt-BR"/>
        </w:rPr>
        <w:t>te</w:t>
      </w:r>
      <w:r>
        <w:t xml:space="preserve"> al, 2000).</w:t>
      </w:r>
    </w:p>
    <w:p>
      <w:pPr>
        <w:autoSpaceDE w:val="0"/>
        <w:autoSpaceDN w:val="0"/>
        <w:adjustRightInd w:val="0"/>
        <w:spacing w:line="360" w:lineRule="auto"/>
        <w:ind w:firstLine="709"/>
        <w:jc w:val="both"/>
      </w:pPr>
      <w:r>
        <w:t>De todos os meios de transporte Logístico, ou modais Logísticos o mais utilizado no Brasil é o Rodoviário (RIBEIRO; FERREIRA, 2002). Em 2006 uma pesquisa do</w:t>
      </w:r>
      <w:r>
        <w:rPr>
          <w:lang w:val="pt-BR"/>
        </w:rPr>
        <w:t xml:space="preserve"> </w:t>
      </w:r>
      <w:r>
        <w:t>Centro de Estudos em Logística (CEL) / Instituto de Pós-Graduação e Pesquisa em Administração</w:t>
      </w:r>
      <w:r>
        <w:rPr>
          <w:lang w:val="pt-BR"/>
        </w:rPr>
        <w:t xml:space="preserve"> (</w:t>
      </w:r>
      <w:r>
        <w:t>Copeead) apontou que 88,3% das empresas transportam cargas por rodovia, aproximadamente um terço das empresas entrevistadas usam somente o modal rodoviário e apenas 6% das empresas não utilizam modal rodoviário conforme apresentado na Figura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w:t>
      </w:r>
      <w:r>
        <w:rPr>
          <w:b/>
          <w:bCs/>
          <w:sz w:val="24"/>
          <w:szCs w:val="24"/>
        </w:rPr>
        <w:fldChar w:fldCharType="end"/>
      </w:r>
      <w:bookmarkStart w:id="8" w:name="_Toc1663"/>
      <w:r>
        <w:rPr>
          <w:b/>
          <w:bCs/>
          <w:sz w:val="24"/>
          <w:szCs w:val="24"/>
          <w:lang w:val="pt-BR"/>
        </w:rPr>
        <w:t>.</w:t>
      </w:r>
      <w:r>
        <w:rPr>
          <w:b/>
          <w:bCs/>
          <w:sz w:val="24"/>
          <w:szCs w:val="24"/>
        </w:rPr>
        <w:t xml:space="preserve"> Participação do Modal Rodoviário nas Empresas</w:t>
      </w:r>
      <w:bookmarkEnd w:id="8"/>
      <w:r>
        <w:rPr>
          <w:b/>
          <w:bCs/>
          <w:sz w:val="24"/>
          <w:szCs w:val="24"/>
          <w:lang w:val="pt-BR"/>
        </w:rPr>
        <w:t>.</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0"/>
        <w:jc w:val="center"/>
        <w:textAlignment w:val="auto"/>
        <w:outlineLvl w:val="9"/>
        <w:rPr>
          <w:sz w:val="20"/>
          <w:szCs w:val="20"/>
          <w:lang w:val="pt-BR"/>
        </w:rPr>
      </w:pPr>
      <w:r>
        <w:rPr>
          <w:sz w:val="24"/>
          <w:szCs w:val="24"/>
        </w:rPr>
        <w:drawing>
          <wp:inline distT="0" distB="0" distL="114300" distR="114300">
            <wp:extent cx="3540760" cy="2175510"/>
            <wp:effectExtent l="9525" t="9525" r="12065" b="2476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540760" cy="2175510"/>
                    </a:xfrm>
                    <a:prstGeom prst="rect">
                      <a:avLst/>
                    </a:prstGeom>
                    <a:ln>
                      <a:solidFill>
                        <a:schemeClr val="tx1"/>
                      </a:solidFill>
                    </a:ln>
                  </pic:spPr>
                </pic:pic>
              </a:graphicData>
            </a:graphic>
          </wp:inline>
        </w:drawing>
      </w:r>
      <w:r>
        <w:rPr>
          <w:sz w:val="24"/>
          <w:szCs w:val="24"/>
        </w:rPr>
        <w:br w:type="textWrapping"/>
      </w:r>
      <w:r>
        <w:rPr>
          <w:sz w:val="24"/>
          <w:szCs w:val="24"/>
          <w:lang w:val="pt-BR"/>
        </w:rPr>
        <w:tab/>
      </w:r>
      <w:r>
        <w:rPr>
          <w:sz w:val="20"/>
          <w:szCs w:val="20"/>
        </w:rPr>
        <w:t xml:space="preserve">Fonte: Panorama logístico CEL/COOPEAD – Gestão do transporte rodoviário de carga nas empresas – Praticas e Tendências - </w:t>
      </w:r>
      <w:r>
        <w:rPr>
          <w:sz w:val="20"/>
          <w:szCs w:val="20"/>
          <w:lang w:val="pt-BR"/>
        </w:rPr>
        <w:t>(</w:t>
      </w:r>
      <w:r>
        <w:rPr>
          <w:sz w:val="20"/>
          <w:szCs w:val="20"/>
        </w:rPr>
        <w:t>2007</w:t>
      </w:r>
      <w:r>
        <w:rPr>
          <w:sz w:val="20"/>
          <w:szCs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autoSpaceDE w:val="0"/>
        <w:autoSpaceDN w:val="0"/>
        <w:adjustRightInd w:val="0"/>
        <w:spacing w:line="360" w:lineRule="auto"/>
        <w:ind w:firstLine="709"/>
        <w:jc w:val="both"/>
      </w:pPr>
      <w:r>
        <w:t>Atualmente</w:t>
      </w:r>
      <w:r>
        <w:rPr>
          <w:lang w:val="pt-BR"/>
        </w:rPr>
        <w:t>,</w:t>
      </w:r>
      <w:r>
        <w:t xml:space="preserve"> o país conta com um programa de Investimento em Logística que visa criar uma infraestrutura intermodal mais integrada, promover concessões em rodovias a fim de proporcionar uma melhor infraestrutura</w:t>
      </w:r>
      <w:r>
        <w:rPr>
          <w:lang w:val="pt-BR"/>
        </w:rPr>
        <w:t>,</w:t>
      </w:r>
      <w:r>
        <w:t xml:space="preserve"> para assim aumentar a agilidade e diminuir custos. Cerca de R$ 198,4 bilhões</w:t>
      </w:r>
      <w:r>
        <w:rPr>
          <w:rFonts w:ascii="Arial" w:hAnsi="Arial" w:cs="Arial"/>
          <w:color w:val="172938"/>
          <w:sz w:val="21"/>
          <w:szCs w:val="21"/>
          <w:shd w:val="clear" w:color="auto" w:fill="FFFFFF"/>
        </w:rPr>
        <w:t xml:space="preserve"> </w:t>
      </w:r>
      <w:r>
        <w:t>serão investidos no setor. Esses investimentos em infraestrutura se fazem necessários considerando que o mau estado das rodovias provoca uma média de 46% de aumento no custo operacional dos veículos (ROSA, 2007).</w:t>
      </w:r>
    </w:p>
    <w:p>
      <w:pPr>
        <w:autoSpaceDE w:val="0"/>
        <w:autoSpaceDN w:val="0"/>
        <w:adjustRightInd w:val="0"/>
        <w:spacing w:line="360" w:lineRule="auto"/>
        <w:ind w:firstLine="709"/>
        <w:jc w:val="both"/>
      </w:pPr>
      <w:r>
        <w:t xml:space="preserve">Em pesquisa realizada pelo CEL/Coopead cerca de 7,5% da receita liquida das empresas brasileiras é gasta com custos logísticos, englobando gastos com armazenagem, transporte e estoque. Em seu </w:t>
      </w:r>
      <w:r>
        <w:rPr>
          <w:lang w:val="pt-BR"/>
        </w:rPr>
        <w:t>l</w:t>
      </w:r>
      <w:r>
        <w:t>ivro</w:t>
      </w:r>
      <w:r>
        <w:rPr>
          <w:lang w:val="pt-BR"/>
        </w:rPr>
        <w:t>,</w:t>
      </w:r>
      <w:r>
        <w:t xml:space="preserve"> Balou (2006) mostra que o transporte Logístico representa entre um ou dois terços dos custos totais de Logística das empresas. </w:t>
      </w:r>
    </w:p>
    <w:p>
      <w:pPr>
        <w:autoSpaceDE w:val="0"/>
        <w:autoSpaceDN w:val="0"/>
        <w:adjustRightInd w:val="0"/>
        <w:spacing w:line="360" w:lineRule="auto"/>
        <w:ind w:firstLine="709"/>
        <w:jc w:val="both"/>
      </w:pPr>
      <w:r>
        <w:t xml:space="preserve">Em estudo </w:t>
      </w:r>
      <w:r>
        <w:rPr>
          <w:lang w:val="pt-BR"/>
        </w:rPr>
        <w:t xml:space="preserve">desenvolvido </w:t>
      </w:r>
      <w:r>
        <w:t>e</w:t>
      </w:r>
      <w:r>
        <w:rPr>
          <w:lang w:val="pt-BR"/>
        </w:rPr>
        <w:t>ntre</w:t>
      </w:r>
      <w:r>
        <w:t xml:space="preserve"> 2009 e 2011</w:t>
      </w:r>
      <w:r>
        <w:rPr>
          <w:lang w:val="pt-BR"/>
        </w:rPr>
        <w:t>,</w:t>
      </w:r>
      <w:r>
        <w:t xml:space="preserve"> pela empresa ILOS (Instituto de Logística e Supply Chain)</w:t>
      </w:r>
      <w:r>
        <w:rPr>
          <w:lang w:val="pt-BR"/>
        </w:rPr>
        <w:t>,</w:t>
      </w:r>
      <w:r>
        <w:t xml:space="preserve"> o percentual de custos com logística derivados do transporte ocorreram na proporção apresentada na Figura 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w:t>
      </w:r>
      <w:r>
        <w:rPr>
          <w:b/>
          <w:bCs/>
          <w:sz w:val="24"/>
          <w:szCs w:val="24"/>
        </w:rPr>
        <w:fldChar w:fldCharType="end"/>
      </w:r>
      <w:bookmarkStart w:id="9" w:name="_Toc32322"/>
      <w:r>
        <w:rPr>
          <w:b/>
          <w:bCs/>
          <w:sz w:val="24"/>
          <w:szCs w:val="24"/>
          <w:lang w:val="pt-BR"/>
        </w:rPr>
        <w:t>.</w:t>
      </w:r>
      <w:r>
        <w:rPr>
          <w:b/>
          <w:bCs/>
          <w:sz w:val="24"/>
          <w:szCs w:val="24"/>
        </w:rPr>
        <w:t xml:space="preserve"> Distribuição dos Custos Logísticos nas Empresas</w:t>
      </w:r>
      <w:bookmarkEnd w:id="9"/>
      <w:r>
        <w:rPr>
          <w:b/>
          <w:bCs/>
          <w:sz w:val="24"/>
          <w:szCs w:val="24"/>
          <w:lang w:val="pt-BR"/>
        </w:rPr>
        <w:t>.</w:t>
      </w:r>
    </w:p>
    <w:p>
      <w:pPr>
        <w:autoSpaceDE w:val="0"/>
        <w:autoSpaceDN w:val="0"/>
        <w:adjustRightInd w:val="0"/>
        <w:spacing w:line="360" w:lineRule="auto"/>
        <w:jc w:val="center"/>
        <w:rPr>
          <w:sz w:val="20"/>
        </w:rPr>
      </w:pPr>
      <w:r>
        <w:rPr>
          <w:sz w:val="20"/>
        </w:rPr>
        <w:drawing>
          <wp:inline distT="0" distB="0" distL="114300" distR="114300">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pPr>
        <w:autoSpaceDE w:val="0"/>
        <w:autoSpaceDN w:val="0"/>
        <w:adjustRightInd w:val="0"/>
        <w:spacing w:line="360" w:lineRule="auto"/>
        <w:jc w:val="both"/>
        <w:rPr>
          <w:lang w:val="pt-BR"/>
        </w:rPr>
      </w:pP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Devido ao grande percentual sobre os custos logísticos, as empresas buscam cada vez mais otimizar suas rotas de transporte. Na pesquisa realizada pelo CEL/Coopead cerca de 92% das empresas responderem que tem alta prioridade em buscar redução de custos</w:t>
      </w:r>
      <w:r>
        <w:rPr>
          <w:lang w:val="pt-BR"/>
        </w:rPr>
        <w:t xml:space="preserve"> </w:t>
      </w:r>
      <w:r>
        <w:t xml:space="preserve">com transporte dentro dos custos logísticos, conforme </w:t>
      </w:r>
      <w:r>
        <w:rPr>
          <w:lang w:val="pt-BR"/>
        </w:rPr>
        <w:t xml:space="preserve">pode ser visualizado </w:t>
      </w:r>
      <w:r>
        <w:t>na Figura 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w:t>
      </w:r>
      <w:r>
        <w:rPr>
          <w:b/>
          <w:bCs/>
          <w:sz w:val="24"/>
          <w:szCs w:val="24"/>
        </w:rPr>
        <w:fldChar w:fldCharType="end"/>
      </w:r>
      <w:bookmarkStart w:id="10" w:name="_Toc26508"/>
      <w:r>
        <w:rPr>
          <w:b/>
          <w:bCs/>
          <w:sz w:val="24"/>
          <w:szCs w:val="24"/>
          <w:lang w:val="pt-BR"/>
        </w:rPr>
        <w:t>.</w:t>
      </w:r>
      <w:r>
        <w:rPr>
          <w:b/>
          <w:bCs/>
          <w:sz w:val="24"/>
          <w:szCs w:val="24"/>
        </w:rPr>
        <w:t xml:space="preserve"> Grau de Priorização das Empresas na Redução de Custos logísticos</w:t>
      </w:r>
      <w:bookmarkEnd w:id="10"/>
      <w:r>
        <w:rPr>
          <w:b/>
          <w:bCs/>
          <w:sz w:val="24"/>
          <w:szCs w:val="24"/>
          <w:lang w:val="pt-BR"/>
        </w:rPr>
        <w:t>.</w:t>
      </w:r>
    </w:p>
    <w:p>
      <w:pPr>
        <w:autoSpaceDE w:val="0"/>
        <w:autoSpaceDN w:val="0"/>
        <w:adjustRightInd w:val="0"/>
        <w:spacing w:line="360" w:lineRule="auto"/>
        <w:jc w:val="center"/>
        <w:rPr>
          <w:sz w:val="20"/>
          <w:szCs w:val="20"/>
        </w:rPr>
      </w:pPr>
      <w:r>
        <w:drawing>
          <wp:inline distT="0" distB="0" distL="114300" distR="114300">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r>
        <w:rPr>
          <w:sz w:val="20"/>
          <w:szCs w:val="20"/>
        </w:rPr>
        <w:t xml:space="preserve"> </w:t>
      </w:r>
    </w:p>
    <w:p>
      <w:pPr>
        <w:autoSpaceDE w:val="0"/>
        <w:autoSpaceDN w:val="0"/>
        <w:adjustRightInd w:val="0"/>
        <w:spacing w:line="360" w:lineRule="auto"/>
        <w:jc w:val="center"/>
        <w:rPr>
          <w:sz w:val="20"/>
          <w:szCs w:val="20"/>
        </w:rPr>
      </w:pPr>
      <w:r>
        <w:rPr>
          <w:sz w:val="20"/>
          <w:szCs w:val="20"/>
        </w:rPr>
        <w:t xml:space="preserve">Fonte: Adaptado de Panorama logístico CEL/COOPEAD – Gestão do transporte rodoviário de carga nas empresas – Praticas e Tendências, </w:t>
      </w:r>
      <w:r>
        <w:rPr>
          <w:sz w:val="20"/>
          <w:szCs w:val="20"/>
          <w:lang w:val="pt-BR"/>
        </w:rPr>
        <w:t>(</w:t>
      </w:r>
      <w:r>
        <w:rPr>
          <w:sz w:val="20"/>
          <w:szCs w:val="20"/>
        </w:rPr>
        <w:t>2007</w:t>
      </w:r>
      <w:r>
        <w:rPr>
          <w:sz w:val="20"/>
          <w:szCs w:val="20"/>
          <w:lang w:val="pt-BR"/>
        </w:rPr>
        <w:t>)</w:t>
      </w:r>
      <w:r>
        <w:rPr>
          <w:sz w:val="20"/>
          <w:szCs w:val="20"/>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Em estudo realizado por Matos </w:t>
      </w:r>
      <w:r>
        <w:rPr>
          <w:lang w:val="pt-BR"/>
        </w:rPr>
        <w:t>Júnior</w:t>
      </w:r>
      <w:r>
        <w:t xml:space="preserve"> (2013), a </w:t>
      </w:r>
      <w:r>
        <w:rPr>
          <w:lang w:val="pt-BR"/>
        </w:rPr>
        <w:t>roteirização</w:t>
      </w:r>
      <w:r>
        <w:t xml:space="preserve"> foi capaz de reduzir as devoluções em média 1,57%, o que consequentemente reduz gastos operacionais dos veículos. Aumentou a taxa de ocupação em cerca de 7%, reduzindo o custo por quilo e na entrega conforme </w:t>
      </w:r>
      <w:r>
        <w:rPr>
          <w:lang w:val="pt-BR"/>
        </w:rPr>
        <w:t xml:space="preserve">apresentado </w:t>
      </w:r>
      <w:r>
        <w:t>na Tabela 1</w:t>
      </w:r>
      <w:r>
        <w:rPr>
          <w:lang w:val="pt-BR"/>
        </w:rPr>
        <w:t xml:space="preserve"> </w:t>
      </w:r>
      <w:r>
        <w:t>.</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1</w:t>
      </w:r>
      <w:r>
        <w:rPr>
          <w:b/>
          <w:bCs/>
          <w:sz w:val="24"/>
          <w:szCs w:val="24"/>
        </w:rPr>
        <w:fldChar w:fldCharType="end"/>
      </w:r>
      <w:bookmarkStart w:id="11" w:name="_Toc17979"/>
      <w:r>
        <w:rPr>
          <w:b/>
          <w:bCs/>
          <w:sz w:val="24"/>
          <w:szCs w:val="24"/>
          <w:lang w:val="pt-BR"/>
        </w:rPr>
        <w:t>.</w:t>
      </w:r>
      <w:r>
        <w:rPr>
          <w:b/>
          <w:bCs/>
          <w:sz w:val="24"/>
          <w:szCs w:val="24"/>
        </w:rPr>
        <w:t xml:space="preserve"> Comparativo de produtividade dos veículos com e sem a roteirização</w:t>
      </w:r>
      <w:bookmarkEnd w:id="11"/>
      <w:r>
        <w:rPr>
          <w:b/>
          <w:bCs/>
          <w:sz w:val="24"/>
          <w:szCs w:val="24"/>
          <w:lang w:val="pt-BR"/>
        </w:rPr>
        <w:t>.</w:t>
      </w:r>
    </w:p>
    <w:tbl>
      <w:tblPr>
        <w:tblStyle w:val="45"/>
        <w:tblW w:w="8379" w:type="dxa"/>
        <w:tblInd w:w="761" w:type="dxa"/>
        <w:tblLayout w:type="fixed"/>
        <w:tblCellMar>
          <w:top w:w="0" w:type="dxa"/>
          <w:left w:w="70" w:type="dxa"/>
          <w:bottom w:w="0" w:type="dxa"/>
          <w:right w:w="70" w:type="dxa"/>
        </w:tblCellMar>
      </w:tblPr>
      <w:tblGrid>
        <w:gridCol w:w="1649"/>
        <w:gridCol w:w="1468"/>
        <w:gridCol w:w="1470"/>
        <w:gridCol w:w="2114"/>
        <w:gridCol w:w="1678"/>
      </w:tblGrid>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Id da Rota</w:t>
            </w:r>
          </w:p>
        </w:tc>
        <w:tc>
          <w:tcPr>
            <w:tcW w:w="146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Distância</w:t>
            </w:r>
          </w:p>
        </w:tc>
        <w:tc>
          <w:tcPr>
            <w:tcW w:w="1470"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Quilo</w:t>
            </w:r>
          </w:p>
        </w:tc>
        <w:tc>
          <w:tcPr>
            <w:tcW w:w="2114"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por Parada</w:t>
            </w:r>
          </w:p>
        </w:tc>
        <w:tc>
          <w:tcPr>
            <w:tcW w:w="167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Total</w:t>
            </w:r>
          </w:p>
        </w:tc>
      </w:tr>
      <w:tr>
        <w:tblPrEx>
          <w:tblLayout w:type="fixed"/>
          <w:tblCellMar>
            <w:top w:w="0" w:type="dxa"/>
            <w:left w:w="70" w:type="dxa"/>
            <w:bottom w:w="0" w:type="dxa"/>
            <w:right w:w="70" w:type="dxa"/>
          </w:tblCellMar>
        </w:tblPrEx>
        <w:trPr>
          <w:trHeight w:val="302" w:hRule="atLeast"/>
        </w:trPr>
        <w:tc>
          <w:tcPr>
            <w:tcW w:w="1649"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40,8</w:t>
            </w:r>
          </w:p>
        </w:tc>
        <w:tc>
          <w:tcPr>
            <w:tcW w:w="1470"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R$ 0,14</w:t>
            </w:r>
          </w:p>
        </w:tc>
        <w:tc>
          <w:tcPr>
            <w:tcW w:w="2114"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R$ 23,88</w:t>
            </w:r>
          </w:p>
        </w:tc>
        <w:tc>
          <w:tcPr>
            <w:tcW w:w="167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R$ 191,00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72,7</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R$ 27,38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R$ 219,00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43.88%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12,50%</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12.79%</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83,4</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R$ 26,63</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R$ 229,00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100,3</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R$ 30,50</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R$ 244,00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16,85%</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6,25%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12,69%</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6,15%</w:t>
            </w:r>
          </w:p>
        </w:tc>
      </w:tr>
    </w:tbl>
    <w:p>
      <w:pPr>
        <w:autoSpaceDE w:val="0"/>
        <w:autoSpaceDN w:val="0"/>
        <w:adjustRightInd w:val="0"/>
        <w:spacing w:line="360" w:lineRule="auto"/>
        <w:jc w:val="both"/>
        <w:rPr>
          <w:lang w:val="pt-BR"/>
        </w:rPr>
      </w:pPr>
      <w:r>
        <w:rPr>
          <w:sz w:val="20"/>
        </w:rPr>
        <w:t>Fonte: Adaptado de Dados cedidos pela indústria cearense</w:t>
      </w:r>
      <w:r>
        <w:rPr>
          <w:sz w:val="20"/>
          <w:lang w:val="pt-BR"/>
        </w:rPr>
        <w:t xml:space="preserve"> </w:t>
      </w:r>
      <w:r>
        <w:rPr>
          <w:sz w:val="20"/>
        </w:rPr>
        <w:t xml:space="preserve"> (2013)</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No mesmo estudo de Matos Junior (2013)</w:t>
      </w:r>
      <w:r>
        <w:rPr>
          <w:rStyle w:val="38"/>
        </w:rPr>
        <w:t xml:space="preserve">, </w:t>
      </w:r>
      <w:r>
        <w:rPr>
          <w:rStyle w:val="38"/>
          <w:sz w:val="24"/>
          <w:szCs w:val="24"/>
        </w:rPr>
        <w:t>f</w:t>
      </w:r>
      <w:r>
        <w:t xml:space="preserve">oi evidenciado um aumento médio de 7.32% nas entregas realizadas com sucesso, gerando uma melhoria no desempenho operacional, conforme mostrado na </w:t>
      </w:r>
      <w:r>
        <w:rPr>
          <w:lang w:val="pt-BR"/>
        </w:rPr>
        <w:t>Tabela 2</w:t>
      </w:r>
      <w:r>
        <w:t xml:space="preserve">. </w:t>
      </w:r>
    </w:p>
    <w:p>
      <w:pPr>
        <w:autoSpaceDE w:val="0"/>
        <w:autoSpaceDN w:val="0"/>
        <w:adjustRightInd w:val="0"/>
        <w:spacing w:line="360" w:lineRule="auto"/>
        <w:ind w:firstLine="709"/>
        <w:jc w:val="both"/>
      </w:pPr>
      <w:r>
        <w:br w:type="page"/>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2</w:t>
      </w:r>
      <w:r>
        <w:rPr>
          <w:b/>
          <w:bCs/>
          <w:sz w:val="24"/>
          <w:szCs w:val="24"/>
        </w:rPr>
        <w:fldChar w:fldCharType="end"/>
      </w:r>
      <w:bookmarkStart w:id="12" w:name="_Toc5886"/>
      <w:r>
        <w:rPr>
          <w:b/>
          <w:bCs/>
          <w:sz w:val="24"/>
          <w:szCs w:val="24"/>
          <w:lang w:val="pt-BR"/>
        </w:rPr>
        <w:t>.</w:t>
      </w:r>
      <w:r>
        <w:rPr>
          <w:b/>
          <w:bCs/>
          <w:sz w:val="24"/>
          <w:szCs w:val="24"/>
        </w:rPr>
        <w:t xml:space="preserve"> Atendimentos no Prazo de um Determinado Período Com e Sem a Roteirização</w:t>
      </w:r>
      <w:bookmarkEnd w:id="12"/>
      <w:r>
        <w:rPr>
          <w:b/>
          <w:bCs/>
          <w:sz w:val="24"/>
          <w:szCs w:val="24"/>
          <w:lang w:val="pt-BR"/>
        </w:rPr>
        <w:t>.</w:t>
      </w:r>
    </w:p>
    <w:tbl>
      <w:tblPr>
        <w:tblStyle w:val="45"/>
        <w:tblpPr w:leftFromText="180" w:rightFromText="180" w:vertAnchor="text" w:horzAnchor="page" w:tblpX="2059" w:tblpY="76"/>
        <w:tblOverlap w:val="never"/>
        <w:tblW w:w="8851" w:type="dxa"/>
        <w:tblInd w:w="0" w:type="dxa"/>
        <w:tblLayout w:type="fixed"/>
        <w:tblCellMar>
          <w:top w:w="0" w:type="dxa"/>
          <w:left w:w="70" w:type="dxa"/>
          <w:bottom w:w="0" w:type="dxa"/>
          <w:right w:w="70" w:type="dxa"/>
        </w:tblCellMar>
      </w:tblPr>
      <w:tblGrid>
        <w:gridCol w:w="1030"/>
        <w:gridCol w:w="693"/>
        <w:gridCol w:w="705"/>
        <w:gridCol w:w="725"/>
        <w:gridCol w:w="699"/>
        <w:gridCol w:w="661"/>
        <w:gridCol w:w="648"/>
        <w:gridCol w:w="636"/>
        <w:gridCol w:w="661"/>
        <w:gridCol w:w="635"/>
        <w:gridCol w:w="560"/>
        <w:gridCol w:w="643"/>
        <w:gridCol w:w="555"/>
      </w:tblGrid>
      <w:tr>
        <w:tblPrEx>
          <w:tblLayout w:type="fixed"/>
          <w:tblCellMar>
            <w:top w:w="0" w:type="dxa"/>
            <w:left w:w="70" w:type="dxa"/>
            <w:bottom w:w="0" w:type="dxa"/>
            <w:right w:w="70" w:type="dxa"/>
          </w:tblCellMar>
        </w:tblPrEx>
        <w:trPr>
          <w:trHeight w:val="300" w:hRule="atLeast"/>
        </w:trPr>
        <w:tc>
          <w:tcPr>
            <w:tcW w:w="1030"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Unidade</w:t>
            </w:r>
          </w:p>
        </w:tc>
        <w:tc>
          <w:tcPr>
            <w:tcW w:w="2822"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com roteirização em %</w:t>
            </w:r>
          </w:p>
        </w:tc>
        <w:tc>
          <w:tcPr>
            <w:tcW w:w="2606"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sem roteirização em %</w:t>
            </w:r>
          </w:p>
        </w:tc>
        <w:tc>
          <w:tcPr>
            <w:tcW w:w="2393"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Diferença em %</w:t>
            </w: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822"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606"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393"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EUSÉBIO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92,20%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95,93%</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94,36%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98,57%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86,40%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91,60%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5,80%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7,33%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6,76%</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6,97%</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BHO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98,65%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98,80%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98,46%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93,83%</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91,08%</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90,35%</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92,41%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85,40%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6,05%</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RECIFE</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99,21%</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96,31%</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93,48%</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90,84%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92,60%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88,48%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6,61%</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6,88%</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7,26%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16"/>
                <w:szCs w:val="16"/>
              </w:rPr>
              <w:t>TERESINA</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91,47%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95,55%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95,11%</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78,90%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79,64%</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12,57%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6,47%</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7,03%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95,27%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89,35%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86,12%</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89,96%</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87,25%</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82,50%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8,02%</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5,77%</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6,51%</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7,46%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TIMOM</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87,59%</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95,00%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93,68%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91,80%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5,00%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6,32%</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8,40%</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8,09%</w:t>
            </w:r>
          </w:p>
        </w:tc>
      </w:tr>
    </w:tbl>
    <w:p>
      <w:pPr>
        <w:ind w:left="0" w:firstLine="300" w:firstLineChars="15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pPr>
      <w:r>
        <w:tab/>
      </w:r>
      <w:r>
        <w:t>Após a apresentação desses dados, percebe-se que uma roteirização bem preparada gera economia para as empresas, melhorando o serviço de transporte entregue aos seus clientes.</w:t>
      </w:r>
      <w:r>
        <w:br w:type="page"/>
      </w:r>
    </w:p>
    <w:p>
      <w:pPr>
        <w:autoSpaceDE w:val="0"/>
        <w:autoSpaceDN w:val="0"/>
        <w:adjustRightInd w:val="0"/>
        <w:spacing w:line="360" w:lineRule="auto"/>
        <w:ind w:left="0"/>
        <w:jc w:val="both"/>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20737"/>
      <w:bookmarkStart w:id="14" w:name="_Toc118654379"/>
      <w:r>
        <w:rPr>
          <w:lang w:val="pt-BR"/>
        </w:rPr>
        <w:t>Problema em estudo</w:t>
      </w:r>
      <w:bookmarkEnd w:id="13"/>
    </w:p>
    <w:p>
      <w:pPr>
        <w:autoSpaceDE w:val="0"/>
        <w:autoSpaceDN w:val="0"/>
        <w:adjustRightInd w:val="0"/>
        <w:spacing w:line="360" w:lineRule="auto"/>
        <w:ind w:firstLine="709"/>
        <w:jc w:val="both"/>
        <w:rPr>
          <w:lang w:val="pt-BR"/>
        </w:rPr>
      </w:pPr>
      <w:r>
        <w:rPr>
          <w:lang w:val="pt-BR"/>
        </w:rPr>
        <w:t>Em estudo realizado pela Empresa ILOS entre os anos de 2009 e 2011, cerca 54 % dos custos logísticos das empresas estudadas, são derivados do transporte. Já o Panorama Logístico(CEL/COOPEAD) mostra que 92% das empresas classificam a redução de custos com transporte com prioridade alta. Ao analisar esses dois fatores, faz-se necessário uma ferramenta que proporcione a redução de custos logísticos com transporte.</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5" w:name="_Toc20407"/>
      <w:r>
        <w:rPr>
          <w:lang w:val="pt-BR"/>
        </w:rPr>
        <w:t>Relevância do Trabalho</w:t>
      </w:r>
      <w:bookmarkEnd w:id="15"/>
    </w:p>
    <w:p>
      <w:pPr>
        <w:autoSpaceDE w:val="0"/>
        <w:autoSpaceDN w:val="0"/>
        <w:adjustRightInd w:val="0"/>
        <w:spacing w:line="360" w:lineRule="auto"/>
        <w:ind w:firstLine="709"/>
        <w:jc w:val="both"/>
        <w:rPr>
          <w:lang w:val="pt-BR"/>
        </w:rPr>
      </w:pPr>
      <w:r>
        <w:rPr>
          <w:lang w:val="pt-BR"/>
        </w:rPr>
        <w:t>Uma plataforma de roteirização é importante pois, como apresentado pelo estudo de Matos Junior, uma roteirização adequada, reduz até 43% nas distâncias percorridas, além diminuir o custo por quilo em 7,3%.</w:t>
      </w:r>
    </w:p>
    <w:p>
      <w:pPr>
        <w:autoSpaceDE w:val="0"/>
        <w:autoSpaceDN w:val="0"/>
        <w:adjustRightInd w:val="0"/>
        <w:spacing w:line="360" w:lineRule="auto"/>
        <w:ind w:firstLine="697" w:firstLineChars="0"/>
        <w:jc w:val="both"/>
        <w:rPr>
          <w:lang w:val="pt-BR"/>
        </w:rPr>
      </w:pPr>
      <w:r>
        <w:rPr>
          <w:lang w:val="pt-BR"/>
        </w:rPr>
        <w:t>Existem, atualmente, no mercado empresas que comercializam softwares para roteirização, entretanto, grande parte delas faz necessária a utilização de uma plataforma muito mais ampla, incluindo mais módulos não dedicados à roteirização.</w:t>
      </w:r>
    </w:p>
    <w:p>
      <w:pPr>
        <w:autoSpaceDE w:val="0"/>
        <w:autoSpaceDN w:val="0"/>
        <w:adjustRightInd w:val="0"/>
        <w:spacing w:line="360" w:lineRule="auto"/>
        <w:ind w:firstLine="697" w:firstLineChars="0"/>
        <w:jc w:val="both"/>
        <w:rPr>
          <w:lang w:val="pt-BR"/>
        </w:rPr>
      </w:pPr>
      <w:r>
        <w:rPr>
          <w:lang w:val="pt-BR"/>
        </w:rPr>
        <w:t xml:space="preserve">O desenvolvimento de um </w:t>
      </w:r>
      <w:r>
        <w:rPr>
          <w:i/>
          <w:iCs/>
          <w:lang w:val="pt-BR"/>
        </w:rPr>
        <w:t xml:space="preserve">software </w:t>
      </w:r>
      <w:r>
        <w:rPr>
          <w:lang w:val="pt-BR"/>
        </w:rPr>
        <w:t xml:space="preserve">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29010"/>
      <w:bookmarkStart w:id="18" w:name="_Toc483916829"/>
      <w:bookmarkStart w:id="19" w:name="_Toc483916784"/>
      <w:r>
        <w:t xml:space="preserve">Objetivo do </w:t>
      </w:r>
      <w:bookmarkEnd w:id="16"/>
      <w:r>
        <w:t>Geral</w:t>
      </w:r>
      <w:bookmarkEnd w:id="17"/>
      <w:bookmarkEnd w:id="18"/>
      <w:bookmarkEnd w:id="19"/>
    </w:p>
    <w:p/>
    <w:bookmarkEnd w:id="14"/>
    <w:p>
      <w:pPr>
        <w:pStyle w:val="13"/>
        <w:spacing w:line="360" w:lineRule="auto"/>
        <w:ind w:firstLine="708"/>
        <w:rPr>
          <w:lang w:val="pt-BR"/>
        </w:rPr>
      </w:pPr>
      <w:r>
        <w:t xml:space="preserve">O objetivo geral deste trabalho é desenvolver </w:t>
      </w:r>
      <w:r>
        <w:rPr>
          <w:lang w:val="pt-BR"/>
        </w:rPr>
        <w:t>um Software,</w:t>
      </w:r>
      <w:r>
        <w:t xml:space="preserve"> </w:t>
      </w:r>
      <w:r>
        <w:rPr>
          <w:lang w:val="pt-BR"/>
        </w:rPr>
        <w:t>dedicado a criação de rotas de entrega utilizando otimização por meio de um algoritmo de roteirização.</w:t>
      </w:r>
      <w:bookmarkStart w:id="20" w:name="_Toc483916830"/>
      <w:bookmarkStart w:id="21" w:name="_Toc483916785"/>
    </w:p>
    <w:p>
      <w:pPr>
        <w:pStyle w:val="13"/>
        <w:spacing w:line="360" w:lineRule="auto"/>
        <w:ind w:firstLine="708"/>
        <w:rPr>
          <w:lang w:val="pt-BR"/>
        </w:rPr>
      </w:pPr>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22" w:name="_Toc30458"/>
      <w:bookmarkStart w:id="23" w:name="_Toc118654380"/>
      <w:r>
        <w:t>Objetivo</w:t>
      </w:r>
      <w:r>
        <w:rPr>
          <w:lang w:val="pt-BR"/>
        </w:rPr>
        <w:t>s</w:t>
      </w:r>
      <w:r>
        <w:t xml:space="preserve"> </w:t>
      </w:r>
      <w:r>
        <w:rPr>
          <w:lang w:val="pt-BR"/>
        </w:rPr>
        <w:t>Específicos.</w:t>
      </w:r>
      <w:bookmarkEnd w:id="22"/>
    </w:p>
    <w:p>
      <w:pPr>
        <w:pStyle w:val="13"/>
        <w:spacing w:line="360" w:lineRule="auto"/>
        <w:ind w:firstLine="708"/>
      </w:pPr>
      <w:r>
        <w:rPr>
          <w:highlight w:val="none"/>
        </w:rPr>
        <w:t>Este trabalho tem como objetivos específicos</w:t>
      </w:r>
      <w:r>
        <w:t>:</w:t>
      </w:r>
    </w:p>
    <w:p>
      <w:pPr>
        <w:pStyle w:val="13"/>
        <w:numPr>
          <w:ilvl w:val="0"/>
          <w:numId w:val="4"/>
        </w:numPr>
        <w:spacing w:line="360" w:lineRule="auto"/>
      </w:pPr>
      <w:r>
        <w:t>Desenvolver um algoritmo para roteirização.</w:t>
      </w:r>
    </w:p>
    <w:p>
      <w:pPr>
        <w:pStyle w:val="13"/>
        <w:numPr>
          <w:ilvl w:val="0"/>
          <w:numId w:val="4"/>
        </w:numPr>
        <w:spacing w:line="360" w:lineRule="auto"/>
      </w:pPr>
      <w:r>
        <w:rPr>
          <w:lang w:val="pt-BR"/>
        </w:rPr>
        <w:t>Desenvolver um software para criação de rotas de entrega baseada em endereços passados e na área de atuação da empresa</w:t>
      </w:r>
    </w:p>
    <w:p>
      <w:pPr>
        <w:pStyle w:val="13"/>
        <w:numPr>
          <w:ilvl w:val="0"/>
          <w:numId w:val="4"/>
        </w:numPr>
        <w:spacing w:line="360" w:lineRule="auto"/>
      </w:pPr>
      <w:r>
        <w:t>Realizar um estudo comparativo entre aplicar um</w:t>
      </w:r>
      <w:r>
        <w:rPr>
          <w:lang w:val="pt-BR"/>
        </w:rPr>
        <w:t>a</w:t>
      </w:r>
      <w:r>
        <w:t xml:space="preserve"> roteirização manual, por ordem de </w:t>
      </w:r>
      <w:r>
        <w:rPr>
          <w:lang w:val="pt-BR"/>
        </w:rPr>
        <w:t>inserção dos pontos de entrega, e realizar a roteirização utilizando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rPr>
      </w:pPr>
      <w:bookmarkStart w:id="24" w:name="_Toc7049"/>
      <w:bookmarkStart w:id="25" w:name="_Toc118654384"/>
      <w:r>
        <w:rPr>
          <w:sz w:val="24"/>
          <w:szCs w:val="24"/>
          <w:lang w:val="pt-BR"/>
        </w:rPr>
        <w:t>Proposta Metodológica</w:t>
      </w:r>
      <w:bookmarkEnd w:id="24"/>
    </w:p>
    <w:p>
      <w:pPr>
        <w:pStyle w:val="13"/>
        <w:widowControl w:val="0"/>
        <w:spacing w:line="360" w:lineRule="auto"/>
        <w:ind w:firstLine="709"/>
      </w:pPr>
      <w:r>
        <w:t>Para desenvolver o projeto, primeiramente</w:t>
      </w:r>
      <w:r>
        <w:rPr>
          <w:lang w:val="pt-BR"/>
        </w:rPr>
        <w:t>,</w:t>
      </w:r>
      <w:r>
        <w:t xml:space="preserv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w:t>
      </w:r>
      <w:r>
        <w:rPr>
          <w:lang w:val="pt-BR"/>
        </w:rPr>
        <w:t>s</w:t>
      </w:r>
      <w:r>
        <w:t xml:space="preserve"> empresa</w:t>
      </w:r>
      <w:r>
        <w:rPr>
          <w:lang w:val="pt-BR"/>
        </w:rPr>
        <w:t>s</w:t>
      </w:r>
      <w:r>
        <w:t xml:space="preserve"> </w:t>
      </w:r>
      <w:r>
        <w:rPr>
          <w:lang w:val="pt-BR"/>
        </w:rPr>
        <w:t xml:space="preserve">reduzindo seus </w:t>
      </w:r>
      <w:r>
        <w:t>custos de operação.</w:t>
      </w:r>
    </w:p>
    <w:p>
      <w:pPr>
        <w:pStyle w:val="13"/>
        <w:widowControl w:val="0"/>
        <w:spacing w:line="360" w:lineRule="auto"/>
        <w:ind w:firstLine="709"/>
      </w:pPr>
      <w:r>
        <w:rPr>
          <w:lang w:val="pt-BR"/>
        </w:rPr>
        <w:t>Na</w:t>
      </w:r>
      <w:r>
        <w:t xml:space="preserve"> pesquisa </w:t>
      </w:r>
      <w:r>
        <w:rPr>
          <w:lang w:val="pt-BR"/>
        </w:rPr>
        <w:t xml:space="preserve">exploratória </w:t>
      </w:r>
      <w:r>
        <w:t>fo</w:t>
      </w:r>
      <w:r>
        <w:rPr>
          <w:lang w:val="pt-BR"/>
        </w:rPr>
        <w:t xml:space="preserve">i </w:t>
      </w:r>
      <w:r>
        <w:t>lido diversos artigos sobre roteirização, trechos de livros de autores como</w:t>
      </w:r>
      <w:r>
        <w:rPr>
          <w:lang w:val="pt-BR"/>
        </w:rPr>
        <w:t>: Paulo F. Fleury, Sunil Chopra e Peter Meindl. A</w:t>
      </w:r>
      <w:r>
        <w:t xml:space="preserve">utores estes sempre utilizados como referência, em estudos do Setor Logístico. Outro </w:t>
      </w:r>
      <w:r>
        <w:rPr>
          <w:lang w:val="pt-BR"/>
        </w:rPr>
        <w:t xml:space="preserve">aspecto </w:t>
      </w:r>
      <w:r>
        <w:t>analisado, foi de artigos</w:t>
      </w:r>
      <w:r>
        <w:rPr>
          <w:lang w:val="pt-BR"/>
        </w:rPr>
        <w:t xml:space="preserve"> e de estudos</w:t>
      </w:r>
      <w:r>
        <w:t xml:space="preserve"> que comprovam o interesse das empresas em reduzir seus custos com operações logísticas</w:t>
      </w:r>
      <w:r>
        <w:rPr>
          <w:lang w:val="pt-BR"/>
        </w:rPr>
        <w:t xml:space="preserve"> como o Panorama Logístico Desenvolvido pelo </w:t>
      </w:r>
      <w:r>
        <w:rPr>
          <w:sz w:val="21"/>
          <w:szCs w:val="22"/>
          <w:lang w:val="pt-BR"/>
        </w:rPr>
        <w:t>CEL/COOPEAD</w:t>
      </w:r>
      <w:r>
        <w:t>.</w:t>
      </w:r>
    </w:p>
    <w:p>
      <w:pPr>
        <w:pStyle w:val="13"/>
        <w:widowControl w:val="0"/>
        <w:spacing w:line="360" w:lineRule="auto"/>
        <w:ind w:firstLine="709"/>
        <w:rPr>
          <w:lang w:val="pt-BR"/>
        </w:rPr>
      </w:pPr>
      <w:r>
        <w:rPr>
          <w:lang w:val="pt-BR"/>
        </w:rPr>
        <w:t xml:space="preserve">No que compreende ao levantamento de requisitos, utilizar-se-á de </w:t>
      </w:r>
      <w:r>
        <w:rPr>
          <w:i/>
          <w:iCs/>
          <w:lang w:val="pt-BR"/>
        </w:rPr>
        <w:t>User Stories</w:t>
      </w:r>
      <w:r>
        <w:rPr>
          <w:lang w:val="pt-BR"/>
        </w:rPr>
        <w:t xml:space="preserve">, pois seu formato auxilia o codificação, proporcionando de maneira simples e direta a funcionalidade a ser desenvolvida. </w:t>
      </w:r>
    </w:p>
    <w:p>
      <w:pPr>
        <w:pStyle w:val="13"/>
        <w:widowControl w:val="0"/>
        <w:spacing w:line="360" w:lineRule="auto"/>
        <w:ind w:firstLine="709"/>
        <w:rPr>
          <w:lang w:val="pt-BR"/>
        </w:rPr>
      </w:pPr>
      <w:r>
        <w:rPr>
          <w:lang w:val="pt-BR"/>
        </w:rPr>
        <w:t xml:space="preserve">Como metodologia de desenvolvimento, utilizar-se-á de Kanban. Essa metodologia pode ser aplicada ao desenvolvimento de Softwares e combina muito bem com as </w:t>
      </w:r>
      <w:r>
        <w:rPr>
          <w:i/>
          <w:iCs/>
          <w:lang w:val="pt-BR"/>
        </w:rPr>
        <w:t>User Stories</w:t>
      </w:r>
      <w:r>
        <w:rPr>
          <w:lang w:val="pt-BR"/>
        </w:rPr>
        <w:t>. O Kanban proporciona uma visão geral do projeto e viabiliza a classificação das tarefas, organizando o andamento do projeto. O Trello foi escolhido como ferramenta de Kanban para o Projeto.</w:t>
      </w:r>
    </w:p>
    <w:p>
      <w:pPr>
        <w:pStyle w:val="13"/>
        <w:widowControl w:val="0"/>
        <w:spacing w:line="360" w:lineRule="auto"/>
        <w:ind w:firstLine="709"/>
      </w:pPr>
      <w:r>
        <w:rPr>
          <w:lang w:val="pt-BR"/>
        </w:rPr>
        <w:t xml:space="preserve">O desenvolvimento realizar-se-á por meio de duas etapas. Na primeira, desenvolver-se-á o </w:t>
      </w:r>
      <w:r>
        <w:rPr>
          <w:i/>
          <w:iCs/>
          <w:lang w:val="pt-BR"/>
        </w:rPr>
        <w:t xml:space="preserve">BackEnd </w:t>
      </w:r>
      <w:r>
        <w:rPr>
          <w:lang w:val="pt-BR"/>
        </w:rPr>
        <w:t>do projeto, que compreende toda a camada que disponibiliza os serviços para gestão dos cadastros, criação de rotas e consulta de ceps</w:t>
      </w:r>
      <w:r>
        <w:t>.</w:t>
      </w:r>
      <w:r>
        <w:rPr>
          <w:lang w:val="pt-BR"/>
        </w:rPr>
        <w:t xml:space="preserve"> A segunda etapa responsabilizar-se-á pelo desenvolvimento do </w:t>
      </w:r>
      <w:r>
        <w:rPr>
          <w:i/>
          <w:iCs/>
          <w:lang w:val="pt-BR"/>
        </w:rPr>
        <w:t xml:space="preserve">FrontEnd </w:t>
      </w:r>
      <w:r>
        <w:rPr>
          <w:lang w:val="pt-BR"/>
        </w:rPr>
        <w:t>do projeto, que é a</w:t>
      </w:r>
      <w:r>
        <w:rPr>
          <w:i/>
          <w:iCs/>
          <w:lang w:val="pt-BR"/>
        </w:rPr>
        <w:t xml:space="preserve"> Interface Web</w:t>
      </w:r>
      <w:r>
        <w:rPr>
          <w:lang w:val="pt-BR"/>
        </w:rPr>
        <w:t xml:space="preserve"> e também </w:t>
      </w:r>
      <w:r>
        <w:rPr>
          <w:i/>
          <w:iCs/>
          <w:lang w:val="pt-BR"/>
        </w:rPr>
        <w:t>Mobile</w:t>
      </w:r>
      <w:r>
        <w:rPr>
          <w:lang w:val="pt-BR"/>
        </w:rPr>
        <w:t>, na qual o usuário utilizará a aplicação.</w:t>
      </w:r>
    </w:p>
    <w:p>
      <w:pPr>
        <w:spacing w:line="360" w:lineRule="auto"/>
        <w:ind w:left="289" w:firstLine="709"/>
        <w:jc w:val="both"/>
      </w:pPr>
      <w:r>
        <w:t>Os resultados serão mensurados de maneira quantitativa analisando o tempo que uma empresa economizará utilizando o aplicativo para definir uma rota de entregas em relação a montar uma roteirização sem nenhum</w:t>
      </w:r>
      <w:r>
        <w:rPr>
          <w:lang w:val="pt-BR"/>
        </w:rPr>
        <w:t xml:space="preserve"> tipo de</w:t>
      </w:r>
      <w:r>
        <w:t xml:space="preserve"> planejamento.</w:t>
      </w:r>
    </w:p>
    <w:p>
      <w:pPr>
        <w:spacing w:line="360" w:lineRule="auto"/>
        <w:ind w:left="289" w:firstLine="709"/>
        <w:jc w:val="both"/>
      </w:pPr>
      <w:r>
        <w:br w:type="page"/>
      </w: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lang w:val="pt-BR"/>
        </w:rPr>
      </w:pPr>
      <w:bookmarkStart w:id="26" w:name="_Toc28279"/>
      <w:r>
        <w:rPr>
          <w:sz w:val="24"/>
          <w:szCs w:val="24"/>
          <w:lang w:val="pt-BR"/>
        </w:rPr>
        <w:t>Conteúdo do Trabalho</w:t>
      </w:r>
      <w:bookmarkEnd w:id="26"/>
    </w:p>
    <w:p>
      <w:pPr>
        <w:pStyle w:val="13"/>
        <w:spacing w:line="360" w:lineRule="auto"/>
        <w:ind w:firstLine="709"/>
      </w:pPr>
      <w:r>
        <w:t>O presente trabalho está estruturado em seis Capítulos, cujo conteúdo é sucintamente apresentado a seguir:</w:t>
      </w:r>
    </w:p>
    <w:p>
      <w:pPr>
        <w:pStyle w:val="13"/>
        <w:spacing w:line="360" w:lineRule="auto"/>
        <w:ind w:firstLine="709"/>
      </w:pPr>
      <w:r>
        <w:rPr>
          <w:lang w:val="pt-BR"/>
        </w:rPr>
        <w:t xml:space="preserve">O </w:t>
      </w:r>
      <w:r>
        <w:t xml:space="preserve">Capitulo 1, é o capitulo atual, composto pela Introdução, Objetivos e </w:t>
      </w:r>
      <w:r>
        <w:rPr>
          <w:lang w:val="pt-BR"/>
        </w:rPr>
        <w:t>M</w:t>
      </w:r>
      <w:r>
        <w:t>etodologia Aplicada.</w:t>
      </w:r>
    </w:p>
    <w:p>
      <w:pPr>
        <w:pStyle w:val="13"/>
        <w:spacing w:line="360" w:lineRule="auto"/>
        <w:ind w:firstLine="709"/>
      </w:pPr>
      <w:r>
        <w:t xml:space="preserve">No Capítulo 2 é </w:t>
      </w:r>
      <w:r>
        <w:rPr>
          <w:lang w:val="pt-BR"/>
        </w:rPr>
        <w:t>apresentad</w:t>
      </w:r>
      <w:r>
        <w:t>a</w:t>
      </w:r>
      <w:r>
        <w:rPr>
          <w:lang w:val="pt-BR"/>
        </w:rPr>
        <w:t xml:space="preserve"> a</w:t>
      </w:r>
      <w:r>
        <w:t xml:space="preserve"> etapa de </w:t>
      </w:r>
      <w:r>
        <w:rPr>
          <w:lang w:val="pt-BR"/>
        </w:rPr>
        <w:t>engenharia de requisitos</w:t>
      </w:r>
      <w:r>
        <w:t xml:space="preserve">, </w:t>
      </w:r>
      <w:r>
        <w:rPr>
          <w:lang w:val="pt-BR"/>
        </w:rPr>
        <w:t xml:space="preserve">apresentando as </w:t>
      </w:r>
      <w:r>
        <w:rPr>
          <w:i/>
          <w:iCs/>
          <w:lang w:val="pt-BR"/>
        </w:rPr>
        <w:t>User Stories</w:t>
      </w:r>
      <w:r>
        <w:rPr>
          <w:lang w:val="pt-BR"/>
        </w:rPr>
        <w:t xml:space="preserve"> e seu detalhamento. Neste mesmo capítulo, serão apresentadas as tecnologias utilizadas no desenvolvimento do projeto . </w:t>
      </w:r>
    </w:p>
    <w:p>
      <w:pPr>
        <w:pStyle w:val="13"/>
        <w:spacing w:line="360" w:lineRule="auto"/>
        <w:ind w:firstLine="709"/>
      </w:pPr>
      <w:r>
        <w:t xml:space="preserve">O Capítulo 3 </w:t>
      </w:r>
      <w:r>
        <w:rPr>
          <w:lang w:val="pt-BR"/>
        </w:rPr>
        <w:t>compreende o Desenvolvimento do Trabalho, sendo composto por:</w:t>
      </w:r>
      <w:r>
        <w:t xml:space="preserve"> 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pStyle w:val="13"/>
        <w:spacing w:line="360" w:lineRule="auto"/>
        <w:ind w:firstLine="709"/>
      </w:pPr>
      <w:r>
        <w:t xml:space="preserve">No Capítulo </w:t>
      </w:r>
      <w:r>
        <w:rPr>
          <w:lang w:val="pt-BR"/>
        </w:rPr>
        <w:t>4</w:t>
      </w:r>
      <w:r>
        <w:t xml:space="preserve"> serão apresentadas as experimentações e </w:t>
      </w:r>
      <w:r>
        <w:rPr>
          <w:lang w:val="pt-BR"/>
        </w:rPr>
        <w:t>a análise dos</w:t>
      </w:r>
      <w:r>
        <w:t xml:space="preserve"> resultados obtidos.</w:t>
      </w:r>
    </w:p>
    <w:p>
      <w:pPr>
        <w:pStyle w:val="13"/>
        <w:spacing w:line="360" w:lineRule="auto"/>
        <w:ind w:firstLine="709"/>
      </w:pPr>
      <w:r>
        <w:t xml:space="preserve">Finalmente, o Capítulo </w:t>
      </w:r>
      <w:r>
        <w:rPr>
          <w:lang w:val="pt-BR"/>
        </w:rPr>
        <w:t>5</w:t>
      </w:r>
      <w:r>
        <w:t xml:space="preserve">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20552"/>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 xml:space="preserve">O presente </w:t>
      </w:r>
      <w:r>
        <w:t>capítulo</w:t>
      </w:r>
      <w:r>
        <w:rPr>
          <w:lang w:val="pt-BR"/>
        </w:rPr>
        <w:t xml:space="preserve"> dedica-se a Engenharia de Requisitos, ramo da Engenharia de Software, que segundo Thayer e Dorfman(2004)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numPr>
          <w:ilvl w:val="1"/>
          <w:numId w:val="3"/>
        </w:numPr>
        <w:ind w:left="0" w:leftChars="0" w:firstLine="289" w:firstLineChars="0"/>
        <w:rPr>
          <w:lang w:val="pt-BR"/>
        </w:rPr>
      </w:pPr>
      <w:bookmarkStart w:id="28" w:name="_Toc1462"/>
      <w:r>
        <w:rPr>
          <w:lang w:val="pt-BR"/>
        </w:rPr>
        <w:t>Especificação de requisitos</w:t>
      </w:r>
      <w:bookmarkEnd w:id="28"/>
      <w:r>
        <w:rPr>
          <w:lang w:val="pt-BR"/>
        </w:rPr>
        <w:t xml:space="preserve"> </w:t>
      </w:r>
    </w:p>
    <w:p>
      <w:pPr>
        <w:autoSpaceDE w:val="0"/>
        <w:autoSpaceDN w:val="0"/>
        <w:adjustRightInd w:val="0"/>
        <w:spacing w:line="360" w:lineRule="auto"/>
        <w:ind w:firstLine="709"/>
        <w:jc w:val="both"/>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equipamento(SOMMERVILLE, 2011). O processo de descoberta e documentação destes requisitos é denominada Levantamento de Requisitos.</w:t>
      </w:r>
    </w:p>
    <w:p>
      <w:pPr>
        <w:autoSpaceDE w:val="0"/>
        <w:autoSpaceDN w:val="0"/>
        <w:adjustRightInd w:val="0"/>
        <w:spacing w:line="360" w:lineRule="auto"/>
        <w:ind w:firstLine="709"/>
        <w:jc w:val="both"/>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 xml:space="preserve">Requisitos Não-Funcionais: São requisitos que não estão diretamente ligados com serviços e/ou funcionalidades específicas oferecidas pelo </w:t>
      </w:r>
      <w:r>
        <w:rPr>
          <w:i/>
          <w:iCs/>
          <w:lang w:val="pt-BR"/>
        </w:rPr>
        <w:t>Software</w:t>
      </w:r>
      <w:r>
        <w:rPr>
          <w:lang w:val="pt-BR"/>
        </w:rPr>
        <w:t>. Eles são frequentemente mais críticas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r>
        <w:rPr>
          <w:lang w:val="pt-BR"/>
        </w:rPr>
        <w:br w:type="page"/>
      </w:r>
    </w:p>
    <w:p>
      <w:pPr>
        <w:pStyle w:val="3"/>
        <w:keepNext/>
        <w:keepLines w:val="0"/>
        <w:pageBreakBefore w:val="0"/>
        <w:widowControl/>
        <w:numPr>
          <w:ilvl w:val="2"/>
          <w:numId w:val="3"/>
        </w:numPr>
        <w:kinsoku/>
        <w:wordWrap/>
        <w:overflowPunct/>
        <w:topLinePunct w:val="0"/>
        <w:autoSpaceDE/>
        <w:autoSpaceDN/>
        <w:bidi w:val="0"/>
        <w:adjustRightInd/>
        <w:snapToGrid/>
        <w:spacing w:before="60" w:after="240" w:line="360" w:lineRule="auto"/>
        <w:ind w:left="300" w:leftChars="125" w:right="0" w:rightChars="0" w:firstLine="0" w:firstLineChars="0"/>
        <w:jc w:val="left"/>
        <w:textAlignment w:val="auto"/>
        <w:outlineLvl w:val="1"/>
        <w:rPr>
          <w:lang w:val="pt-BR"/>
        </w:rPr>
      </w:pPr>
      <w:bookmarkStart w:id="29" w:name="_Toc21694"/>
      <w:r>
        <w:rPr>
          <w:lang w:val="pt-BR"/>
        </w:rPr>
        <w:t>Requisitos Funcionais:</w:t>
      </w:r>
      <w:bookmarkEnd w:id="29"/>
    </w:p>
    <w:p>
      <w:pPr>
        <w:autoSpaceDE w:val="0"/>
        <w:autoSpaceDN w:val="0"/>
        <w:adjustRightInd w:val="0"/>
        <w:spacing w:line="360" w:lineRule="auto"/>
        <w:ind w:firstLine="709"/>
        <w:jc w:val="both"/>
        <w:rPr>
          <w:lang w:val="pt-BR"/>
        </w:rPr>
      </w:pPr>
      <w:r>
        <w:rPr>
          <w:lang w:val="pt-BR"/>
        </w:rPr>
        <w:t>Os requisitos funcionais do projetos foram analisados, elencados e categorizados conforme mostrado na Tabela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3</w:t>
      </w:r>
      <w:r>
        <w:rPr>
          <w:b/>
          <w:bCs/>
          <w:sz w:val="24"/>
          <w:szCs w:val="24"/>
        </w:rPr>
        <w:fldChar w:fldCharType="end"/>
      </w:r>
      <w:bookmarkStart w:id="30" w:name="_Toc15522"/>
      <w:r>
        <w:rPr>
          <w:b/>
          <w:bCs/>
          <w:sz w:val="24"/>
          <w:szCs w:val="24"/>
          <w:lang w:val="pt-BR"/>
        </w:rPr>
        <w:t>. Requisitos Funcionais do Projeto</w:t>
      </w:r>
      <w:bookmarkEnd w:id="30"/>
      <w:r>
        <w:rPr>
          <w:b/>
          <w:bCs/>
          <w:sz w:val="24"/>
          <w:szCs w:val="24"/>
          <w:lang w:val="pt-BR"/>
        </w:rPr>
        <w:t>.</w:t>
      </w:r>
    </w:p>
    <w:tbl>
      <w:tblPr>
        <w:tblStyle w:val="45"/>
        <w:tblpPr w:leftFromText="180" w:rightFromText="180" w:vertAnchor="text" w:horzAnchor="page" w:tblpX="2125" w:tblpY="284"/>
        <w:tblOverlap w:val="never"/>
        <w:tblW w:w="82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4"/>
                <w:szCs w:val="24"/>
                <w:u w:val="none"/>
              </w:rPr>
            </w:pPr>
            <w:r>
              <w:rPr>
                <w:rFonts w:hint="default" w:ascii="Times New Roman" w:hAnsi="Times New Roman" w:eastAsia="SimSun" w:cs="Times New Roman"/>
                <w:b/>
                <w:bCs/>
                <w:i w:val="0"/>
                <w:color w:val="FFFFFF"/>
                <w:kern w:val="0"/>
                <w:sz w:val="24"/>
                <w:szCs w:val="24"/>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Gerenciar </w:t>
            </w:r>
            <w:r>
              <w:rPr>
                <w:rFonts w:hint="default" w:ascii="Times New Roman" w:hAnsi="Times New Roman" w:eastAsia="SimSun" w:cs="Times New Roman"/>
                <w:i w:val="0"/>
                <w:color w:val="000000"/>
                <w:kern w:val="0"/>
                <w:sz w:val="24"/>
                <w:szCs w:val="24"/>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Disponibilizar </w:t>
            </w:r>
            <w:r>
              <w:rPr>
                <w:rFonts w:hint="default" w:ascii="Times New Roman" w:hAnsi="Times New Roman" w:eastAsia="SimSun" w:cs="Times New Roman"/>
                <w:i/>
                <w:iCs/>
                <w:color w:val="000000"/>
                <w:kern w:val="0"/>
                <w:sz w:val="24"/>
                <w:szCs w:val="24"/>
                <w:u w:val="none"/>
                <w:lang w:val="pt-BR" w:eastAsia="zh-CN" w:bidi="ar"/>
              </w:rPr>
              <w:t>Web Service</w:t>
            </w:r>
            <w:r>
              <w:rPr>
                <w:rFonts w:hint="default" w:ascii="Times New Roman" w:hAnsi="Times New Roman" w:eastAsia="SimSun" w:cs="Times New Roman"/>
                <w:i w:val="0"/>
                <w:color w:val="000000"/>
                <w:kern w:val="0"/>
                <w:sz w:val="24"/>
                <w:szCs w:val="24"/>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O autor (2018)</w:t>
      </w:r>
    </w:p>
    <w:p>
      <w:pPr>
        <w:ind w:left="0" w:leftChars="0" w:firstLine="0"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rPr>
      </w:pPr>
      <w:bookmarkStart w:id="31" w:name="_Toc23008"/>
      <w:r>
        <w:rPr>
          <w:lang w:val="pt-BR"/>
        </w:rPr>
        <w:t>Requisitos Não-Funcionais:</w:t>
      </w:r>
      <w:bookmarkEnd w:id="31"/>
    </w:p>
    <w:p>
      <w:pPr>
        <w:ind w:firstLine="697" w:firstLineChars="0"/>
        <w:rPr>
          <w:lang w:val="pt-BR"/>
        </w:rPr>
      </w:pPr>
      <w:r>
        <w:rPr>
          <w:lang w:val="pt-BR"/>
        </w:rPr>
        <w:t>Os requisitos não funcionais elencados serão mostrados a seguir na Tabela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4</w:t>
      </w:r>
      <w:r>
        <w:rPr>
          <w:b/>
          <w:bCs/>
          <w:sz w:val="24"/>
          <w:szCs w:val="24"/>
          <w:lang w:val="pt-BR"/>
        </w:rPr>
        <w:fldChar w:fldCharType="end"/>
      </w:r>
      <w:bookmarkStart w:id="32" w:name="_Toc23801"/>
      <w:r>
        <w:rPr>
          <w:b/>
          <w:bCs/>
          <w:sz w:val="24"/>
          <w:szCs w:val="24"/>
          <w:lang w:val="pt-BR"/>
        </w:rPr>
        <w:t>. Requisitos Não-Funcionais do Projeto</w:t>
      </w:r>
      <w:bookmarkEnd w:id="32"/>
      <w:r>
        <w:rPr>
          <w:b/>
          <w:bCs/>
          <w:sz w:val="24"/>
          <w:szCs w:val="24"/>
          <w:lang w:val="pt-BR"/>
        </w:rPr>
        <w:t>.</w:t>
      </w:r>
    </w:p>
    <w:tbl>
      <w:tblPr>
        <w:tblStyle w:val="45"/>
        <w:tblpPr w:leftFromText="180" w:rightFromText="180" w:vertAnchor="text" w:horzAnchor="page" w:tblpX="2177" w:tblpY="181"/>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2"/>
                <w:szCs w:val="22"/>
                <w:u w:val="none"/>
              </w:rPr>
            </w:pPr>
            <w:r>
              <w:rPr>
                <w:rFonts w:hint="default" w:ascii="Times New Roman" w:hAnsi="Times New Roman" w:eastAsia="SimSun" w:cs="Times New Roman"/>
                <w:b/>
                <w:bCs/>
                <w:i w:val="0"/>
                <w:color w:val="FFFFFF"/>
                <w:kern w:val="0"/>
                <w:sz w:val="22"/>
                <w:szCs w:val="22"/>
                <w:u w:val="none"/>
                <w:lang w:val="en-US" w:eastAsia="zh-CN" w:bidi="ar"/>
              </w:rPr>
              <w:t xml:space="preserve">Requisitos </w:t>
            </w:r>
            <w:r>
              <w:rPr>
                <w:rFonts w:hint="default" w:ascii="Times New Roman" w:hAnsi="Times New Roman" w:eastAsia="SimSun" w:cs="Times New Roman"/>
                <w:b/>
                <w:bCs/>
                <w:i w:val="0"/>
                <w:color w:val="FFFFFF"/>
                <w:kern w:val="0"/>
                <w:sz w:val="22"/>
                <w:szCs w:val="22"/>
                <w:u w:val="none"/>
                <w:lang w:val="pt-BR" w:eastAsia="zh-CN" w:bidi="ar"/>
              </w:rPr>
              <w:t>Não-</w:t>
            </w:r>
            <w:r>
              <w:rPr>
                <w:rFonts w:hint="default" w:ascii="Times New Roman" w:hAnsi="Times New Roman" w:eastAsia="SimSun" w:cs="Times New Roman"/>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90" w:hRule="atLeast"/>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Desenvolver para Plataforma </w:t>
            </w:r>
            <w:r>
              <w:rPr>
                <w:rFonts w:hint="default" w:ascii="Times New Roman" w:hAnsi="Times New Roman" w:eastAsia="SimSun" w:cs="Times New Roman"/>
                <w:b w:val="0"/>
                <w:bCs w:val="0"/>
                <w:i/>
                <w:iCs/>
                <w:color w:val="000000"/>
                <w:kern w:val="0"/>
                <w:sz w:val="24"/>
                <w:szCs w:val="24"/>
                <w:u w:val="none"/>
                <w:lang w:val="pt-BR" w:eastAsia="zh-CN" w:bidi="ar"/>
              </w:rPr>
              <w:t xml:space="preserve">Web </w:t>
            </w:r>
            <w:r>
              <w:rPr>
                <w:rFonts w:hint="default" w:ascii="Times New Roman" w:hAnsi="Times New Roman" w:eastAsia="SimSun" w:cs="Times New Roman"/>
                <w:b w:val="0"/>
                <w:bCs w:val="0"/>
                <w:i w:val="0"/>
                <w:color w:val="000000"/>
                <w:kern w:val="0"/>
                <w:sz w:val="24"/>
                <w:szCs w:val="24"/>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Padrão de comunicação </w:t>
            </w:r>
            <w:r>
              <w:rPr>
                <w:rFonts w:hint="default" w:ascii="Times New Roman" w:hAnsi="Times New Roman" w:eastAsia="SimSun" w:cs="Times New Roman"/>
                <w:b w:val="0"/>
                <w:bCs w:val="0"/>
                <w:i/>
                <w:iCs/>
                <w:color w:val="000000"/>
                <w:kern w:val="0"/>
                <w:sz w:val="24"/>
                <w:szCs w:val="24"/>
                <w:u w:val="none"/>
                <w:lang w:val="pt-BR" w:eastAsia="zh-CN" w:bidi="ar"/>
              </w:rPr>
              <w:t xml:space="preserve">BackEnd </w:t>
            </w:r>
            <w:r>
              <w:rPr>
                <w:rFonts w:hint="default" w:ascii="Times New Roman" w:hAnsi="Times New Roman" w:eastAsia="SimSun" w:cs="Times New Roman"/>
                <w:b w:val="0"/>
                <w:bCs w:val="0"/>
                <w:i w:val="0"/>
                <w:color w:val="000000"/>
                <w:kern w:val="0"/>
                <w:sz w:val="24"/>
                <w:szCs w:val="24"/>
                <w:u w:val="none"/>
                <w:lang w:val="pt-BR" w:eastAsia="zh-CN" w:bidi="ar"/>
              </w:rPr>
              <w:t xml:space="preserve">- </w:t>
            </w:r>
            <w:r>
              <w:rPr>
                <w:rFonts w:hint="default" w:ascii="Times New Roman" w:hAnsi="Times New Roman" w:eastAsia="SimSun" w:cs="Times New Roman"/>
                <w:b w:val="0"/>
                <w:bCs w:val="0"/>
                <w:i/>
                <w:iCs/>
                <w:color w:val="000000"/>
                <w:kern w:val="0"/>
                <w:sz w:val="24"/>
                <w:szCs w:val="24"/>
                <w:u w:val="none"/>
                <w:lang w:val="pt-BR" w:eastAsia="zh-CN" w:bidi="ar"/>
              </w:rPr>
              <w:t xml:space="preserve">FrontEnd </w:t>
            </w:r>
            <w:r>
              <w:rPr>
                <w:rFonts w:hint="default" w:ascii="Times New Roman" w:hAnsi="Times New Roman" w:eastAsia="SimSun" w:cs="Times New Roman"/>
                <w:b w:val="0"/>
                <w:bCs w:val="0"/>
                <w:i w:val="0"/>
                <w:color w:val="000000"/>
                <w:kern w:val="0"/>
                <w:sz w:val="24"/>
                <w:szCs w:val="24"/>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Comunicação constante com servidor de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lang w:val="pt-BR"/>
        </w:rPr>
      </w:pPr>
      <w:r>
        <w:rPr>
          <w:lang w:val="pt-BR"/>
        </w:rPr>
        <w:br w:type="page"/>
      </w:r>
    </w:p>
    <w:p>
      <w:pPr>
        <w:pStyle w:val="3"/>
        <w:numPr>
          <w:ilvl w:val="1"/>
          <w:numId w:val="3"/>
        </w:numPr>
        <w:ind w:left="0" w:leftChars="0" w:firstLine="289" w:firstLineChars="0"/>
        <w:rPr>
          <w:lang w:val="pt-BR"/>
        </w:rPr>
      </w:pPr>
      <w:bookmarkStart w:id="33" w:name="_Toc29502"/>
      <w:r>
        <w:rPr>
          <w:lang w:val="pt-BR"/>
        </w:rPr>
        <w:t xml:space="preserve">Especificações baseadas em </w:t>
      </w:r>
      <w:r>
        <w:rPr>
          <w:i/>
          <w:iCs/>
          <w:lang w:val="pt-BR"/>
        </w:rPr>
        <w:t>User Stories</w:t>
      </w:r>
      <w:bookmarkEnd w:id="33"/>
      <w:r>
        <w:rPr>
          <w:lang w:val="pt-BR"/>
        </w:rPr>
        <w:t xml:space="preserve"> </w:t>
      </w:r>
    </w:p>
    <w:p>
      <w:pPr>
        <w:autoSpaceDE w:val="0"/>
        <w:autoSpaceDN w:val="0"/>
        <w:adjustRightInd w:val="0"/>
        <w:spacing w:line="360" w:lineRule="auto"/>
        <w:ind w:firstLine="709"/>
        <w:jc w:val="both"/>
        <w:rPr>
          <w:lang w:val="pt-BR"/>
        </w:rPr>
      </w:pPr>
      <w:r>
        <w:rPr>
          <w:lang w:val="pt-BR"/>
        </w:rPr>
        <w:t xml:space="preserve">O formato escolhido para a especificação dos requisitos é o de </w:t>
      </w:r>
      <w:r>
        <w:rPr>
          <w:i/>
          <w:iCs/>
          <w:lang w:val="pt-BR"/>
        </w:rPr>
        <w:t>User Stories</w:t>
      </w:r>
      <w:r>
        <w:rPr>
          <w:lang w:val="pt-BR"/>
        </w:rPr>
        <w:t>, por conta de ser uma forma sucinta e direta de apresentar a funcionalidade à ser desenvolvida, os critérios de aceitação e os fluxos de exceções. Esse formato prioriza o processo de desenvolvimento do código e entrega do software.</w:t>
      </w:r>
    </w:p>
    <w:p>
      <w:pPr>
        <w:autoSpaceDE w:val="0"/>
        <w:autoSpaceDN w:val="0"/>
        <w:adjustRightInd w:val="0"/>
        <w:spacing w:line="360" w:lineRule="auto"/>
        <w:ind w:firstLine="709"/>
        <w:jc w:val="both"/>
        <w:rPr>
          <w:lang w:val="pt-BR"/>
        </w:rPr>
      </w:pPr>
      <w:r>
        <w:rPr>
          <w:lang w:val="pt-BR"/>
        </w:rPr>
        <w:t xml:space="preserve">Para que uma </w:t>
      </w:r>
      <w:r>
        <w:rPr>
          <w:i/>
          <w:iCs/>
          <w:lang w:val="pt-BR"/>
        </w:rPr>
        <w:t>User Story</w:t>
      </w:r>
      <w:r>
        <w:rPr>
          <w:lang w:val="pt-BR"/>
        </w:rPr>
        <w:t xml:space="preserve"> possa ser descrita, primeiramente devem ser elencadas as Personas, ferramenta que utiliza estereótipos de grupos de pessoas fictícias para representar usuários. As Personas envolvidas no projeto estão relacionadas na Tabela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w:t>
      </w:r>
      <w:r>
        <w:rPr>
          <w:b/>
          <w:bCs/>
          <w:sz w:val="24"/>
          <w:szCs w:val="24"/>
          <w:lang w:val="pt-BR"/>
        </w:rPr>
        <w:fldChar w:fldCharType="end"/>
      </w:r>
      <w:bookmarkStart w:id="34" w:name="_Toc1728"/>
      <w:r>
        <w:rPr>
          <w:b/>
          <w:bCs/>
          <w:sz w:val="24"/>
          <w:szCs w:val="24"/>
          <w:lang w:val="pt-BR"/>
        </w:rPr>
        <w:t>. Lista de Personas com seus comportamentos, necessidades e objetivos</w:t>
      </w:r>
      <w:bookmarkEnd w:id="34"/>
      <w:r>
        <w:rPr>
          <w:b/>
          <w:bCs/>
          <w:sz w:val="24"/>
          <w:szCs w:val="24"/>
          <w:lang w:val="pt-BR"/>
        </w:rPr>
        <w:t>.</w:t>
      </w:r>
    </w:p>
    <w:tbl>
      <w:tblPr>
        <w:tblStyle w:val="46"/>
        <w:tblW w:w="8872" w:type="dxa"/>
        <w:tblInd w:w="4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872" w:type="dxa"/>
            <w:gridSpan w:val="3"/>
            <w:shd w:val="clear" w:color="auto" w:fill="4F81BD"/>
            <w:vAlign w:val="center"/>
          </w:tcPr>
          <w:p>
            <w:pPr>
              <w:keepNext w:val="0"/>
              <w:keepLines w:val="0"/>
              <w:widowControl/>
              <w:suppressLineNumbers w:val="0"/>
              <w:ind w:left="288" w:leftChars="0"/>
              <w:jc w:val="center"/>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bCs/>
                <w:sz w:val="24"/>
                <w:szCs w:val="24"/>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val="0"/>
                <w:bCs w:val="0"/>
                <w:sz w:val="24"/>
                <w:szCs w:val="24"/>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Usa </w:t>
            </w:r>
            <w:r>
              <w:rPr>
                <w:rFonts w:hint="default" w:ascii="Times New Roman" w:hAnsi="Times New Roman" w:eastAsia="SimSun" w:cs="Times New Roman"/>
                <w:b w:val="0"/>
                <w:bCs w:val="0"/>
                <w:i/>
                <w:iCs/>
                <w:color w:val="000000"/>
                <w:kern w:val="0"/>
                <w:sz w:val="24"/>
                <w:szCs w:val="24"/>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Operador Logístico</w:t>
            </w:r>
          </w:p>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lang w:val="pt-BR"/>
        </w:rPr>
      </w:pPr>
      <w:r>
        <w:rPr>
          <w:lang w:val="pt-BR"/>
        </w:rPr>
        <w:br w:type="page"/>
      </w:r>
    </w:p>
    <w:p>
      <w:pPr>
        <w:autoSpaceDE w:val="0"/>
        <w:autoSpaceDN w:val="0"/>
        <w:adjustRightInd w:val="0"/>
        <w:spacing w:line="360" w:lineRule="auto"/>
        <w:ind w:firstLine="697" w:firstLineChars="0"/>
        <w:jc w:val="both"/>
        <w:rPr>
          <w:lang w:val="pt-BR"/>
        </w:rPr>
      </w:pPr>
      <w:r>
        <w:rPr>
          <w:lang w:val="pt-BR"/>
        </w:rPr>
        <w:t xml:space="preserve">Após elencadas as Personas envolvidas com o Projeto, as </w:t>
      </w:r>
      <w:r>
        <w:rPr>
          <w:b w:val="0"/>
          <w:bCs w:val="0"/>
          <w:i/>
          <w:iCs/>
          <w:lang w:val="pt-BR"/>
        </w:rPr>
        <w:t>User Stories</w:t>
      </w:r>
      <w:r>
        <w:rPr>
          <w:lang w:val="pt-BR"/>
        </w:rPr>
        <w:t xml:space="preserve"> puderam ser criadas. As Tabelas de 6 a 32 apresentam</w:t>
      </w:r>
      <w:ins w:id="0" w:author="joao.garcia" w:date="2018-11-12T22:26:00Z">
        <w:r>
          <w:rPr>
            <w:lang w:val="pt-BR"/>
          </w:rPr>
          <w:t xml:space="preserve"> </w:t>
        </w:r>
      </w:ins>
      <w:r>
        <w:rPr>
          <w:lang w:val="pt-BR"/>
        </w:rPr>
        <w:t xml:space="preserve"> as </w:t>
      </w:r>
      <w:r>
        <w:rPr>
          <w:i/>
          <w:iCs/>
          <w:lang w:val="pt-BR"/>
        </w:rPr>
        <w:t xml:space="preserve">User Stories </w:t>
      </w:r>
      <w:r>
        <w:rPr>
          <w:i w:val="0"/>
          <w:iCs w:val="0"/>
          <w:lang w:val="pt-BR"/>
        </w:rPr>
        <w:t>definidas para o Desenvolvimento do Projeto</w:t>
      </w:r>
      <w:r>
        <w:rPr>
          <w:lang w:val="pt-BR"/>
        </w:rPr>
        <w:t>.</w:t>
      </w:r>
    </w:p>
    <w:p>
      <w:pPr>
        <w:pStyle w:val="28"/>
        <w:jc w:val="center"/>
        <w:rPr>
          <w:sz w:val="24"/>
          <w:szCs w:val="24"/>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w:t>
      </w:r>
      <w:r>
        <w:rPr>
          <w:rFonts w:ascii="Times New Roman" w:hAnsi="Times New Roman" w:eastAsia="Times New Roman" w:cs="Times New Roman"/>
          <w:b/>
          <w:bCs/>
          <w:sz w:val="24"/>
          <w:szCs w:val="24"/>
          <w:lang w:val="pt-BR" w:eastAsia="pt-BR" w:bidi="ar-SA"/>
        </w:rPr>
        <w:fldChar w:fldCharType="end"/>
      </w:r>
      <w:bookmarkStart w:id="35" w:name="_Toc2751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Otimização de Rota</w:t>
      </w:r>
      <w:bookmarkEnd w:id="35"/>
      <w:r>
        <w:rPr>
          <w:rFonts w:ascii="Times New Roman" w:hAnsi="Times New Roman" w:eastAsia="Times New Roman" w:cs="Times New Roman"/>
          <w:b/>
          <w:bCs/>
          <w:sz w:val="24"/>
          <w:szCs w:val="24"/>
          <w:lang w:val="pt-BR" w:eastAsia="pt-BR" w:bidi="ar-SA"/>
        </w:rPr>
        <w:t>.</w:t>
      </w:r>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Operador </w:t>
            </w:r>
            <w:r>
              <w:rPr>
                <w:rFonts w:hint="default" w:ascii="Times New Roman" w:hAnsi="Times New Roman" w:eastAsia="SimSun" w:cs="Times New Roman"/>
                <w:i w:val="0"/>
                <w:color w:val="000000"/>
                <w:kern w:val="0"/>
                <w:sz w:val="24"/>
                <w:szCs w:val="24"/>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a partir de uma lista de endereços já pronta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w:t>
      </w:r>
      <w:r>
        <w:rPr>
          <w:rFonts w:ascii="Times New Roman" w:hAnsi="Times New Roman" w:eastAsia="Times New Roman" w:cs="Times New Roman"/>
          <w:b/>
          <w:bCs/>
          <w:sz w:val="24"/>
          <w:szCs w:val="24"/>
          <w:lang w:val="pt-BR" w:eastAsia="pt-BR" w:bidi="ar-SA"/>
        </w:rPr>
        <w:fldChar w:fldCharType="end"/>
      </w:r>
      <w:bookmarkStart w:id="36" w:name="_Toc32153"/>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Recuperar Rota</w:t>
      </w:r>
      <w:bookmarkEnd w:id="36"/>
      <w:r>
        <w:rPr>
          <w:rFonts w:ascii="Times New Roman" w:hAnsi="Times New Roman" w:eastAsia="Times New Roman" w:cs="Times New Roman"/>
          <w:b/>
          <w:bCs/>
          <w:sz w:val="24"/>
          <w:szCs w:val="24"/>
          <w:lang w:val="pt-BR" w:eastAsia="pt-BR" w:bidi="ar-SA"/>
        </w:rPr>
        <w:t>.</w:t>
      </w:r>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Recuperar</w:t>
            </w:r>
            <w:r>
              <w:rPr>
                <w:rFonts w:hint="default" w:ascii="Times New Roman" w:hAnsi="Times New Roman" w:eastAsia="SimSun" w:cs="Times New Roman"/>
                <w:b/>
                <w:bCs/>
                <w:i w:val="0"/>
                <w:color w:val="FFFFFF"/>
                <w:kern w:val="0"/>
                <w:sz w:val="24"/>
                <w:szCs w:val="24"/>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visualizar as rotas que foram geradas e que ainda não tenham sido percorridas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37" w:name="_Toc1531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Identificar Entregas Fora da Região de Distribuição da Empresa</w:t>
      </w:r>
      <w:bookmarkEnd w:id="37"/>
      <w:r>
        <w:rPr>
          <w:rFonts w:ascii="Times New Roman" w:hAnsi="Times New Roman" w:eastAsia="Times New Roman" w:cs="Times New Roman"/>
          <w:b/>
          <w:bCs/>
          <w:sz w:val="24"/>
          <w:szCs w:val="24"/>
          <w:lang w:val="pt-BR" w:eastAsia="pt-BR" w:bidi="ar-SA"/>
        </w:rPr>
        <w:t>.</w:t>
      </w:r>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Apresentar a empresa que atende 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r>
        <w:rPr>
          <w:sz w:val="20"/>
          <w:lang w:val="pt-BR"/>
        </w:rPr>
        <w:br w:type="textWrapping"/>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38" w:name="_Toc3218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Solicitar Geração de Rotas a partir de Outro Sistema</w:t>
      </w:r>
      <w:bookmarkEnd w:id="38"/>
      <w:r>
        <w:rPr>
          <w:rFonts w:ascii="Times New Roman" w:hAnsi="Times New Roman" w:eastAsia="Times New Roman" w:cs="Times New Roman"/>
          <w:b/>
          <w:bCs/>
          <w:sz w:val="24"/>
          <w:szCs w:val="24"/>
          <w:lang w:val="pt-BR" w:eastAsia="pt-BR" w:bidi="ar-SA"/>
        </w:rPr>
        <w:t>.</w:t>
      </w:r>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 outro Sistema que não a Interface do Projeto, solicitar a criação da rota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39" w:name="_Toc2890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Excluir rota gerada</w:t>
      </w:r>
      <w:bookmarkEnd w:id="39"/>
      <w:r>
        <w:rPr>
          <w:rFonts w:ascii="Times New Roman" w:hAnsi="Times New Roman" w:eastAsia="Times New Roman" w:cs="Times New Roman"/>
          <w:b/>
          <w:bCs/>
          <w:sz w:val="24"/>
          <w:szCs w:val="24"/>
          <w:lang w:val="pt-BR" w:eastAsia="pt-BR" w:bidi="ar-SA"/>
        </w:rPr>
        <w:t>.</w:t>
      </w:r>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da lista de rotas geradas, poder selecionar uma e exclui-la desde que já não esteja sendo utilizada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40" w:name="_Toc1359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Usuário</w:t>
      </w:r>
      <w:bookmarkEnd w:id="40"/>
      <w:r>
        <w:rPr>
          <w:rFonts w:ascii="Times New Roman" w:hAnsi="Times New Roman" w:eastAsia="Times New Roman" w:cs="Times New Roman"/>
          <w:b/>
          <w:bCs/>
          <w:sz w:val="24"/>
          <w:szCs w:val="24"/>
          <w:lang w:val="pt-BR" w:eastAsia="pt-BR" w:bidi="ar-SA"/>
        </w:rPr>
        <w:t>.</w:t>
      </w:r>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um email e senha, seja cadastrado um usuário para utilizar a aplicação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41" w:name="_Toc1359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Alterar Usuário</w:t>
      </w:r>
      <w:bookmarkEnd w:id="41"/>
      <w:r>
        <w:rPr>
          <w:rFonts w:ascii="Times New Roman" w:hAnsi="Times New Roman" w:eastAsia="Times New Roman" w:cs="Times New Roman"/>
          <w:b/>
          <w:bCs/>
          <w:sz w:val="24"/>
          <w:szCs w:val="24"/>
          <w:lang w:val="pt-BR" w:eastAsia="pt-BR" w:bidi="ar-SA"/>
        </w:rPr>
        <w:t>.</w:t>
      </w:r>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42" w:name="_Toc346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Usuários</w:t>
      </w:r>
      <w:bookmarkEnd w:id="42"/>
      <w:r>
        <w:rPr>
          <w:rFonts w:ascii="Times New Roman" w:hAnsi="Times New Roman" w:eastAsia="Times New Roman" w:cs="Times New Roman"/>
          <w:b/>
          <w:bCs/>
          <w:sz w:val="24"/>
          <w:szCs w:val="24"/>
          <w:lang w:val="pt-BR" w:eastAsia="pt-BR" w:bidi="ar-SA"/>
        </w:rPr>
        <w:t>.</w:t>
      </w:r>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43" w:name="_Toc558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Usuário</w:t>
      </w:r>
      <w:bookmarkEnd w:id="43"/>
      <w:r>
        <w:rPr>
          <w:rFonts w:ascii="Times New Roman" w:hAnsi="Times New Roman" w:eastAsia="Times New Roman" w:cs="Times New Roman"/>
          <w:b/>
          <w:bCs/>
          <w:sz w:val="24"/>
          <w:szCs w:val="24"/>
          <w:lang w:val="pt-BR" w:eastAsia="pt-BR" w:bidi="ar-SA"/>
        </w:rPr>
        <w:t>.</w:t>
      </w:r>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44" w:name="_Toc172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Consultar </w:t>
      </w:r>
      <w:bookmarkEnd w:id="44"/>
      <w:r>
        <w:rPr>
          <w:rFonts w:ascii="Times New Roman" w:hAnsi="Times New Roman" w:eastAsia="Times New Roman" w:cs="Times New Roman"/>
          <w:b/>
          <w:bCs/>
          <w:sz w:val="24"/>
          <w:szCs w:val="24"/>
          <w:lang w:val="pt-BR" w:eastAsia="pt-BR" w:bidi="ar-SA"/>
        </w:rPr>
        <w:t>CEP.</w:t>
      </w:r>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cep o sistema traga um mapa com a localização dele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45" w:name="_Toc2088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Abrir Rota no Maps</w:t>
      </w:r>
      <w:bookmarkEnd w:id="45"/>
      <w:r>
        <w:rPr>
          <w:rFonts w:ascii="Times New Roman" w:hAnsi="Times New Roman" w:eastAsia="Times New Roman" w:cs="Times New Roman"/>
          <w:b/>
          <w:bCs/>
          <w:sz w:val="24"/>
          <w:szCs w:val="24"/>
          <w:lang w:val="pt-BR" w:eastAsia="pt-BR" w:bidi="ar-SA"/>
        </w:rPr>
        <w:t>.</w:t>
      </w:r>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46" w:name="_Toc548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xml:space="preserve">- Consultar </w:t>
      </w:r>
      <w:bookmarkEnd w:id="46"/>
      <w:r>
        <w:rPr>
          <w:rFonts w:ascii="Times New Roman" w:hAnsi="Times New Roman" w:eastAsia="Times New Roman" w:cs="Times New Roman"/>
          <w:b/>
          <w:bCs/>
          <w:sz w:val="24"/>
          <w:szCs w:val="24"/>
          <w:lang w:val="pt-BR" w:eastAsia="pt-BR" w:bidi="ar-SA"/>
        </w:rPr>
        <w:t>CEPs.</w:t>
      </w:r>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47" w:name="_Toc19615"/>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Cadastrar Pessoa</w:t>
      </w:r>
      <w:bookmarkEnd w:id="47"/>
      <w:r>
        <w:rPr>
          <w:rFonts w:ascii="Times New Roman" w:hAnsi="Times New Roman" w:eastAsia="Times New Roman" w:cs="Times New Roman"/>
          <w:b/>
          <w:bCs/>
          <w:sz w:val="24"/>
          <w:szCs w:val="24"/>
          <w:lang w:val="pt-BR" w:eastAsia="pt-BR" w:bidi="ar-SA"/>
        </w:rPr>
        <w:t>.</w:t>
      </w:r>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as informações de Pessoa Física ou Pessoa Jurídica, o sistema deve cadastra-las e vincula-las ao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48" w:name="_Toc2306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Pessoa</w:t>
      </w:r>
      <w:bookmarkEnd w:id="48"/>
      <w:r>
        <w:rPr>
          <w:rFonts w:ascii="Times New Roman" w:hAnsi="Times New Roman" w:eastAsia="Times New Roman" w:cs="Times New Roman"/>
          <w:b/>
          <w:bCs/>
          <w:sz w:val="24"/>
          <w:szCs w:val="24"/>
          <w:lang w:val="pt-BR" w:eastAsia="pt-BR" w:bidi="ar-SA"/>
        </w:rPr>
        <w:t>.</w:t>
      </w:r>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49" w:name="_Toc798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Pessoa</w:t>
      </w:r>
      <w:bookmarkEnd w:id="49"/>
      <w:r>
        <w:rPr>
          <w:rFonts w:ascii="Times New Roman" w:hAnsi="Times New Roman" w:eastAsia="Times New Roman" w:cs="Times New Roman"/>
          <w:b/>
          <w:bCs/>
          <w:sz w:val="24"/>
          <w:szCs w:val="24"/>
          <w:lang w:val="pt-BR" w:eastAsia="pt-BR" w:bidi="ar-SA"/>
        </w:rPr>
        <w:t>.</w:t>
      </w:r>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50" w:name="_Toc1744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Empresa</w:t>
      </w:r>
      <w:bookmarkEnd w:id="5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inserida as informações da empresa, o Sistema salva o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51" w:name="_Toc2929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Empresa</w:t>
      </w:r>
      <w:bookmarkEnd w:id="51"/>
      <w:r>
        <w:rPr>
          <w:rFonts w:ascii="Times New Roman" w:hAnsi="Times New Roman" w:eastAsia="Times New Roman" w:cs="Times New Roman"/>
          <w:b/>
          <w:bCs/>
          <w:sz w:val="24"/>
          <w:szCs w:val="24"/>
          <w:lang w:val="pt-BR" w:eastAsia="pt-BR" w:bidi="ar-SA"/>
        </w:rPr>
        <w:t>.</w:t>
      </w:r>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52" w:name="_Toc3007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Empresa</w:t>
      </w:r>
      <w:bookmarkEnd w:id="52"/>
      <w:r>
        <w:rPr>
          <w:rFonts w:ascii="Times New Roman" w:hAnsi="Times New Roman" w:eastAsia="Times New Roman" w:cs="Times New Roman"/>
          <w:b/>
          <w:bCs/>
          <w:sz w:val="24"/>
          <w:szCs w:val="24"/>
          <w:lang w:val="pt-BR" w:eastAsia="pt-BR" w:bidi="ar-SA"/>
        </w:rPr>
        <w:t>.</w:t>
      </w:r>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53" w:name="_Toc809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Funcionário</w:t>
      </w:r>
      <w:bookmarkEnd w:id="53"/>
      <w:r>
        <w:rPr>
          <w:rFonts w:ascii="Times New Roman" w:hAnsi="Times New Roman" w:eastAsia="Times New Roman" w:cs="Times New Roman"/>
          <w:b/>
          <w:bCs/>
          <w:sz w:val="24"/>
          <w:szCs w:val="24"/>
          <w:lang w:val="pt-BR" w:eastAsia="pt-BR" w:bidi="ar-SA"/>
        </w:rPr>
        <w:t>.</w:t>
      </w:r>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54" w:name="_Toc3128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Funcionário</w:t>
      </w:r>
      <w:bookmarkEnd w:id="54"/>
      <w:r>
        <w:rPr>
          <w:rFonts w:ascii="Times New Roman" w:hAnsi="Times New Roman" w:eastAsia="Times New Roman" w:cs="Times New Roman"/>
          <w:b/>
          <w:bCs/>
          <w:sz w:val="24"/>
          <w:szCs w:val="24"/>
          <w:lang w:val="pt-BR" w:eastAsia="pt-BR" w:bidi="ar-SA"/>
        </w:rPr>
        <w:t>.</w:t>
      </w:r>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55" w:name="_Toc1773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Funcionário</w:t>
      </w:r>
      <w:bookmarkEnd w:id="55"/>
      <w:r>
        <w:rPr>
          <w:rFonts w:ascii="Times New Roman" w:hAnsi="Times New Roman" w:eastAsia="Times New Roman" w:cs="Times New Roman"/>
          <w:b/>
          <w:bCs/>
          <w:sz w:val="24"/>
          <w:szCs w:val="24"/>
          <w:lang w:val="pt-BR" w:eastAsia="pt-BR" w:bidi="ar-SA"/>
        </w:rPr>
        <w:t>.</w:t>
      </w:r>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pt-BR" w:eastAsia="zh-CN" w:bidi="ar"/>
              </w:rPr>
              <w:t xml:space="preserve">Quem </w:t>
            </w:r>
            <w:r>
              <w:rPr>
                <w:rFonts w:hint="default" w:ascii="Times New Roman" w:hAnsi="Times New Roman" w:eastAsia="SimSun" w:cs="Times New Roman"/>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pt-BR" w:eastAsia="zh-CN" w:bidi="ar"/>
              </w:rPr>
            </w:pPr>
            <w:r>
              <w:rPr>
                <w:rFonts w:hint="default" w:ascii="Times New Roman" w:hAnsi="Times New Roman" w:eastAsia="SimSun" w:cs="Times New Roman"/>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56" w:name="_Toc1034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Funcionário</w:t>
      </w:r>
      <w:bookmarkEnd w:id="56"/>
      <w:r>
        <w:rPr>
          <w:rFonts w:ascii="Times New Roman" w:hAnsi="Times New Roman" w:eastAsia="Times New Roman" w:cs="Times New Roman"/>
          <w:b/>
          <w:bCs/>
          <w:sz w:val="24"/>
          <w:szCs w:val="24"/>
          <w:lang w:val="pt-BR" w:eastAsia="pt-BR" w:bidi="ar-SA"/>
        </w:rPr>
        <w:t>.</w:t>
      </w:r>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57" w:name="_Toc1815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Região</w:t>
      </w:r>
      <w:bookmarkEnd w:id="57"/>
      <w:r>
        <w:rPr>
          <w:rFonts w:ascii="Times New Roman" w:hAnsi="Times New Roman" w:eastAsia="Times New Roman" w:cs="Times New Roman"/>
          <w:b/>
          <w:bCs/>
          <w:sz w:val="24"/>
          <w:szCs w:val="24"/>
          <w:lang w:val="pt-BR" w:eastAsia="pt-BR" w:bidi="ar-SA"/>
        </w:rPr>
        <w:t>.</w:t>
      </w:r>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58" w:name="_Toc15502"/>
      <w:r>
        <w:rPr>
          <w:rFonts w:ascii="Times New Roman" w:hAnsi="Times New Roman" w:eastAsia="Times New Roman" w:cs="Times New Roman"/>
          <w:b/>
          <w:bCs/>
          <w:sz w:val="24"/>
          <w:szCs w:val="24"/>
          <w:lang w:val="pt-BR" w:eastAsia="pt-BR" w:bidi="ar-SA"/>
        </w:rPr>
        <w:t>. User Story - Alterar Região</w:t>
      </w:r>
      <w:bookmarkEnd w:id="58"/>
      <w:r>
        <w:rPr>
          <w:rFonts w:ascii="Times New Roman" w:hAnsi="Times New Roman" w:eastAsia="Times New Roman" w:cs="Times New Roman"/>
          <w:b/>
          <w:bCs/>
          <w:sz w:val="24"/>
          <w:szCs w:val="24"/>
          <w:lang w:val="pt-BR" w:eastAsia="pt-BR" w:bidi="ar-SA"/>
        </w:rPr>
        <w:t>.</w:t>
      </w:r>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59" w:name="_Toc2732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Região</w:t>
      </w:r>
      <w:bookmarkEnd w:id="59"/>
      <w:r>
        <w:rPr>
          <w:rFonts w:ascii="Times New Roman" w:hAnsi="Times New Roman" w:eastAsia="Times New Roman" w:cs="Times New Roman"/>
          <w:b/>
          <w:bCs/>
          <w:sz w:val="24"/>
          <w:szCs w:val="24"/>
          <w:lang w:val="pt-BR" w:eastAsia="pt-BR" w:bidi="ar-SA"/>
        </w:rPr>
        <w:t>.</w:t>
      </w:r>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60" w:name="_Toc150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Efetuar Login</w:t>
      </w:r>
      <w:bookmarkEnd w:id="60"/>
      <w:r>
        <w:rPr>
          <w:rFonts w:ascii="Times New Roman" w:hAnsi="Times New Roman" w:eastAsia="Times New Roman" w:cs="Times New Roman"/>
          <w:b/>
          <w:bCs/>
          <w:sz w:val="24"/>
          <w:szCs w:val="24"/>
          <w:lang w:val="pt-BR" w:eastAsia="pt-BR" w:bidi="ar-SA"/>
        </w:rPr>
        <w:t>.</w:t>
      </w:r>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61" w:name="_Toc251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w:t>
      </w:r>
      <w:bookmarkEnd w:id="61"/>
      <w:r>
        <w:rPr>
          <w:rFonts w:ascii="Times New Roman" w:hAnsi="Times New Roman" w:eastAsia="Times New Roman" w:cs="Times New Roman"/>
          <w:b/>
          <w:bCs/>
          <w:sz w:val="24"/>
          <w:szCs w:val="24"/>
          <w:lang w:val="pt-BR" w:eastAsia="pt-BR" w:bidi="ar-SA"/>
        </w:rPr>
        <w:t>Região.</w:t>
      </w:r>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b/>
          <w:bCs/>
          <w:sz w:val="24"/>
          <w:szCs w:val="24"/>
          <w:lang w:val="pt-BR"/>
        </w:rPr>
      </w:pPr>
      <w:bookmarkStart w:id="62" w:name="_Toc28294"/>
      <w:r>
        <w:rPr>
          <w:rStyle w:val="48"/>
          <w:b/>
          <w:bCs/>
          <w:sz w:val="24"/>
          <w:szCs w:val="24"/>
          <w:lang w:val="pt-BR"/>
        </w:rPr>
        <w:t>BackLog</w:t>
      </w:r>
      <w:bookmarkEnd w:id="62"/>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Todas as tarefas elencadas foram organizadas com o Trello, ferramenta para Kanban escolhido para o Task Control do projeto: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do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autoSpaceDE w:val="0"/>
        <w:autoSpaceDN w:val="0"/>
        <w:adjustRightInd w:val="0"/>
        <w:spacing w:line="360" w:lineRule="auto"/>
        <w:ind w:firstLine="697" w:firstLineChars="0"/>
        <w:jc w:val="both"/>
        <w:rPr>
          <w:lang w:val="pt-BR"/>
        </w:rPr>
      </w:pPr>
      <w:r>
        <w:rPr>
          <w:lang w:val="pt-BR"/>
        </w:rPr>
        <w:br w:type="page"/>
      </w:r>
    </w:p>
    <w:p>
      <w:pPr>
        <w:numPr>
          <w:ilvl w:val="1"/>
          <w:numId w:val="3"/>
        </w:numPr>
        <w:autoSpaceDE w:val="0"/>
        <w:autoSpaceDN w:val="0"/>
        <w:adjustRightInd w:val="0"/>
        <w:spacing w:line="360" w:lineRule="auto"/>
        <w:ind w:left="0" w:leftChars="0" w:firstLine="289" w:firstLineChars="0"/>
        <w:jc w:val="both"/>
        <w:rPr>
          <w:sz w:val="24"/>
          <w:szCs w:val="24"/>
          <w:lang w:val="pt-BR"/>
        </w:rPr>
      </w:pPr>
      <w:bookmarkStart w:id="63" w:name="_Toc8569"/>
      <w:r>
        <w:rPr>
          <w:rStyle w:val="48"/>
          <w:sz w:val="24"/>
          <w:szCs w:val="24"/>
          <w:lang w:val="pt-BR"/>
        </w:rPr>
        <w:t xml:space="preserve">Tecnologias Aplicadas </w:t>
      </w:r>
      <w:bookmarkEnd w:id="63"/>
    </w:p>
    <w:p>
      <w:pPr>
        <w:autoSpaceDE w:val="0"/>
        <w:autoSpaceDN w:val="0"/>
        <w:adjustRightInd w:val="0"/>
        <w:spacing w:line="360" w:lineRule="auto"/>
        <w:ind w:firstLine="709"/>
        <w:jc w:val="both"/>
        <w:rPr>
          <w:b w:val="0"/>
          <w:bCs w:val="0"/>
          <w:i/>
          <w:iCs/>
          <w:lang w:val="pt-BR"/>
        </w:rPr>
      </w:pPr>
      <w:r>
        <w:rPr>
          <w:lang w:val="pt-BR"/>
        </w:rPr>
        <w:t xml:space="preserve">Para atender as </w:t>
      </w:r>
      <w:r>
        <w:rPr>
          <w:i/>
          <w:iCs/>
          <w:lang w:val="pt-BR"/>
        </w:rPr>
        <w:t>User Stories</w:t>
      </w:r>
      <w:r>
        <w:rPr>
          <w:lang w:val="pt-BR"/>
        </w:rPr>
        <w:t xml:space="preserve"> elencadas anteriormente, faz-se necessário a seleção de tecnologias à serem utilizadas para o desenvolvimento do</w:t>
      </w:r>
      <w:r>
        <w:rPr>
          <w:i/>
          <w:iCs/>
          <w:lang w:val="pt-BR"/>
        </w:rPr>
        <w:t xml:space="preserve"> Software</w:t>
      </w:r>
      <w:r>
        <w:rPr>
          <w:lang w:val="pt-BR"/>
        </w:rPr>
        <w:t xml:space="preserve">. As tecnologias definidas foram divididas em duas categorias: </w:t>
      </w:r>
      <w:r>
        <w:rPr>
          <w:b w:val="0"/>
          <w:bCs w:val="0"/>
          <w:i/>
          <w:iCs/>
          <w:lang w:val="pt-BR"/>
        </w:rPr>
        <w:t>BackEnd e FrontEnd.</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 xml:space="preserve">BackEnd </w:t>
      </w:r>
      <w:r>
        <w:rPr>
          <w:b w:val="0"/>
          <w:bCs w:val="0"/>
          <w:i w:val="0"/>
          <w:iCs w:val="0"/>
          <w:lang w:val="pt-BR"/>
        </w:rPr>
        <w:t>é a camada do servidor que recebe as requisições, faz acesso ao banco de dados e envia as respostas. Também é a responsável pelas regras de negócio e por prover segurança a aplicação (MARQUES, 2017).</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FrontEnd</w:t>
      </w:r>
      <w:r>
        <w:rPr>
          <w:b w:val="0"/>
          <w:bCs w:val="0"/>
          <w:i w:val="0"/>
          <w:iCs w:val="0"/>
          <w:lang w:val="pt-BR"/>
        </w:rPr>
        <w:t xml:space="preserve"> é camada correspondente a interação com o usuário, é a camada que irá receber a entrada de dados, enviar ao </w:t>
      </w:r>
      <w:r>
        <w:rPr>
          <w:b w:val="0"/>
          <w:bCs w:val="0"/>
          <w:i/>
          <w:iCs/>
          <w:lang w:val="pt-BR"/>
        </w:rPr>
        <w:t xml:space="preserve">BackEnd, </w:t>
      </w:r>
      <w:r>
        <w:rPr>
          <w:b w:val="0"/>
          <w:bCs w:val="0"/>
          <w:i w:val="0"/>
          <w:iCs w:val="0"/>
          <w:lang w:val="pt-BR"/>
        </w:rPr>
        <w:t>receber a resposta e apresentar ao usuário(MARQUES,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4" w:name="_Toc26994"/>
      <w:r>
        <w:rPr>
          <w:lang w:val="en-US" w:eastAsia="pt-BR"/>
        </w:rPr>
        <w:t>BackEnd</w:t>
      </w:r>
      <w:bookmarkEnd w:id="64"/>
      <w:bookmarkStart w:id="242" w:name="_GoBack"/>
      <w:bookmarkEnd w:id="242"/>
    </w:p>
    <w:p>
      <w:pPr>
        <w:autoSpaceDE w:val="0"/>
        <w:autoSpaceDN w:val="0"/>
        <w:adjustRightInd w:val="0"/>
        <w:spacing w:line="360" w:lineRule="auto"/>
        <w:ind w:firstLine="709"/>
        <w:jc w:val="both"/>
        <w:rPr>
          <w:lang w:val="en-US" w:eastAsia="pt-BR"/>
        </w:rPr>
      </w:pPr>
      <w:r>
        <w:rPr>
          <w:lang w:val="en-US" w:eastAsia="pt-BR"/>
        </w:rPr>
        <w:t xml:space="preserve">A seguir serão apresentadas, as tecnologias aplicadas no desenvolvimento do BackEnd do software.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5" w:name="_Toc16769"/>
      <w:r>
        <w:rPr>
          <w:lang w:val="en-US" w:eastAsia="pt-BR"/>
        </w:rPr>
        <w:t>Linguagem Java</w:t>
      </w:r>
      <w:bookmarkEnd w:id="65"/>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Máquina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br w:type="page"/>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6" w:name="_Toc29204"/>
      <w:r>
        <w:rPr>
          <w:lang w:val="en-US" w:eastAsia="pt-BR"/>
        </w:rPr>
        <w:t>Formato para Transmissão de Dados</w:t>
      </w:r>
      <w:bookmarkEnd w:id="66"/>
    </w:p>
    <w:p>
      <w:pPr>
        <w:autoSpaceDE w:val="0"/>
        <w:autoSpaceDN w:val="0"/>
        <w:adjustRightInd w:val="0"/>
        <w:spacing w:line="360" w:lineRule="auto"/>
        <w:ind w:firstLine="709"/>
        <w:jc w:val="both"/>
        <w:rPr>
          <w:lang w:val="en-US" w:eastAsia="pt-BR"/>
        </w:rPr>
      </w:pPr>
      <w:r>
        <w:rPr>
          <w:lang w:val="en-US" w:eastAsia="pt-BR"/>
        </w:rPr>
        <w:t>Utilizar-se-á do formato Java Script Object Notation (JSON) para a transmissão de dados no Projeto. No site oficial JSON é descrito como um formato leve para troca de dados, fácil para ser escrito e lido por humanos e fácil para serem convertidos e gerados por maquinas (JSON, 2018) .</w:t>
      </w:r>
    </w:p>
    <w:p>
      <w:pPr>
        <w:autoSpaceDE w:val="0"/>
        <w:autoSpaceDN w:val="0"/>
        <w:adjustRightInd w:val="0"/>
        <w:spacing w:line="360" w:lineRule="auto"/>
        <w:ind w:firstLine="709"/>
        <w:jc w:val="both"/>
        <w:rPr>
          <w:lang w:val="pt-BR" w:eastAsia="pt-BR"/>
        </w:rPr>
      </w:pPr>
      <w:r>
        <w:rPr>
          <w:lang w:val="en-US" w:eastAsia="pt-BR"/>
        </w:rPr>
        <w:t>O formato foi escolhido por conta de além de ser o formato padrão utilizado pelo Spring Framework, pela API de distâncias do Google e pela API de consultas de ceps do viaCep, é também o formato utilizado pelos componentes que fazem parte do FrontEnd.</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7" w:name="_Toc7178"/>
      <w:r>
        <w:rPr>
          <w:lang w:val="en-US" w:eastAsia="pt-BR"/>
        </w:rPr>
        <w:t>Maven</w:t>
      </w:r>
      <w:bookmarkEnd w:id="67"/>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Esta ferramenta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contém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8" w:name="_Toc31054"/>
      <w:r>
        <w:rPr>
          <w:lang w:val="en-US" w:eastAsia="pt-BR"/>
        </w:rPr>
        <w:t>Spring</w:t>
      </w:r>
      <w:bookmarkEnd w:id="68"/>
    </w:p>
    <w:p>
      <w:pPr>
        <w:autoSpaceDE w:val="0"/>
        <w:autoSpaceDN w:val="0"/>
        <w:adjustRightInd w:val="0"/>
        <w:spacing w:line="360" w:lineRule="auto"/>
        <w:ind w:firstLine="709"/>
        <w:jc w:val="both"/>
        <w:rPr>
          <w:lang w:val="en-US" w:eastAsia="pt-BR"/>
        </w:rPr>
      </w:pPr>
      <w:r>
        <w:rPr>
          <w:lang w:val="en-US" w:eastAsia="pt-BR"/>
        </w:rPr>
        <w:t>O principal Framework e base para o BackEnd é o Spring. Esta ferramenta foi lançada no Ano de 2002. Hoje é mantida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A Inversão de Controle é quando as chamadas da aplicação não podem ser controladas manualmente ou não possuem ordem definida para execução. A Injeção de Dependências é um padrão de desenvolvimento que busca manter um nível de acoplamento baixo entre os módulos das aplicações e que nesse caso, o Container ou Framework que disponibiliza ou </w:t>
      </w:r>
      <w:r>
        <w:rPr>
          <w:rFonts w:hint="default"/>
          <w:lang w:val="en-US" w:eastAsia="pt-BR"/>
        </w:rPr>
        <w:t>‘injeta’ os componentes entre os módulos sempre que necessário (FOWLER,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Spring é composto também de outros módulos, denominados no site como </w:t>
      </w:r>
      <w:r>
        <w:rPr>
          <w:rFonts w:hint="default"/>
          <w:i/>
          <w:iCs/>
          <w:lang w:val="en-US" w:eastAsia="pt-BR"/>
        </w:rPr>
        <w:t xml:space="preserve">Projects </w:t>
      </w:r>
      <w:r>
        <w:rPr>
          <w:rFonts w:hint="default"/>
          <w:lang w:val="en-US" w:eastAsia="pt-BR"/>
        </w:rPr>
        <w:t xml:space="preserve">(PIVOTAL, 2018A). Para o desenvolvimento utilizar-se-á dos seguintes </w:t>
      </w:r>
      <w:r>
        <w:rPr>
          <w:rFonts w:hint="default"/>
          <w:i/>
          <w:iCs/>
          <w:lang w:val="en-US" w:eastAsia="pt-BR"/>
        </w:rPr>
        <w:t>Projects</w:t>
      </w:r>
      <w:r>
        <w:rPr>
          <w:rFonts w:hint="default"/>
          <w:lang w:val="en-US" w:eastAsia="pt-BR"/>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ou Spring MVC: é um dos projetos iniciais do Spring com foco da Inversão de Controle e Injeção de dependências. Esse projeto provê as dependências necessárias para a criação de S</w:t>
      </w:r>
      <w:r>
        <w:rPr>
          <w:rFonts w:hint="default" w:eastAsia="Arial Unicode MS" w:cs="Times New Roman"/>
          <w:b w:val="0"/>
          <w:bCs w:val="0"/>
          <w:i/>
          <w:iCs/>
          <w:color w:val="000000"/>
          <w:sz w:val="24"/>
          <w:szCs w:val="24"/>
          <w:lang w:val="en-US" w:eastAsia="pt-BR" w:bidi="ar-SA"/>
        </w:rPr>
        <w:t>ervices, Views e Controllers</w:t>
      </w:r>
      <w:r>
        <w:rPr>
          <w:rFonts w:hint="default" w:eastAsia="Arial Unicode MS" w:cs="Times New Roman"/>
          <w:b w:val="0"/>
          <w:bCs w:val="0"/>
          <w:i w:val="0"/>
          <w:iCs w:val="0"/>
          <w:color w:val="000000"/>
          <w:sz w:val="24"/>
          <w:szCs w:val="24"/>
          <w:lang w:val="en-US" w:eastAsia="pt-BR" w:bidi="ar-SA"/>
        </w:rPr>
        <w:t xml:space="preserve">. </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Tem a função de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Torna a comunicação entre a aplicação e o banco de dados mais simples, a partir de parametrizações é possível definir Classes que são a representam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É responsável pela execução de testes Unitários utilizando o JUnit.</w:t>
      </w: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9" w:name="_Toc25981"/>
      <w:r>
        <w:rPr>
          <w:lang w:val="en-US" w:eastAsia="pt-BR"/>
        </w:rPr>
        <w:t>Banco de Dados</w:t>
      </w:r>
      <w:bookmarkEnd w:id="69"/>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  baixo consumo de recursos do Host (MYSQL,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0" w:name="_Toc5293"/>
      <w:r>
        <w:rPr>
          <w:lang w:val="en-US" w:eastAsia="pt-BR"/>
        </w:rPr>
        <w:t>Plugins para Base de Dados</w:t>
      </w:r>
      <w:bookmarkEnd w:id="70"/>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para de código fonte aberto para controle e gestão do Banco de Dados de uma aplicação a partir de Scripts Sql ou arquivos XML. O liquibase pode executar tanto comandos DDL Data Definition Language como DML Data Manipulation Language (DATICAL,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1" w:name="_Toc27865"/>
      <w:r>
        <w:rPr>
          <w:lang w:val="en-US" w:eastAsia="pt-BR"/>
        </w:rPr>
        <w:t>Demais Dependências utilizadas</w:t>
      </w:r>
      <w:bookmarkEnd w:id="71"/>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 xml:space="preserve">Javax.Json : Biblioteca utilizada para  leitura, conversão e criação de arquivos JSON  </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2" w:name="_Toc12363"/>
      <w:r>
        <w:rPr>
          <w:lang w:val="en-US" w:eastAsia="pt-BR"/>
        </w:rPr>
        <w:t>Softwares utilizados</w:t>
      </w:r>
      <w:bookmarkEnd w:id="7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e fácil instalação e utilização de suas ferramentas. Para o o projeto a ferramenta da plataforma a ser utilizada é o MariaDB (</w:t>
      </w:r>
      <w:r>
        <w:rPr>
          <w:lang w:val="pt-BR"/>
        </w:rPr>
        <w:t>FRIENDS, 2018)</w:t>
      </w:r>
      <w:r>
        <w:rPr>
          <w:rFonts w:hint="default"/>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3" w:name="_Toc19072"/>
      <w:r>
        <w:rPr>
          <w:lang w:val="en-US" w:eastAsia="pt-BR"/>
        </w:rPr>
        <w:t>Recursos Externos</w:t>
      </w:r>
      <w:bookmarkEnd w:id="73"/>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Distance Matrix API é fornecida pela Google. A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4" w:name="_Toc13557"/>
      <w:r>
        <w:rPr>
          <w:lang w:val="en-US" w:eastAsia="pt-BR"/>
        </w:rPr>
        <w:t>FrontEnd</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As tecnologias apresentadas, a seguir, fazem parte da camada de FrontEnd do projeto.</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5" w:name="_Toc22094"/>
      <w:r>
        <w:rPr>
          <w:lang w:val="en-US" w:eastAsia="pt-BR"/>
        </w:rPr>
        <w:t>NPM</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6" w:name="_Toc27719"/>
      <w:r>
        <w:rPr>
          <w:lang w:val="en-US" w:eastAsia="pt-BR"/>
        </w:rPr>
        <w:t>Ionic</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Cordova e, provê a Interface ao usuário, enquanto o Cordova age transcrevendo as ações do FrontEnd em comandos para a plataforma no qual  aplicação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Para prover o desenvolvimento multiplataforma o Ionic utiliza os recursos primordiais do desenvolvimento de FrontEnd no formato para Web. Para criação de aplicativos são utilizados HTML5, CSS e JavaScript. Esses itens já são o suficiente para o desenvolvimento de uma Página Web, mas o Ionic vai mais além, permitindo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Além das tecnologias já citadas, o Ionic ainda permite a utilização de recursos nativos da plataforma que o está executando, como: câmera, GPS, acesso a arquivos locais dentre outros, esses recursos são possíveis de serem executados por conta do Cordova. Outro recurso disponível consistem em componentes já desenvolvidos do Ionic que podem ser utilizados para enriquecer o FrontEnd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O Ionic foi selecionado para implementação do FrontEnd por conta da capacidade de ser executado em qualquer plataforma, podendo acessar os recursos nativos do dispositivo no qual é utilizado, sem a necessidade de fazer nenhum tipo de alteração do código fonte. Além de possuir componentes já preparados para serem utilizados.</w:t>
      </w:r>
    </w:p>
    <w:p>
      <w:pPr>
        <w:ind w:firstLine="697" w:firstLineChars="0"/>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7" w:name="_Toc10176"/>
      <w:r>
        <w:rPr>
          <w:lang w:val="en-US" w:eastAsia="pt-BR"/>
        </w:rPr>
        <w:t>HTML5</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HTML foi originalmente desenvolvido para descrever semanticamente, documentos científicos, mas devido ao seu design, ele pode ser adaptado para tornar-se a estrutura básica de um Site.Sua nova Versão, a 5, foi lançada na integra no ano de 2014. Trazendo diversos novos recursos como: Funcionar Offline, armazenamento Local, viabilização de multimídia, novos efeitos, melhoria de desempenho e capacidade de acessar dispositivos (W3C,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8" w:name="_Toc31449"/>
      <w:r>
        <w:rPr>
          <w:lang w:val="en-US" w:eastAsia="pt-BR"/>
        </w:rPr>
        <w:t>CSS</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CSS é a abreviação de Cascade Style Sheets que traduzindo significa,  Folha e Estilos em Cascata. Esta ferramenta é utilizada junto a com linguagens de marcação como HTML(BOS, 2018).Sua principal função é determinar o visual de uma Página web, tornando-a apresentável aos olhos de quem a utiliza. Ele é camada responsável por coordenar todos os estilos aplicados a Página Web e ‘dar vida’ a Página estática baseada em HTML.</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9" w:name="_Toc14319"/>
      <w:r>
        <w:rPr>
          <w:lang w:val="en-US" w:eastAsia="pt-BR"/>
        </w:rPr>
        <w:t>TypeScript</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Browser.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0" w:name="_Toc18619"/>
      <w:r>
        <w:rPr>
          <w:lang w:val="en-US" w:eastAsia="pt-BR"/>
        </w:rPr>
        <w:t>AngularJS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Angular foi lançado em 2016 e é mantido pela Google. Trata-se de um Framework de código aberto, baseado em JavaScript. Tem a função de construir interfaces para uma aplicação web a partir da utilização de HTML,CSS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O Angular funciona a partir da leitura de Páginas HTML que contenham atributos adicionais em suas Tags e  interpreta esses atributos como diretivas, para unir partes de entrada e saída da página, com um uma variável. Facilitando a comunicação entre a Página e o controlador da página (ANGULARSJ,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1" w:name="_Toc15520"/>
      <w:r>
        <w:rPr>
          <w:lang w:val="en-US" w:eastAsia="pt-BR"/>
        </w:rPr>
        <w:t>Cordova</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Cordova foi lançado em 2017. É um framework para desenvolvimento de aplicações mobile baseado em HTML, CSS e JavaScript. Ele também é capaz de acessar recursos nativos do ambiente no qual é executado (CORDOVA, 2018).</w:t>
      </w:r>
    </w:p>
    <w:p>
      <w:pPr>
        <w:autoSpaceDE w:val="0"/>
        <w:autoSpaceDN w:val="0"/>
        <w:adjustRightInd w:val="0"/>
        <w:spacing w:line="360" w:lineRule="auto"/>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2" w:name="_Toc12998"/>
      <w:r>
        <w:rPr>
          <w:lang w:val="en-US" w:eastAsia="pt-BR"/>
        </w:rPr>
        <w:t>Softwares utilizados</w:t>
      </w:r>
      <w:bookmarkEnd w:id="82"/>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2015 e desenvolvido pela Microsoft, o VSCode é um editor de código fonte com distribuições para Windows, Linux e MacOS. Suas principais características são: Complemento inteligente de código(incluindo TypeScript, HTML, CSS e os componentes Ionic) , Refatoração de Código,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este software é possível criar uma aplicação Ionic,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3" w:name="_Toc19656"/>
      <w:r>
        <w:rPr>
          <w:lang w:val="en-US" w:eastAsia="pt-BR"/>
        </w:rPr>
        <w:t>Ferramentas de Teste</w:t>
      </w:r>
      <w:bookmarkEnd w:id="83"/>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Na sequência serão apresentadas as Ferramentas de Teste Utilizadas na Etapa de Verificação e Validação do software desenvolvido.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4" w:name="_Toc29586"/>
      <w:r>
        <w:rPr>
          <w:lang w:val="en-US" w:eastAsia="pt-BR"/>
        </w:rPr>
        <w:t>JUnit</w:t>
      </w:r>
      <w:bookmarkEnd w:id="84"/>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r>
        <w:rPr>
          <w:rFonts w:hint="default"/>
          <w:lang w:val="en-US" w:eastAsia="pt-BR"/>
        </w:rPr>
        <w:t>O Projeto desenvolvido utilizar-se-a do Junit para o desenvolvimento de testes de alguns métodos no Backend, nas camadas de Serviço e Repositórios.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5" w:name="_Toc8751"/>
      <w:r>
        <w:rPr>
          <w:rFonts w:hint="default"/>
          <w:lang w:val="en-US" w:eastAsia="pt-BR"/>
        </w:rPr>
        <w:t>JaCoCo</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JaCoCo é uma biblioteca Java, gratuita, para a analise de cobertura do código. Dentro do Projeto, utilizar-se-a dessa ferramenta no formato de Plugin do Maven. Esse Plugin permite a execução de um agente de analise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6" w:name="_Toc26904"/>
      <w:r>
        <w:rPr>
          <w:rFonts w:hint="default"/>
          <w:lang w:val="en-US" w:eastAsia="pt-BR"/>
        </w:rPr>
        <w:t>SonarQube</w:t>
      </w:r>
      <w:bookmarkEnd w:id="86"/>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SonarQube é um Plataforma Open-Source (Código Aberto) desenvolvida pela empresa SonarSource. O SonarQube é definido como: Plataforma para inspeção contínua na qualidade do código de um Projeto. Atualmente suporta diversas linguagens, dentre elas as duas utilizadas no Projeto, Java no BackEnd TypeScript no FrontEnd (SONARCOURCE, 2018).</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Para o projeto, utilizar-se-a das seguintes funcionalidades da plataforma: detecção de bugs, detecção de vulnerabilidades, analise da qualidade do código, analise da complexidade do código, analise da cobertura de Testes(utilizando o JaCoCo), analise do atendimento das boas práticas de programação e revisão dos denominados CodeSmells, que pode ser entendido como códigos mau cheirosos, quanto mais mau cheiroso um código é pior será mantê-lo e altera-lo.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7" w:name="_Toc10512"/>
      <w:r>
        <w:rPr>
          <w:rFonts w:hint="default"/>
          <w:lang w:val="en-US" w:eastAsia="pt-BR"/>
        </w:rPr>
        <w:t>PostMan</w:t>
      </w:r>
      <w:bookmarkEnd w:id="87"/>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PostMan é uma API de desenvolvimento, que proporciona mecanismos completos para testes de Requisições HTTP(POSTDOT, 2018). É de grande importância ao Projeto, pois é utilizando-o que as Rotas Desenvolvidas do BackEnd Serão testadas e validadas.</w:t>
      </w:r>
    </w:p>
    <w:p>
      <w:pPr>
        <w:ind w:firstLine="697" w:firstLineChars="0"/>
        <w:rPr>
          <w:lang w:val="pt-BR"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8" w:name="_Toc17468"/>
      <w:r>
        <w:rPr>
          <w:lang w:val="en-US" w:eastAsia="pt-BR"/>
        </w:rPr>
        <w:t>Versionamento</w:t>
      </w:r>
      <w:bookmarkEnd w:id="88"/>
    </w:p>
    <w:p>
      <w:pPr>
        <w:ind w:firstLine="697" w:firstLineChars="0"/>
        <w:rPr>
          <w:i w:val="0"/>
          <w:iCs w:val="0"/>
          <w:lang w:val="en-US" w:eastAsia="pt-BR"/>
        </w:rPr>
      </w:pPr>
      <w:r>
        <w:rPr>
          <w:lang w:val="en-US" w:eastAsia="pt-BR"/>
        </w:rPr>
        <w:t xml:space="preserve">Com relação ao versionamento do projeto, foram criado dois repositórios no GitHub, um para o </w:t>
      </w:r>
      <w:r>
        <w:rPr>
          <w:i/>
          <w:iCs/>
          <w:lang w:val="en-US" w:eastAsia="pt-BR"/>
        </w:rPr>
        <w:t xml:space="preserve">FrontEnd </w:t>
      </w:r>
      <w:r>
        <w:rPr>
          <w:lang w:val="en-US" w:eastAsia="pt-BR"/>
        </w:rPr>
        <w:t xml:space="preserve">e um para o </w:t>
      </w:r>
      <w:r>
        <w:rPr>
          <w:i/>
          <w:iCs/>
          <w:lang w:val="en-US" w:eastAsia="pt-BR"/>
        </w:rPr>
        <w:t xml:space="preserve">BackEnd. </w:t>
      </w:r>
    </w:p>
    <w:p>
      <w:pPr>
        <w:ind w:firstLine="697" w:firstLineChars="0"/>
        <w:rPr>
          <w:i w:val="0"/>
          <w:iCs w:val="0"/>
          <w:lang w:val="en-US" w:eastAsia="pt-BR"/>
        </w:rPr>
      </w:pPr>
    </w:p>
    <w:p>
      <w:pPr>
        <w:autoSpaceDE w:val="0"/>
        <w:autoSpaceDN w:val="0"/>
        <w:adjustRightInd w:val="0"/>
        <w:spacing w:line="360" w:lineRule="auto"/>
        <w:ind w:firstLine="697" w:firstLineChars="0"/>
        <w:jc w:val="both"/>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autoSpaceDE w:val="0"/>
        <w:autoSpaceDN w:val="0"/>
        <w:adjustRightInd w:val="0"/>
        <w:spacing w:line="360" w:lineRule="auto"/>
        <w:ind w:firstLine="697" w:firstLineChars="0"/>
        <w:jc w:val="both"/>
        <w:rPr>
          <w:rFonts w:hint="default"/>
          <w:i w:val="0"/>
          <w:iCs w:val="0"/>
          <w:lang w:val="en-US" w:eastAsia="pt-BR"/>
        </w:rPr>
      </w:pPr>
      <w:r>
        <w:rPr>
          <w:rFonts w:hint="default"/>
          <w:i/>
          <w:iCs/>
          <w:lang w:val="en-US" w:eastAsia="pt-BR"/>
        </w:rPr>
        <w:t xml:space="preserve">BackEnd: </w:t>
      </w:r>
      <w:r>
        <w:rPr>
          <w:rFonts w:hint="default"/>
          <w:i w:val="0"/>
          <w:iCs w:val="0"/>
          <w:lang w:val="en-US" w:eastAsia="pt-BR"/>
        </w:rPr>
        <w:t>https://github.com/JoaoVFG/sysrlog</w:t>
      </w:r>
    </w:p>
    <w:p>
      <w:pPr>
        <w:autoSpaceDE w:val="0"/>
        <w:autoSpaceDN w:val="0"/>
        <w:adjustRightInd w:val="0"/>
        <w:spacing w:line="360" w:lineRule="auto"/>
        <w:ind w:firstLine="697" w:firstLineChars="0"/>
        <w:jc w:val="both"/>
        <w:rPr>
          <w:rFonts w:hint="default"/>
          <w:i w:val="0"/>
          <w:iCs w:val="0"/>
          <w:lang w:val="en-US" w:eastAsia="pt-BR"/>
        </w:rPr>
      </w:pPr>
    </w:p>
    <w:p>
      <w:pPr>
        <w:autoSpaceDE w:val="0"/>
        <w:autoSpaceDN w:val="0"/>
        <w:adjustRightInd w:val="0"/>
        <w:spacing w:line="360" w:lineRule="auto"/>
        <w:ind w:firstLine="709"/>
        <w:jc w:val="both"/>
        <w:rPr>
          <w:rFonts w:hint="default"/>
          <w:lang w:val="en-US" w:eastAsia="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89" w:name="_Toc22001"/>
      <w:bookmarkStart w:id="90" w:name="_Toc118654511"/>
      <w:r>
        <w:rPr>
          <w:caps w:val="0"/>
          <w:sz w:val="28"/>
          <w:szCs w:val="28"/>
          <w:lang w:val="pt-BR"/>
        </w:rPr>
        <w:t>DESENVOLVIMENTO</w:t>
      </w:r>
      <w:bookmarkEnd w:id="89"/>
    </w:p>
    <w:p>
      <w:pPr>
        <w:autoSpaceDE w:val="0"/>
        <w:autoSpaceDN w:val="0"/>
        <w:adjustRightInd w:val="0"/>
        <w:spacing w:line="360" w:lineRule="auto"/>
        <w:ind w:firstLine="709"/>
        <w:jc w:val="both"/>
        <w:rPr>
          <w:lang w:val="pt-BR"/>
        </w:rPr>
      </w:pPr>
      <w:r>
        <w:rPr>
          <w:lang w:val="pt-BR"/>
        </w:rPr>
        <w:t xml:space="preserve">Neste capítulo é apresentada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en-US"/>
        </w:rPr>
      </w:pPr>
      <w:bookmarkStart w:id="91" w:name="_Toc22998"/>
      <w:r>
        <w:rPr>
          <w:lang w:val="pt-BR"/>
        </w:rPr>
        <w:t>Padrão do Projeto</w:t>
      </w:r>
      <w:bookmarkEnd w:id="91"/>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iCs/>
          <w:lang w:val="en-US"/>
        </w:rPr>
        <w:t>Model, View e</w:t>
      </w:r>
      <w:r>
        <w:rPr>
          <w:rFonts w:hint="default"/>
          <w:i/>
          <w:iCs/>
          <w:lang w:val="pt-BR"/>
        </w:rPr>
        <w:t xml:space="preserve"> </w:t>
      </w:r>
      <w:r>
        <w:rPr>
          <w:rFonts w:hint="default"/>
          <w:i/>
          <w:iCs/>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O padrão foi escolhido por conta da organização que ele trás ao projeto além de</w:t>
      </w:r>
      <w:r>
        <w:rPr>
          <w:rFonts w:hint="default"/>
          <w:lang w:val="pt-BR"/>
        </w:rPr>
        <w:t xml:space="preserve"> </w:t>
      </w:r>
      <w:r>
        <w:rPr>
          <w:rFonts w:hint="default"/>
          <w:lang w:val="en-US"/>
        </w:rPr>
        <w:t>separar o código de maneira lógica facilitando o desenvolvimento.</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p>
    <w:p>
      <w:pPr>
        <w:autoSpaceDE w:val="0"/>
        <w:autoSpaceDN w:val="0"/>
        <w:adjustRightInd w:val="0"/>
        <w:spacing w:line="360" w:lineRule="auto"/>
        <w:jc w:val="both"/>
        <w:rPr>
          <w:rFonts w:hint="default"/>
          <w:lang w:val="en-US"/>
        </w:rPr>
      </w:pPr>
      <w:r>
        <w:rPr>
          <w:rFonts w:hint="default"/>
          <w:lang w:val="en-US"/>
        </w:rPr>
        <w:t>que será enviada ao Controller. O Controller irá tratar as requisições vindas da View e, se</w:t>
      </w:r>
    </w:p>
    <w:p>
      <w:pPr>
        <w:autoSpaceDE w:val="0"/>
        <w:autoSpaceDN w:val="0"/>
        <w:adjustRightInd w:val="0"/>
        <w:spacing w:line="360" w:lineRule="auto"/>
        <w:jc w:val="both"/>
        <w:rPr>
          <w:rFonts w:hint="default"/>
          <w:lang w:val="en-US"/>
        </w:rPr>
      </w:pPr>
      <w:r>
        <w:rPr>
          <w:rFonts w:hint="default"/>
          <w:lang w:val="en-US"/>
        </w:rPr>
        <w:t>necessário, ira acionar a camada Model, caso não seja, retornara a resposta para View. Se a</w:t>
      </w:r>
    </w:p>
    <w:p>
      <w:pPr>
        <w:autoSpaceDE w:val="0"/>
        <w:autoSpaceDN w:val="0"/>
        <w:adjustRightInd w:val="0"/>
        <w:spacing w:line="360" w:lineRule="auto"/>
        <w:jc w:val="both"/>
        <w:rPr>
          <w:rFonts w:hint="default"/>
          <w:lang w:val="en-US"/>
        </w:rPr>
      </w:pPr>
      <w:r>
        <w:rPr>
          <w:rFonts w:hint="default"/>
          <w:lang w:val="en-US"/>
        </w:rPr>
        <w:t xml:space="preserve">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numPr>
          <w:ilvl w:val="1"/>
          <w:numId w:val="3"/>
        </w:numPr>
        <w:spacing w:line="360" w:lineRule="auto"/>
        <w:ind w:left="0" w:leftChars="0" w:firstLine="289" w:firstLineChars="0"/>
        <w:rPr>
          <w:lang w:val="en-US"/>
        </w:rPr>
      </w:pPr>
      <w:bookmarkStart w:id="92" w:name="_Toc15113"/>
      <w:r>
        <w:rPr>
          <w:lang w:val="pt-BR"/>
        </w:rPr>
        <w:t>Arquitetura da Solução</w:t>
      </w:r>
      <w:bookmarkEnd w:id="92"/>
    </w:p>
    <w:p>
      <w:pPr>
        <w:autoSpaceDE w:val="0"/>
        <w:autoSpaceDN w:val="0"/>
        <w:adjustRightInd w:val="0"/>
        <w:spacing w:line="360" w:lineRule="auto"/>
        <w:ind w:firstLine="709"/>
        <w:jc w:val="both"/>
        <w:rPr>
          <w:lang w:val="pt-BR"/>
        </w:rPr>
      </w:pPr>
      <w:r>
        <w:rPr>
          <w:lang w:val="pt-BR"/>
        </w:rPr>
        <w:t xml:space="preserve">A Arquitetura da Solução foi planejada para que o aplicativo(FrontEnd) seja utilizado tanto em dispositivos móveis quanto em navegadores. O aplicativo irá se comunicar com o Software(BackEnd)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 mensagem de confirmação ou uma advertência indicando algum problema com a requisição.</w:t>
      </w:r>
    </w:p>
    <w:p>
      <w:pPr>
        <w:autoSpaceDE w:val="0"/>
        <w:autoSpaceDN w:val="0"/>
        <w:adjustRightInd w:val="0"/>
        <w:spacing w:line="360" w:lineRule="auto"/>
        <w:ind w:firstLine="697" w:firstLineChars="0"/>
        <w:jc w:val="both"/>
        <w:rPr>
          <w:lang w:val="pt-BR"/>
        </w:rPr>
      </w:pPr>
      <w:r>
        <w:rPr>
          <w:lang w:val="pt-BR"/>
        </w:rPr>
        <w:t>A Figura 8 apresenta esses processos a partir de uma visão macro de toda a aplicação:</w:t>
      </w: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bookmarkStart w:id="93" w:name="_Toc24703"/>
      <w:r>
        <w:rPr>
          <w:b/>
          <w:bCs/>
          <w:sz w:val="24"/>
          <w:szCs w:val="24"/>
          <w:lang w:val="pt-BR"/>
        </w:rPr>
        <w:t>.</w:t>
      </w:r>
      <w:r>
        <w:rPr>
          <w:b/>
          <w:bCs/>
          <w:sz w:val="24"/>
          <w:szCs w:val="24"/>
        </w:rPr>
        <w:t xml:space="preserve"> </w:t>
      </w:r>
      <w:r>
        <w:rPr>
          <w:b/>
          <w:bCs/>
          <w:sz w:val="24"/>
          <w:szCs w:val="24"/>
          <w:lang w:val="pt-BR"/>
        </w:rPr>
        <w:t>Arquitetura da Solução - BackEnd</w:t>
      </w:r>
      <w:bookmarkEnd w:id="93"/>
    </w:p>
    <w:p>
      <w:pPr>
        <w:autoSpaceDE w:val="0"/>
        <w:autoSpaceDN w:val="0"/>
        <w:adjustRightInd w:val="0"/>
        <w:spacing w:line="360" w:lineRule="auto"/>
        <w:jc w:val="both"/>
        <w:rPr>
          <w:lang w:val="pt-BR"/>
        </w:rPr>
      </w:pPr>
      <w:r>
        <w:rPr>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18"/>
                    <a:stretch>
                      <a:fillRect/>
                    </a:stretch>
                  </pic:blipFill>
                  <pic:spPr>
                    <a:xfrm>
                      <a:off x="0" y="0"/>
                      <a:ext cx="4438650" cy="32816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94" w:name="_Toc18686"/>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r>
        <w:rPr>
          <w:lang w:val="pt-BR"/>
        </w:rPr>
        <w:t>Arquitetura da Solução - FrontEnd</w:t>
      </w:r>
      <w:bookmarkEnd w:id="94"/>
    </w:p>
    <w:p>
      <w:pPr>
        <w:autoSpaceDE w:val="0"/>
        <w:autoSpaceDN w:val="0"/>
        <w:adjustRightInd w:val="0"/>
        <w:spacing w:line="360" w:lineRule="auto"/>
        <w:ind w:firstLine="697" w:firstLineChars="0"/>
        <w:jc w:val="both"/>
        <w:rPr>
          <w:rFonts w:hint="default"/>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9, ilustra o Funcionamento do FrontEnd bem como onde estão localizados os componentes do Padrão MVC</w:t>
      </w:r>
    </w:p>
    <w:p>
      <w:pPr>
        <w:ind w:firstLine="697" w:firstLineChars="0"/>
        <w:rPr>
          <w:lang w:val="pt-BR"/>
        </w:rPr>
      </w:pPr>
    </w:p>
    <w:p>
      <w:pPr>
        <w:keepNext w:val="0"/>
        <w:keepLines w:val="0"/>
        <w:pageBreakBefore w:val="0"/>
        <w:widowControl/>
        <w:kinsoku/>
        <w:wordWrap/>
        <w:overflowPunct/>
        <w:topLinePunct w:val="0"/>
        <w:autoSpaceDE/>
        <w:autoSpaceDN/>
        <w:bidi w:val="0"/>
        <w:adjustRightInd/>
        <w:snapToGrid/>
        <w:spacing w:line="360" w:lineRule="auto"/>
        <w:ind w:left="289" w:leftChars="0" w:right="0" w:rightChars="0" w:firstLine="697" w:firstLineChars="0"/>
        <w:jc w:val="center"/>
        <w:textAlignment w:val="auto"/>
        <w:outlineLvl w:val="9"/>
        <w:rPr>
          <w:b/>
          <w:bCs/>
          <w:sz w:val="24"/>
          <w:szCs w:val="24"/>
          <w:lang w:val="en-US"/>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bookmarkStart w:id="95" w:name="_Toc15332"/>
      <w:r>
        <w:rPr>
          <w:b/>
          <w:bCs/>
          <w:sz w:val="24"/>
          <w:szCs w:val="24"/>
          <w:lang w:val="pt-BR"/>
        </w:rPr>
        <w:t>.</w:t>
      </w:r>
      <w:r>
        <w:rPr>
          <w:b/>
          <w:bCs/>
          <w:sz w:val="24"/>
          <w:szCs w:val="24"/>
        </w:rPr>
        <w:t xml:space="preserve"> </w:t>
      </w:r>
      <w:r>
        <w:rPr>
          <w:b/>
          <w:bCs/>
          <w:sz w:val="24"/>
          <w:szCs w:val="24"/>
          <w:lang w:val="pt-BR"/>
        </w:rPr>
        <w:t>Arquitetura da Solução: FrontEnd</w:t>
      </w:r>
      <w:bookmarkEnd w:id="95"/>
    </w:p>
    <w:p>
      <w:pPr>
        <w:autoSpaceDE w:val="0"/>
        <w:autoSpaceDN w:val="0"/>
        <w:adjustRightInd w:val="0"/>
        <w:spacing w:line="360" w:lineRule="auto"/>
        <w:jc w:val="both"/>
        <w:rPr>
          <w:sz w:val="20"/>
          <w:lang w:val="pt-BR"/>
        </w:rPr>
      </w:pPr>
      <w:r>
        <w:rPr>
          <w:sz w:val="20"/>
          <w:lang w:val="pt-BR"/>
        </w:rPr>
        <w:drawing>
          <wp:inline distT="0" distB="0" distL="114300" distR="114300">
            <wp:extent cx="5661025" cy="1979295"/>
            <wp:effectExtent l="9525" t="9525" r="2540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19"/>
                    <a:srcRect/>
                    <a:stretch>
                      <a:fillRect/>
                    </a:stretch>
                  </pic:blipFill>
                  <pic:spPr>
                    <a:xfrm>
                      <a:off x="0" y="0"/>
                      <a:ext cx="5661025" cy="19792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left"/>
        <w:rPr>
          <w:rFonts w:hint="default"/>
          <w:lang w:val="pt-BR"/>
        </w:rPr>
      </w:pPr>
      <w:r>
        <w:rPr>
          <w:rFonts w:hint="default"/>
          <w:lang w:val="pt-BR"/>
        </w:rPr>
        <w:t xml:space="preserve">A estrutura do FrontEnd é composta por: </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constituem a </w:t>
      </w:r>
      <w:r>
        <w:rPr>
          <w:rFonts w:hint="default"/>
          <w:i/>
          <w:iCs/>
          <w:lang w:val="pt-BR"/>
        </w:rPr>
        <w:t>View</w:t>
      </w:r>
      <w:r>
        <w:rPr>
          <w:rFonts w:hint="default"/>
          <w:lang w:val="pt-BR"/>
        </w:rPr>
        <w:t xml:space="preserve"> do projeto), o Controlador da Página e pelo Módulo da Página(Responsável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mostra-lo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jc w:val="both"/>
        <w:textAlignment w:val="auto"/>
        <w:outlineLvl w:val="9"/>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Templates 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autoSpaceDE w:val="0"/>
        <w:autoSpaceDN w:val="0"/>
        <w:adjustRightInd w:val="0"/>
        <w:spacing w:line="360" w:lineRule="auto"/>
        <w:ind w:firstLine="697" w:firstLineChars="0"/>
        <w:jc w:val="both"/>
        <w:rPr>
          <w:rFonts w:hint="default"/>
          <w:lang w:val="pt-BR"/>
        </w:rPr>
      </w:pPr>
      <w:r>
        <w:rPr>
          <w:rFonts w:hint="default"/>
          <w:lang w:val="pt-BR"/>
        </w:rPr>
        <w:t xml:space="preserve">Esse Controlador irá realizar uma requisição irá acionar um método de um dos Serviços, que realizará um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iCs/>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6" w:name="_Toc25059"/>
      <w:r>
        <w:rPr>
          <w:lang w:val="pt-BR"/>
        </w:rPr>
        <w:t>Arquitetura da Solução - BackEnd</w:t>
      </w:r>
      <w:bookmarkEnd w:id="96"/>
    </w:p>
    <w:p>
      <w:pPr>
        <w:autoSpaceDE w:val="0"/>
        <w:autoSpaceDN w:val="0"/>
        <w:adjustRightInd w:val="0"/>
        <w:spacing w:line="360" w:lineRule="auto"/>
        <w:ind w:firstLine="697" w:firstLineChars="0"/>
        <w:jc w:val="both"/>
        <w:rPr>
          <w:rFonts w:hint="default"/>
          <w:lang w:val="pt-BR"/>
        </w:rPr>
      </w:pPr>
      <w:r>
        <w:rPr>
          <w:rFonts w:hint="default"/>
          <w:lang w:val="pt-BR"/>
        </w:rPr>
        <w:t>O BackEnd do Projeto corresponde a Camada de Model e Controller. A Figura 10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bookmarkStart w:id="97" w:name="_Toc25174"/>
      <w:r>
        <w:rPr>
          <w:b/>
          <w:bCs/>
          <w:sz w:val="24"/>
          <w:szCs w:val="24"/>
          <w:lang w:val="pt-BR"/>
        </w:rPr>
        <w:t>.</w:t>
      </w:r>
      <w:r>
        <w:rPr>
          <w:b/>
          <w:bCs/>
          <w:sz w:val="24"/>
          <w:szCs w:val="24"/>
        </w:rPr>
        <w:t xml:space="preserve"> </w:t>
      </w:r>
      <w:r>
        <w:rPr>
          <w:b/>
          <w:bCs/>
          <w:sz w:val="24"/>
          <w:szCs w:val="24"/>
          <w:lang w:val="pt-BR"/>
        </w:rPr>
        <w:t>Arquitetura da Solução: BackEnd</w:t>
      </w:r>
      <w:bookmarkEnd w:id="97"/>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671820" cy="3270250"/>
            <wp:effectExtent l="9525" t="9525" r="1460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0"/>
                    <a:stretch>
                      <a:fillRect/>
                    </a:stretch>
                  </pic:blipFill>
                  <pic:spPr>
                    <a:xfrm>
                      <a:off x="0" y="0"/>
                      <a:ext cx="5671820" cy="32702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 ao validar a requisição seja identificado algum erro, a camada de serviço irá retornar a exception para o controlador disparar e apresentar a View.</w:t>
      </w:r>
    </w:p>
    <w:p>
      <w:pPr>
        <w:autoSpaceDE w:val="0"/>
        <w:autoSpaceDN w:val="0"/>
        <w:adjustRightInd w:val="0"/>
        <w:spacing w:line="360" w:lineRule="auto"/>
        <w:ind w:firstLine="697" w:firstLineChars="0"/>
        <w:jc w:val="both"/>
        <w:rPr>
          <w:rFonts w:hint="default"/>
          <w:lang w:val="pt-BR"/>
        </w:rPr>
      </w:pPr>
      <w:r>
        <w:rPr>
          <w:rFonts w:hint="default"/>
          <w:lang w:val="pt-BR"/>
        </w:rPr>
        <w:t xml:space="preserve">A camada de serviço é a responsável por realizar acesso ao banco de dados para realizar as operações básicas, Utilizando os as Classes de Entidades como referência.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Após os repositórios executarem seus métodos com sucesso, os serviços irão receber o resultado e retorna-los aos controladores. O Controlador irá  devolver a requisição HTTP feita pela view, com o Status(seja de sucesso ou de falha), o respectivo corpo apresentando o resultado da requisição.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8" w:name="_Toc2204"/>
      <w:r>
        <w:rPr>
          <w:lang w:val="pt-BR"/>
        </w:rPr>
        <w:t>Arquitetura da Solução - Implantação</w:t>
      </w:r>
      <w:bookmarkEnd w:id="98"/>
    </w:p>
    <w:p>
      <w:pPr>
        <w:autoSpaceDE w:val="0"/>
        <w:autoSpaceDN w:val="0"/>
        <w:adjustRightInd w:val="0"/>
        <w:spacing w:line="360" w:lineRule="auto"/>
        <w:ind w:firstLine="697" w:firstLineChars="0"/>
        <w:jc w:val="both"/>
        <w:rPr>
          <w:rFonts w:hint="default"/>
          <w:lang w:val="pt-BR"/>
        </w:rPr>
      </w:pPr>
      <w:r>
        <w:rPr>
          <w:rFonts w:hint="default"/>
          <w:lang w:val="pt-BR"/>
        </w:rPr>
        <w:t xml:space="preserve">Para a implantação do Software é necessária a alocação do BackEnd em um Servidor de Aplicações Java como o TomCat ou ser implantado em um serviço de hospedagem de aplicações como o Heroku. Seja onde o BackEnd for implementado é obrigatório ele possua conexão constante com a Internet, para que possa receber requisições e acessar os Serviços Externos. </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autoSpaceDE w:val="0"/>
        <w:autoSpaceDN w:val="0"/>
        <w:adjustRightInd w:val="0"/>
        <w:spacing w:line="360" w:lineRule="auto"/>
        <w:ind w:firstLine="697" w:firstLineChars="0"/>
        <w:jc w:val="both"/>
        <w:rPr>
          <w:rFonts w:hint="default"/>
          <w:lang w:val="pt-BR"/>
        </w:rPr>
      </w:pPr>
      <w:r>
        <w:rPr>
          <w:rFonts w:hint="default"/>
          <w:lang w:val="pt-BR"/>
        </w:rPr>
        <w:t>O FrontEnd pode ser implantado em qualquer servidor com Suporte a Linguagem TypeScript e  componentes do Ionic e Cordova. Heroku e Firebase são exemplos. Já para dispositivos móveis, basta que o Projeto Ionic seja compilado para o Sistema Operacional respectivo, tendo o  BackEnd e o Banco de Dados implantados que ele poderá ser executado.</w:t>
      </w:r>
    </w:p>
    <w:p>
      <w:pPr>
        <w:autoSpaceDE w:val="0"/>
        <w:autoSpaceDN w:val="0"/>
        <w:adjustRightInd w:val="0"/>
        <w:spacing w:line="360" w:lineRule="auto"/>
        <w:ind w:firstLine="697" w:firstLineChars="0"/>
        <w:jc w:val="both"/>
        <w:rPr>
          <w:rFonts w:hint="default"/>
          <w:lang w:val="pt-BR"/>
        </w:rPr>
      </w:pPr>
      <w:r>
        <w:rPr>
          <w:rFonts w:hint="default"/>
          <w:lang w:val="pt-BR"/>
        </w:rPr>
        <w:t>A Figura 11 apresenta a arquitetura de Implantação do Projeto:</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bookmarkStart w:id="99" w:name="_Toc7717"/>
      <w:r>
        <w:rPr>
          <w:b/>
          <w:bCs/>
          <w:sz w:val="24"/>
          <w:szCs w:val="24"/>
          <w:lang w:val="pt-BR"/>
        </w:rPr>
        <w:t>.</w:t>
      </w:r>
      <w:r>
        <w:rPr>
          <w:b/>
          <w:bCs/>
          <w:sz w:val="24"/>
          <w:szCs w:val="24"/>
        </w:rPr>
        <w:t xml:space="preserve"> </w:t>
      </w:r>
      <w:r>
        <w:rPr>
          <w:b/>
          <w:bCs/>
          <w:sz w:val="24"/>
          <w:szCs w:val="24"/>
          <w:lang w:val="pt-BR"/>
        </w:rPr>
        <w:t>Arquitetura da Solução: Implantação de Projeto</w:t>
      </w:r>
      <w:bookmarkEnd w:id="9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1"/>
                    <a:stretch>
                      <a:fillRect/>
                    </a:stretch>
                  </pic:blipFill>
                  <pic:spPr>
                    <a:xfrm>
                      <a:off x="0" y="0"/>
                      <a:ext cx="5291455" cy="29178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numPr>
          <w:ilvl w:val="1"/>
          <w:numId w:val="3"/>
        </w:numPr>
        <w:spacing w:line="360" w:lineRule="auto"/>
        <w:ind w:left="0" w:leftChars="0" w:firstLine="289" w:firstLineChars="0"/>
        <w:rPr>
          <w:lang w:val="en-US"/>
        </w:rPr>
      </w:pPr>
      <w:bookmarkStart w:id="100" w:name="_Toc21288"/>
      <w:bookmarkStart w:id="101" w:name="_Toc483916794"/>
      <w:bookmarkStart w:id="102" w:name="_Toc483916839"/>
      <w:bookmarkStart w:id="103" w:name="_Toc118654510"/>
      <w:r>
        <w:rPr>
          <w:lang w:val="pt-BR"/>
        </w:rPr>
        <w:t>Arquitetura do Software</w:t>
      </w:r>
      <w:bookmarkEnd w:id="100"/>
    </w:p>
    <w:p>
      <w:pPr>
        <w:autoSpaceDE w:val="0"/>
        <w:autoSpaceDN w:val="0"/>
        <w:adjustRightInd w:val="0"/>
        <w:spacing w:line="360" w:lineRule="auto"/>
        <w:ind w:firstLine="697" w:firstLineChars="0"/>
        <w:jc w:val="both"/>
        <w:rPr>
          <w:rFonts w:hint="default"/>
          <w:lang w:val="pt-BR"/>
        </w:rPr>
      </w:pPr>
      <w:r>
        <w:rPr>
          <w:rFonts w:hint="default"/>
          <w:lang w:val="pt-BR"/>
        </w:rPr>
        <w:t>O presente sub capítulo apresentara a estruturação do código fonte do Projeto, tanto para o BackEnd quanto para o FrontEnd, além de explicar seu funcionamento com alguns fragmentos de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4" w:name="_Toc16012"/>
      <w:r>
        <w:rPr>
          <w:lang w:val="pt-BR"/>
        </w:rPr>
        <w:t>Diagrama de Componentes</w:t>
      </w:r>
      <w:bookmarkEnd w:id="104"/>
    </w:p>
    <w:p>
      <w:pPr>
        <w:autoSpaceDE w:val="0"/>
        <w:autoSpaceDN w:val="0"/>
        <w:adjustRightInd w:val="0"/>
        <w:spacing w:line="360" w:lineRule="auto"/>
        <w:ind w:firstLine="697" w:firstLineChars="0"/>
        <w:jc w:val="both"/>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12</w:t>
      </w:r>
      <w:r>
        <w:rPr>
          <w:b/>
          <w:bCs/>
          <w:sz w:val="24"/>
          <w:szCs w:val="24"/>
        </w:rPr>
        <w:fldChar w:fldCharType="end"/>
      </w:r>
      <w:bookmarkStart w:id="105" w:name="_Toc12023"/>
      <w:r>
        <w:rPr>
          <w:b/>
          <w:bCs/>
          <w:sz w:val="24"/>
          <w:szCs w:val="24"/>
          <w:lang w:val="pt-BR"/>
        </w:rPr>
        <w:t>.</w:t>
      </w:r>
      <w:r>
        <w:rPr>
          <w:b/>
          <w:bCs/>
          <w:sz w:val="24"/>
          <w:szCs w:val="24"/>
        </w:rPr>
        <w:t xml:space="preserve"> </w:t>
      </w:r>
      <w:r>
        <w:rPr>
          <w:b/>
          <w:bCs/>
          <w:sz w:val="24"/>
          <w:szCs w:val="24"/>
          <w:lang w:val="pt-BR"/>
        </w:rPr>
        <w:t>Diagrama de Componentes</w:t>
      </w:r>
      <w:bookmarkEnd w:id="105"/>
    </w:p>
    <w:p>
      <w:pPr>
        <w:jc w:val="center"/>
        <w:rPr>
          <w:rFonts w:hint="default"/>
          <w:b/>
          <w:bCs/>
          <w:sz w:val="24"/>
          <w:szCs w:val="24"/>
          <w:lang w:val="pt-BR"/>
        </w:rPr>
      </w:pPr>
    </w:p>
    <w:p>
      <w:pPr>
        <w:rPr>
          <w:rFonts w:hint="default"/>
          <w:lang w:val="pt-BR"/>
        </w:rPr>
      </w:pPr>
      <w:r>
        <w:rPr>
          <w:rFonts w:hint="default"/>
          <w:lang w:val="pt-BR"/>
        </w:rPr>
        <w:drawing>
          <wp:inline distT="0" distB="0" distL="114300" distR="114300">
            <wp:extent cx="4876165" cy="5567045"/>
            <wp:effectExtent l="9525" t="9525" r="10160" b="24130"/>
            <wp:docPr id="19" name="Picture 19" descr="C:\PROJETOS\documentacaoTG\DiagramaComponentesBackCruds.pngDiagramaComponentesBackCr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PROJETOS\documentacaoTG\DiagramaComponentesBackCruds.pngDiagramaComponentesBackCruds"/>
                    <pic:cNvPicPr>
                      <a:picLocks noChangeAspect="1"/>
                    </pic:cNvPicPr>
                  </pic:nvPicPr>
                  <pic:blipFill>
                    <a:blip r:embed="rId22"/>
                    <a:srcRect/>
                    <a:stretch>
                      <a:fillRect/>
                    </a:stretch>
                  </pic:blipFill>
                  <pic:spPr>
                    <a:xfrm>
                      <a:off x="0" y="0"/>
                      <a:ext cx="4876165" cy="55670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106" w:name="_Toc17849"/>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r>
        <w:rPr>
          <w:lang w:val="pt-BR"/>
        </w:rPr>
        <w:t>Diagramas de Classes</w:t>
      </w:r>
      <w:bookmarkEnd w:id="106"/>
    </w:p>
    <w:p>
      <w:pPr>
        <w:autoSpaceDE w:val="0"/>
        <w:autoSpaceDN w:val="0"/>
        <w:adjustRightInd w:val="0"/>
        <w:spacing w:line="360" w:lineRule="auto"/>
        <w:ind w:firstLine="697" w:firstLineChars="0"/>
        <w:jc w:val="both"/>
        <w:rPr>
          <w:rFonts w:hint="default"/>
          <w:lang w:val="pt-BR"/>
        </w:rPr>
      </w:pPr>
      <w:r>
        <w:rPr>
          <w:rFonts w:hint="default"/>
          <w:lang w:val="pt-BR"/>
        </w:rPr>
        <w:t>A seguir serão mostrados os Diagramas de Classe do Projeto. Estes diagramas foram categorizados por: Entidade, Serviço, Repositório, Controladores.</w:t>
      </w:r>
    </w:p>
    <w:p>
      <w:pPr>
        <w:autoSpaceDE w:val="0"/>
        <w:autoSpaceDN w:val="0"/>
        <w:adjustRightInd w:val="0"/>
        <w:spacing w:line="360" w:lineRule="auto"/>
        <w:ind w:firstLine="697" w:firstLineChars="0"/>
        <w:jc w:val="both"/>
        <w:rPr>
          <w:rFonts w:hint="default"/>
          <w:lang w:val="pt-BR"/>
        </w:rPr>
      </w:pPr>
      <w:r>
        <w:rPr>
          <w:rFonts w:hint="default"/>
          <w:lang w:val="pt-BR"/>
        </w:rPr>
        <w:t xml:space="preserve"> A Figura 13 apresenta o Diagrama de Classes referente as Classes de Entidade do Projeto</w:t>
      </w:r>
    </w:p>
    <w:p>
      <w:pPr>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13</w:t>
      </w:r>
      <w:r>
        <w:rPr>
          <w:b/>
          <w:bCs/>
          <w:sz w:val="24"/>
          <w:szCs w:val="24"/>
        </w:rPr>
        <w:fldChar w:fldCharType="end"/>
      </w:r>
      <w:bookmarkStart w:id="107" w:name="_Toc11173"/>
      <w:r>
        <w:rPr>
          <w:b/>
          <w:bCs/>
          <w:sz w:val="24"/>
          <w:szCs w:val="24"/>
          <w:lang w:val="pt-BR"/>
        </w:rPr>
        <w:t>.</w:t>
      </w:r>
      <w:r>
        <w:rPr>
          <w:b/>
          <w:bCs/>
          <w:sz w:val="24"/>
          <w:szCs w:val="24"/>
        </w:rPr>
        <w:t xml:space="preserve"> </w:t>
      </w:r>
      <w:r>
        <w:rPr>
          <w:b/>
          <w:bCs/>
          <w:sz w:val="24"/>
          <w:szCs w:val="24"/>
          <w:lang w:val="pt-BR"/>
        </w:rPr>
        <w:t xml:space="preserve">Diagrama de Classes: </w:t>
      </w:r>
      <w:bookmarkEnd w:id="107"/>
      <w:r>
        <w:rPr>
          <w:b/>
          <w:bCs/>
          <w:sz w:val="24"/>
          <w:szCs w:val="24"/>
          <w:lang w:val="pt-BR"/>
        </w:rPr>
        <w:t>Entidades</w:t>
      </w:r>
    </w:p>
    <w:p>
      <w:pPr>
        <w:rPr>
          <w:rFonts w:hint="default"/>
          <w:lang w:val="pt-BR"/>
        </w:rPr>
      </w:pPr>
    </w:p>
    <w:p>
      <w:pPr>
        <w:rPr>
          <w:rFonts w:hint="default"/>
          <w:lang w:val="pt-BR"/>
        </w:rPr>
      </w:pPr>
      <w:r>
        <w:rPr>
          <w:rFonts w:hint="default"/>
          <w:lang w:val="pt-BR"/>
        </w:rPr>
        <w:drawing>
          <wp:inline distT="0" distB="0" distL="114300" distR="114300">
            <wp:extent cx="4849495" cy="8305165"/>
            <wp:effectExtent l="9525" t="9525" r="17780" b="10160"/>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3"/>
                    <a:srcRect/>
                    <a:stretch>
                      <a:fillRect/>
                    </a:stretch>
                  </pic:blipFill>
                  <pic:spPr>
                    <a:xfrm>
                      <a:off x="0" y="0"/>
                      <a:ext cx="4849495" cy="83051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14 apresenta o Diagrama de Classes referente as Classes da camada de Repositório do Projeto.</w:t>
      </w:r>
    </w:p>
    <w:p>
      <w:pPr>
        <w:keepNext w:val="0"/>
        <w:keepLines w:val="0"/>
        <w:pageBreakBefore w:val="0"/>
        <w:widowControl/>
        <w:kinsoku/>
        <w:wordWrap/>
        <w:overflowPunct/>
        <w:topLinePunct w:val="0"/>
        <w:autoSpaceDE/>
        <w:autoSpaceDN/>
        <w:bidi w:val="0"/>
        <w:adjustRightInd/>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14</w:t>
      </w:r>
      <w:r>
        <w:rPr>
          <w:b/>
          <w:bCs/>
          <w:sz w:val="24"/>
          <w:szCs w:val="24"/>
        </w:rPr>
        <w:fldChar w:fldCharType="end"/>
      </w:r>
      <w:bookmarkStart w:id="108" w:name="_Toc11250"/>
      <w:r>
        <w:rPr>
          <w:b/>
          <w:bCs/>
          <w:sz w:val="24"/>
          <w:szCs w:val="24"/>
          <w:lang w:val="pt-BR"/>
        </w:rPr>
        <w:t>.</w:t>
      </w:r>
      <w:r>
        <w:rPr>
          <w:b/>
          <w:bCs/>
          <w:sz w:val="24"/>
          <w:szCs w:val="24"/>
        </w:rPr>
        <w:t xml:space="preserve"> </w:t>
      </w:r>
      <w:r>
        <w:rPr>
          <w:b/>
          <w:bCs/>
          <w:sz w:val="24"/>
          <w:szCs w:val="24"/>
          <w:lang w:val="pt-BR"/>
        </w:rPr>
        <w:t xml:space="preserve">Diagrama de Classes: </w:t>
      </w:r>
      <w:bookmarkEnd w:id="108"/>
      <w:r>
        <w:rPr>
          <w:b/>
          <w:bCs/>
          <w:sz w:val="24"/>
          <w:szCs w:val="24"/>
          <w:lang w:val="pt-BR"/>
        </w:rPr>
        <w:t>Repositórios</w:t>
      </w:r>
    </w:p>
    <w:p>
      <w:pPr>
        <w:jc w:val="center"/>
        <w:rPr>
          <w:rFonts w:hint="default"/>
          <w:b/>
          <w:bCs/>
          <w:sz w:val="24"/>
          <w:szCs w:val="24"/>
          <w:lang w:val="pt-BR"/>
        </w:rPr>
      </w:pPr>
      <w:r>
        <w:rPr>
          <w:rFonts w:hint="default"/>
          <w:b/>
          <w:bCs/>
          <w:sz w:val="24"/>
          <w:szCs w:val="24"/>
          <w:lang w:val="pt-BR"/>
        </w:rPr>
        <w:drawing>
          <wp:inline distT="0" distB="0" distL="114300" distR="114300">
            <wp:extent cx="5754370" cy="4938395"/>
            <wp:effectExtent l="9525" t="9525" r="27305"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4"/>
                    <a:srcRect/>
                    <a:stretch>
                      <a:fillRect/>
                    </a:stretch>
                  </pic:blipFill>
                  <pic:spPr>
                    <a:xfrm>
                      <a:off x="0" y="0"/>
                      <a:ext cx="5754370" cy="49383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15 apresenta o diagrama de Classes referente as Classes da camada de Serviço do Projeto: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15</w:t>
      </w:r>
      <w:r>
        <w:rPr>
          <w:b/>
          <w:bCs/>
          <w:sz w:val="24"/>
          <w:szCs w:val="24"/>
        </w:rPr>
        <w:fldChar w:fldCharType="end"/>
      </w:r>
      <w:bookmarkStart w:id="109" w:name="_Toc16654"/>
      <w:r>
        <w:rPr>
          <w:b/>
          <w:bCs/>
          <w:sz w:val="24"/>
          <w:szCs w:val="24"/>
          <w:lang w:val="pt-BR"/>
        </w:rPr>
        <w:t>.</w:t>
      </w:r>
      <w:r>
        <w:rPr>
          <w:b/>
          <w:bCs/>
          <w:sz w:val="24"/>
          <w:szCs w:val="24"/>
        </w:rPr>
        <w:t xml:space="preserve"> </w:t>
      </w:r>
      <w:r>
        <w:rPr>
          <w:b/>
          <w:bCs/>
          <w:sz w:val="24"/>
          <w:szCs w:val="24"/>
          <w:lang w:val="pt-BR"/>
        </w:rPr>
        <w:t xml:space="preserve">Diagrama de Classes: </w:t>
      </w:r>
      <w:bookmarkEnd w:id="109"/>
      <w:r>
        <w:rPr>
          <w:b/>
          <w:bCs/>
          <w:sz w:val="24"/>
          <w:szCs w:val="24"/>
          <w:lang w:val="pt-BR"/>
        </w:rPr>
        <w:t>Serviços</w:t>
      </w:r>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586095" cy="8255635"/>
            <wp:effectExtent l="9525" t="9525" r="24130"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5"/>
                    <a:srcRect/>
                    <a:stretch>
                      <a:fillRect/>
                    </a:stretch>
                  </pic:blipFill>
                  <pic:spPr>
                    <a:xfrm>
                      <a:off x="0" y="0"/>
                      <a:ext cx="5586095" cy="82556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16 apresenta o diagrama de Classes referente Classes da camada de Controladores do Projeto:</w:t>
      </w:r>
    </w:p>
    <w:p>
      <w:pPr>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16</w:t>
      </w:r>
      <w:r>
        <w:rPr>
          <w:b/>
          <w:bCs/>
          <w:sz w:val="24"/>
          <w:szCs w:val="24"/>
        </w:rPr>
        <w:fldChar w:fldCharType="end"/>
      </w:r>
      <w:bookmarkStart w:id="110" w:name="_Toc15098"/>
      <w:r>
        <w:rPr>
          <w:b/>
          <w:bCs/>
          <w:sz w:val="24"/>
          <w:szCs w:val="24"/>
          <w:lang w:val="pt-BR"/>
        </w:rPr>
        <w:t>.</w:t>
      </w:r>
      <w:r>
        <w:rPr>
          <w:b/>
          <w:bCs/>
          <w:sz w:val="24"/>
          <w:szCs w:val="24"/>
        </w:rPr>
        <w:t xml:space="preserve"> </w:t>
      </w:r>
      <w:r>
        <w:rPr>
          <w:b/>
          <w:bCs/>
          <w:sz w:val="24"/>
          <w:szCs w:val="24"/>
          <w:lang w:val="pt-BR"/>
        </w:rPr>
        <w:t xml:space="preserve">Diagrama de Classes: </w:t>
      </w:r>
      <w:bookmarkEnd w:id="110"/>
      <w:r>
        <w:rPr>
          <w:b/>
          <w:bCs/>
          <w:sz w:val="24"/>
          <w:szCs w:val="24"/>
          <w:lang w:val="pt-BR"/>
        </w:rPr>
        <w:t>Controladores</w:t>
      </w:r>
    </w:p>
    <w:p>
      <w:pPr>
        <w:jc w:val="both"/>
        <w:rPr>
          <w:rFonts w:hint="default"/>
          <w:b/>
          <w:bCs/>
          <w:sz w:val="24"/>
          <w:szCs w:val="24"/>
          <w:lang w:val="pt-BR"/>
        </w:rPr>
      </w:pPr>
      <w:r>
        <w:rPr>
          <w:rFonts w:hint="default"/>
          <w:b/>
          <w:bCs/>
          <w:sz w:val="24"/>
          <w:szCs w:val="24"/>
          <w:lang w:val="pt-BR"/>
        </w:rPr>
        <w:drawing>
          <wp:inline distT="0" distB="0" distL="114300" distR="114300">
            <wp:extent cx="4986655" cy="4748530"/>
            <wp:effectExtent l="9525" t="9525" r="13970" b="23495"/>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6"/>
                    <a:srcRect/>
                    <a:stretch>
                      <a:fillRect/>
                    </a:stretch>
                  </pic:blipFill>
                  <pic:spPr>
                    <a:xfrm>
                      <a:off x="0" y="0"/>
                      <a:ext cx="4986655" cy="47485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1" w:name="_Toc5336"/>
      <w:r>
        <w:rPr>
          <w:lang w:val="pt-BR"/>
        </w:rPr>
        <w:t>Exemplificação de Funcionamento do BackEnd</w:t>
      </w:r>
      <w:bookmarkEnd w:id="111"/>
    </w:p>
    <w:p>
      <w:pPr>
        <w:autoSpaceDE w:val="0"/>
        <w:autoSpaceDN w:val="0"/>
        <w:adjustRightInd w:val="0"/>
        <w:spacing w:line="360" w:lineRule="auto"/>
        <w:ind w:firstLine="697" w:firstLineChars="0"/>
        <w:jc w:val="both"/>
        <w:rPr>
          <w:rFonts w:hint="default"/>
          <w:lang w:val="pt-BR"/>
        </w:rPr>
      </w:pPr>
      <w:r>
        <w:rPr>
          <w:rFonts w:hint="default"/>
          <w:lang w:val="pt-BR"/>
        </w:rPr>
        <w:t>Toda requisição realizada ao BackEnd é direcionada aos Controladores, eles são os responsáveis por receber as requisições e repassa-las a camada de serviço, ou caso a requisição seja inválida, o próprio Controller envia uma mensagem de erro para a View. Pelo projeto ser baseado em Spring, deve ser informado as classes que são controladores e suas respectivas URLs de acesso, a Figura 17 exemplifica como é realizada essa parametrização.</w:t>
      </w:r>
    </w:p>
    <w:p>
      <w:pPr>
        <w:autoSpaceDE w:val="0"/>
        <w:autoSpaceDN w:val="0"/>
        <w:adjustRightInd w:val="0"/>
        <w:spacing w:line="360" w:lineRule="auto"/>
        <w:ind w:left="0" w:leftChars="0" w:firstLine="700"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17</w:t>
      </w:r>
      <w:r>
        <w:rPr>
          <w:b/>
          <w:bCs/>
          <w:sz w:val="24"/>
          <w:szCs w:val="24"/>
        </w:rPr>
        <w:fldChar w:fldCharType="end"/>
      </w:r>
      <w:bookmarkStart w:id="112" w:name="_Toc27211"/>
      <w:r>
        <w:rPr>
          <w:b/>
          <w:bCs/>
          <w:sz w:val="24"/>
          <w:szCs w:val="24"/>
          <w:lang w:val="pt-BR"/>
        </w:rPr>
        <w:t>.</w:t>
      </w:r>
      <w:r>
        <w:rPr>
          <w:b/>
          <w:bCs/>
          <w:sz w:val="24"/>
          <w:szCs w:val="24"/>
        </w:rPr>
        <w:t xml:space="preserve"> </w:t>
      </w:r>
      <w:r>
        <w:rPr>
          <w:b/>
          <w:bCs/>
          <w:sz w:val="24"/>
          <w:szCs w:val="24"/>
          <w:lang w:val="pt-BR"/>
        </w:rPr>
        <w:t>Definição de Controlador e URL</w:t>
      </w:r>
      <w:bookmarkEnd w:id="112"/>
    </w:p>
    <w:p>
      <w:pPr>
        <w:keepNext w:val="0"/>
        <w:keepLines w:val="0"/>
        <w:pageBreakBefore w:val="0"/>
        <w:widowControl/>
        <w:kinsoku/>
        <w:wordWrap/>
        <w:overflowPunct/>
        <w:topLinePunct w:val="0"/>
        <w:autoSpaceDE w:val="0"/>
        <w:autoSpaceDN w:val="0"/>
        <w:bidi w:val="0"/>
        <w:adjustRightInd w:val="0"/>
        <w:snapToGrid/>
        <w:spacing w:line="240" w:lineRule="auto"/>
        <w:ind w:left="289"/>
        <w:jc w:val="both"/>
        <w:textAlignment w:val="auto"/>
        <w:outlineLvl w:val="9"/>
      </w:pPr>
      <w: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2366645" cy="4667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left="0" w:leftChars="0" w:firstLine="700" w:firstLineChars="0"/>
        <w:jc w:val="both"/>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escaneia todos os arquivos do projeto e com base nessas anotações já atribui as funções destas Classes.</w:t>
      </w:r>
    </w:p>
    <w:p>
      <w:pPr>
        <w:autoSpaceDE w:val="0"/>
        <w:autoSpaceDN w:val="0"/>
        <w:adjustRightInd w:val="0"/>
        <w:spacing w:line="360" w:lineRule="auto"/>
        <w:ind w:left="0" w:leftChars="0" w:firstLine="700" w:firstLineChars="0"/>
        <w:jc w:val="both"/>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18.</w:t>
      </w:r>
    </w:p>
    <w:p>
      <w:pPr>
        <w:autoSpaceDE w:val="0"/>
        <w:autoSpaceDN w:val="0"/>
        <w:adjustRightInd w:val="0"/>
        <w:spacing w:line="360" w:lineRule="auto"/>
        <w:ind w:left="0" w:leftChars="0" w:firstLine="700" w:firstLineChars="0"/>
        <w:jc w:val="both"/>
        <w:rPr>
          <w:rFonts w:hint="default"/>
          <w:i w:val="0"/>
          <w:iCs w:val="0"/>
          <w:lang w:val="pt-BR"/>
        </w:rPr>
      </w:pPr>
    </w:p>
    <w:p>
      <w:pPr>
        <w:autoSpaceDE w:val="0"/>
        <w:autoSpaceDN w:val="0"/>
        <w:adjustRightInd w:val="0"/>
        <w:spacing w:line="360" w:lineRule="auto"/>
        <w:ind w:left="0" w:leftChars="0" w:firstLine="700"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18</w:t>
      </w:r>
      <w:r>
        <w:rPr>
          <w:b/>
          <w:bCs/>
          <w:sz w:val="24"/>
          <w:szCs w:val="24"/>
        </w:rPr>
        <w:fldChar w:fldCharType="end"/>
      </w:r>
      <w:bookmarkStart w:id="113" w:name="_Toc18664"/>
      <w:r>
        <w:rPr>
          <w:b/>
          <w:bCs/>
          <w:sz w:val="24"/>
          <w:szCs w:val="24"/>
          <w:lang w:val="pt-BR"/>
        </w:rPr>
        <w:t>.</w:t>
      </w:r>
      <w:r>
        <w:rPr>
          <w:b/>
          <w:bCs/>
          <w:sz w:val="24"/>
          <w:szCs w:val="24"/>
        </w:rPr>
        <w:t xml:space="preserve"> </w:t>
      </w:r>
      <w:r>
        <w:rPr>
          <w:b/>
          <w:bCs/>
          <w:sz w:val="24"/>
          <w:szCs w:val="24"/>
          <w:lang w:val="pt-BR"/>
        </w:rPr>
        <w:t>Definição de Acesso ao Método usando @RequestMapping</w:t>
      </w:r>
      <w:bookmarkEnd w:id="113"/>
    </w:p>
    <w:p>
      <w:pPr>
        <w:autoSpaceDE w:val="0"/>
        <w:autoSpaceDN w:val="0"/>
        <w:adjustRightInd w:val="0"/>
        <w:spacing w:line="360" w:lineRule="auto"/>
        <w:jc w:val="both"/>
        <w:rPr>
          <w:rFonts w:hint="default"/>
          <w:i w:val="0"/>
          <w:iCs w:val="0"/>
          <w:lang w:val="pt-BR"/>
        </w:rPr>
      </w:pPr>
      <w: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8"/>
                    <a:stretch>
                      <a:fillRect/>
                    </a:stretch>
                  </pic:blipFill>
                  <pic:spPr>
                    <a:xfrm>
                      <a:off x="0" y="0"/>
                      <a:ext cx="5095240" cy="914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de um método necessita de outro atributos além do valor da URL. É necessário informar o tipo da requisição, identificado pelo atributo method, no exemplo é informado ao Spring que para acessar o método findById é necessária usar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post</w:t>
      </w:r>
      <w:r>
        <w:rPr>
          <w:rFonts w:hint="default"/>
          <w:i w:val="0"/>
          <w:iCs w:val="0"/>
          <w:lang w:val="pt-BR"/>
        </w:rPr>
        <w:t xml:space="preserve">(enviar ou publicar),  </w:t>
      </w:r>
      <w:r>
        <w:rPr>
          <w:rFonts w:hint="default"/>
          <w:i/>
          <w:iCs/>
          <w:lang w:val="pt-BR"/>
        </w:rPr>
        <w:t>delete</w:t>
      </w:r>
      <w:r>
        <w:rPr>
          <w:rFonts w:hint="default"/>
          <w:i w:val="0"/>
          <w:iCs w:val="0"/>
          <w:lang w:val="pt-BR"/>
        </w:rPr>
        <w:t xml:space="preserve">(deletar) e </w:t>
      </w:r>
      <w:r>
        <w:rPr>
          <w:rFonts w:hint="default"/>
          <w:i/>
          <w:iCs/>
          <w:lang w:val="pt-BR"/>
        </w:rPr>
        <w:t>put</w:t>
      </w:r>
      <w:r>
        <w:rPr>
          <w:rFonts w:hint="default"/>
          <w:i w:val="0"/>
          <w:iCs w:val="0"/>
          <w:lang w:val="pt-BR"/>
        </w:rPr>
        <w:t>(colocar).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Dentro do método findById é criado uma objeto do tipo Pessoa(definido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19 demonstra como utilizar essa funcionalidade.</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19</w:t>
      </w:r>
      <w:r>
        <w:rPr>
          <w:b/>
          <w:bCs/>
          <w:sz w:val="24"/>
          <w:szCs w:val="24"/>
        </w:rPr>
        <w:fldChar w:fldCharType="end"/>
      </w:r>
      <w:bookmarkStart w:id="114" w:name="_Toc2472"/>
      <w:r>
        <w:rPr>
          <w:b/>
          <w:bCs/>
          <w:sz w:val="24"/>
          <w:szCs w:val="24"/>
          <w:lang w:val="pt-BR"/>
        </w:rPr>
        <w:t>.</w:t>
      </w:r>
      <w:r>
        <w:rPr>
          <w:b/>
          <w:bCs/>
          <w:sz w:val="24"/>
          <w:szCs w:val="24"/>
        </w:rPr>
        <w:t xml:space="preserve"> </w:t>
      </w:r>
      <w:r>
        <w:rPr>
          <w:b/>
          <w:bCs/>
          <w:sz w:val="24"/>
          <w:szCs w:val="24"/>
          <w:lang w:val="pt-BR"/>
        </w:rPr>
        <w:t>Definição Injeção de Dependências</w:t>
      </w:r>
      <w:bookmarkEnd w:id="114"/>
    </w:p>
    <w:p>
      <w:pPr>
        <w:autoSpaceDE w:val="0"/>
        <w:autoSpaceDN w:val="0"/>
        <w:adjustRightInd w:val="0"/>
        <w:spacing w:line="360" w:lineRule="auto"/>
        <w:jc w:val="both"/>
      </w:pPr>
      <w: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9"/>
                    <a:stretch>
                      <a:fillRect/>
                    </a:stretch>
                  </pic:blipFill>
                  <pic:spPr>
                    <a:xfrm>
                      <a:off x="0" y="0"/>
                      <a:ext cx="2286000" cy="590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que realizada a injeção de dependência. Nesse caso o objeto de pessoa Service não precisa ser Criado e inicializado, ele apenas é chamado, liberando acesso aos seus métodos quando necessário.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As classes de serviço são as responsáveis por realizar a chamadas as Classes da camada de Repositórios(</w:t>
      </w:r>
      <w:r>
        <w:rPr>
          <w:rFonts w:hint="default"/>
          <w:i/>
          <w:iCs/>
          <w:lang w:val="pt-BR"/>
        </w:rPr>
        <w:t>Repositories</w:t>
      </w:r>
      <w:r>
        <w:rPr>
          <w:rFonts w:hint="default"/>
          <w:lang w:val="pt-BR"/>
        </w:rPr>
        <w:t xml:space="preserve">), realizar validações e o principal,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20.</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20</w:t>
      </w:r>
      <w:r>
        <w:rPr>
          <w:b/>
          <w:bCs/>
          <w:sz w:val="24"/>
          <w:szCs w:val="24"/>
        </w:rPr>
        <w:fldChar w:fldCharType="end"/>
      </w:r>
      <w:bookmarkStart w:id="115" w:name="_Toc19971"/>
      <w:r>
        <w:rPr>
          <w:b/>
          <w:bCs/>
          <w:sz w:val="24"/>
          <w:szCs w:val="24"/>
          <w:lang w:val="pt-BR"/>
        </w:rPr>
        <w:t>.</w:t>
      </w:r>
      <w:r>
        <w:rPr>
          <w:b/>
          <w:bCs/>
          <w:sz w:val="24"/>
          <w:szCs w:val="24"/>
        </w:rPr>
        <w:t xml:space="preserve"> </w:t>
      </w:r>
      <w:r>
        <w:rPr>
          <w:b/>
          <w:bCs/>
          <w:sz w:val="24"/>
          <w:szCs w:val="24"/>
          <w:lang w:val="pt-BR"/>
        </w:rPr>
        <w:t>Definição Injeção de Serviço</w:t>
      </w:r>
      <w:bookmarkEnd w:id="115"/>
    </w:p>
    <w:p>
      <w:pPr>
        <w:autoSpaceDE w:val="0"/>
        <w:autoSpaceDN w:val="0"/>
        <w:adjustRightInd w:val="0"/>
        <w:spacing w:line="360" w:lineRule="auto"/>
        <w:jc w:val="both"/>
      </w:pPr>
      <w: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0"/>
                    <a:stretch>
                      <a:fillRect/>
                    </a:stretch>
                  </pic:blipFill>
                  <pic:spPr>
                    <a:xfrm>
                      <a:off x="0" y="0"/>
                      <a:ext cx="2028825" cy="4476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O Controlador de Pessoa, ‘PessoaResource’ em seu método findById, realizou chamada ao método findById, da Classe PessoaService, como foi mostrado na Figura 18.</w:t>
      </w:r>
    </w:p>
    <w:p>
      <w:pPr>
        <w:autoSpaceDE w:val="0"/>
        <w:autoSpaceDN w:val="0"/>
        <w:adjustRightInd w:val="0"/>
        <w:spacing w:line="360" w:lineRule="auto"/>
        <w:ind w:firstLine="697" w:firstLineChars="0"/>
        <w:jc w:val="both"/>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21. Novamente é realizada Injeção de Dependência, neste caso gerando um objeto pessoaRepository do tipo PessoaRepository.  </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21</w:t>
      </w:r>
      <w:r>
        <w:rPr>
          <w:b/>
          <w:bCs/>
          <w:sz w:val="24"/>
          <w:szCs w:val="24"/>
        </w:rPr>
        <w:fldChar w:fldCharType="end"/>
      </w:r>
      <w:bookmarkStart w:id="116" w:name="_Toc31284"/>
      <w:r>
        <w:rPr>
          <w:b/>
          <w:bCs/>
          <w:sz w:val="24"/>
          <w:szCs w:val="24"/>
          <w:lang w:val="pt-BR"/>
        </w:rPr>
        <w:t>. Fragmento da Classe</w:t>
      </w:r>
      <w:r>
        <w:rPr>
          <w:b/>
          <w:bCs/>
          <w:sz w:val="24"/>
          <w:szCs w:val="24"/>
        </w:rPr>
        <w:t xml:space="preserve"> </w:t>
      </w:r>
      <w:r>
        <w:rPr>
          <w:b/>
          <w:bCs/>
          <w:sz w:val="24"/>
          <w:szCs w:val="24"/>
          <w:lang w:val="pt-BR"/>
        </w:rPr>
        <w:t>PessoaService</w:t>
      </w:r>
      <w:bookmarkEnd w:id="116"/>
    </w:p>
    <w:p>
      <w:pPr>
        <w:autoSpaceDE w:val="0"/>
        <w:autoSpaceDN w:val="0"/>
        <w:adjustRightInd w:val="0"/>
        <w:spacing w:line="360" w:lineRule="auto"/>
        <w:jc w:val="both"/>
      </w:pPr>
      <w:r>
        <w:drawing>
          <wp:inline distT="0" distB="0" distL="114300" distR="114300">
            <wp:extent cx="5608955" cy="1414145"/>
            <wp:effectExtent l="0" t="0" r="10795" b="1460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1"/>
                    <a:stretch>
                      <a:fillRect/>
                    </a:stretch>
                  </pic:blipFill>
                  <pic:spPr>
                    <a:xfrm>
                      <a:off x="0" y="0"/>
                      <a:ext cx="5608955" cy="141414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w:t>
      </w:r>
      <w:r>
        <w:rPr>
          <w:rFonts w:hint="default"/>
          <w:lang w:val="pt-BR"/>
        </w:rPr>
        <w:t>(deletar). A Figura 22 apresenta a Interface PessoaRepository:</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22</w:t>
      </w:r>
      <w:r>
        <w:rPr>
          <w:b/>
          <w:bCs/>
          <w:sz w:val="24"/>
          <w:szCs w:val="24"/>
        </w:rPr>
        <w:fldChar w:fldCharType="end"/>
      </w:r>
      <w:bookmarkStart w:id="117" w:name="_Toc9086"/>
      <w:r>
        <w:rPr>
          <w:b/>
          <w:bCs/>
          <w:sz w:val="24"/>
          <w:szCs w:val="24"/>
          <w:lang w:val="pt-BR"/>
        </w:rPr>
        <w:t>.</w:t>
      </w:r>
      <w:r>
        <w:rPr>
          <w:b/>
          <w:bCs/>
          <w:sz w:val="24"/>
          <w:szCs w:val="24"/>
        </w:rPr>
        <w:t xml:space="preserve"> </w:t>
      </w:r>
      <w:r>
        <w:rPr>
          <w:b/>
          <w:bCs/>
          <w:sz w:val="24"/>
          <w:szCs w:val="24"/>
          <w:lang w:val="pt-BR"/>
        </w:rPr>
        <w:t>Interface Pessoa Repository</w:t>
      </w:r>
      <w:bookmarkEnd w:id="117"/>
    </w:p>
    <w:p>
      <w:pPr>
        <w:autoSpaceDE w:val="0"/>
        <w:autoSpaceDN w:val="0"/>
        <w:adjustRightInd w:val="0"/>
        <w:spacing w:line="360" w:lineRule="auto"/>
        <w:jc w:val="both"/>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2"/>
                    <a:stretch>
                      <a:fillRect/>
                    </a:stretch>
                  </pic:blipFill>
                  <pic:spPr>
                    <a:xfrm>
                      <a:off x="0" y="0"/>
                      <a:ext cx="5295265" cy="29806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Os repositórios são definidos pela anotação </w:t>
      </w:r>
      <w:r>
        <w:rPr>
          <w:rFonts w:hint="default"/>
          <w:i/>
          <w:iCs/>
          <w:lang w:val="pt-BR"/>
        </w:rPr>
        <w:t xml:space="preserve">@repository. Eles </w:t>
      </w:r>
      <w:r>
        <w:rPr>
          <w:rFonts w:hint="default"/>
          <w:lang w:val="pt-BR"/>
        </w:rPr>
        <w:t xml:space="preserve">são Interfaces que estendem JpaRepository, para estender essa classe é necessário que indicar a qual entidade é referenciada pela Interface, no exemplo a classe referenciada é a Pessoa, e o seu Identificador é do Tipo Integer, conforme na Figura 22, o fragmento ‘extends JpaRepository&lt;Pessoa, Integer&gt;’. </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Mesmo sendo Interface, quando utilizada a anotação de @Repository 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Caso exista necessidade de implementar outros métodos, eles devem ser inseridos nos Repositórios e podem ser criados com base em consultas JPQL, como o método ‘findByid’ na Figura 22 ou por assinatura de método como no método ‘findBytipo’ também apresentado n  Figura 22.</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23 mostra um fragmento da Classe Pessoa.</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23</w:t>
      </w:r>
      <w:r>
        <w:rPr>
          <w:b/>
          <w:bCs/>
          <w:sz w:val="24"/>
          <w:szCs w:val="24"/>
        </w:rPr>
        <w:fldChar w:fldCharType="end"/>
      </w:r>
      <w:bookmarkStart w:id="118" w:name="_Toc18001"/>
      <w:r>
        <w:rPr>
          <w:b/>
          <w:bCs/>
          <w:sz w:val="24"/>
          <w:szCs w:val="24"/>
          <w:lang w:val="pt-BR"/>
        </w:rPr>
        <w:t>.</w:t>
      </w:r>
      <w:r>
        <w:rPr>
          <w:b/>
          <w:bCs/>
          <w:sz w:val="24"/>
          <w:szCs w:val="24"/>
        </w:rPr>
        <w:t xml:space="preserve"> </w:t>
      </w:r>
      <w:r>
        <w:rPr>
          <w:b/>
          <w:bCs/>
          <w:sz w:val="24"/>
          <w:szCs w:val="24"/>
          <w:lang w:val="pt-BR"/>
        </w:rPr>
        <w:t>Entidade Pessoa</w:t>
      </w:r>
      <w:bookmarkEnd w:id="118"/>
    </w:p>
    <w:p>
      <w:pPr>
        <w:autoSpaceDE w:val="0"/>
        <w:autoSpaceDN w:val="0"/>
        <w:adjustRightInd w:val="0"/>
        <w:spacing w:line="360" w:lineRule="auto"/>
        <w:jc w:val="both"/>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3"/>
                    <a:stretch>
                      <a:fillRect/>
                    </a:stretch>
                  </pic:blipFill>
                  <pic:spPr>
                    <a:xfrm>
                      <a:off x="0" y="0"/>
                      <a:ext cx="4218940" cy="26663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@Entity indicam ao Spring que essa é uma Entidade. As anotações @Getter(gera os métodos get para os atributos) @Setter(gera os métodos set para os atributos) e @NoArgsConstructor(gera um construtor sem argumentos) são anotações do </w:t>
      </w:r>
      <w:r>
        <w:rPr>
          <w:rFonts w:hint="default"/>
          <w:i/>
          <w:iCs/>
          <w:lang w:val="pt-BR"/>
        </w:rPr>
        <w:t>Framework</w:t>
      </w:r>
      <w:r>
        <w:rPr>
          <w:rFonts w:hint="default"/>
          <w:i w:val="0"/>
          <w:iCs w:val="0"/>
          <w:lang w:val="pt-BR"/>
        </w:rPr>
        <w:t xml:space="preserve"> Lombok.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Outra anotação que pode ser observada é a </w:t>
      </w:r>
      <w:r>
        <w:rPr>
          <w:rFonts w:hint="default"/>
          <w:i/>
          <w:iCs/>
          <w:lang w:val="pt-BR"/>
        </w:rPr>
        <w:t>@ManyToOne</w:t>
      </w:r>
      <w:r>
        <w:rPr>
          <w:rFonts w:hint="default"/>
          <w:i w:val="0"/>
          <w:iCs w:val="0"/>
          <w:lang w:val="pt-BR"/>
        </w:rPr>
        <w:t xml:space="preserve">(um para muitos) que indica o relacionamento da tabela ‘Pessoa’ para a tabela  ‘TipoPessoa’. Ainda há as anotações </w:t>
      </w:r>
      <w:r>
        <w:rPr>
          <w:rFonts w:hint="default"/>
          <w:i/>
          <w:iCs/>
          <w:lang w:val="pt-BR"/>
        </w:rPr>
        <w:t>@OneToMany</w:t>
      </w:r>
      <w:r>
        <w:rPr>
          <w:rFonts w:hint="default"/>
          <w:i w:val="0"/>
          <w:iCs w:val="0"/>
          <w:lang w:val="pt-BR"/>
        </w:rPr>
        <w:t xml:space="preserve">(muitos para um) e </w:t>
      </w:r>
      <w:r>
        <w:rPr>
          <w:rFonts w:hint="default"/>
          <w:i/>
          <w:iCs/>
          <w:lang w:val="pt-BR"/>
        </w:rPr>
        <w:t>@ManyToMany</w:t>
      </w:r>
      <w:r>
        <w:rPr>
          <w:rFonts w:hint="default"/>
          <w:i w:val="0"/>
          <w:iCs w:val="0"/>
          <w:lang w:val="pt-BR"/>
        </w:rPr>
        <w:t>(muitos para muitos).</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Retornando ao tratamento da requisição, após o repositório receber o resultado da consulta, ele enviará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contrario ele pode automaticamente lançar uma exceção, conforme visto na Figura 21.</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gerará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9" w:name="_Toc30582"/>
      <w:r>
        <w:rPr>
          <w:lang w:val="pt-BR"/>
        </w:rPr>
        <w:t>Exemplificação de Funcionamento do FrontEnd</w:t>
      </w:r>
      <w:bookmarkEnd w:id="119"/>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uma breve explicação do funcionamento do  Front 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HTML: É a tela, a qual o usuário vê e interage.</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Modulo : é o arquivo onde são Injetadas as dependências da Página</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Essas Páginas podem ser gerada automaticamente utilizando o Ionic Cli, tendo ele instalado basta executar a seguinte instrução utilizando um prompt de comando: ionic g page ‘nome da página’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24 mostra a Página, sem ter sofrido interações com o usuário.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24</w:t>
      </w:r>
      <w:r>
        <w:rPr>
          <w:b/>
          <w:bCs/>
          <w:sz w:val="24"/>
          <w:szCs w:val="24"/>
        </w:rPr>
        <w:fldChar w:fldCharType="end"/>
      </w:r>
      <w:bookmarkStart w:id="120" w:name="_Toc24881"/>
      <w:r>
        <w:rPr>
          <w:b/>
          <w:bCs/>
          <w:sz w:val="24"/>
          <w:szCs w:val="24"/>
          <w:lang w:val="pt-BR"/>
        </w:rPr>
        <w:t>.</w:t>
      </w:r>
      <w:r>
        <w:rPr>
          <w:b/>
          <w:bCs/>
          <w:sz w:val="24"/>
          <w:szCs w:val="24"/>
        </w:rPr>
        <w:t xml:space="preserve"> </w:t>
      </w:r>
      <w:r>
        <w:rPr>
          <w:b/>
          <w:bCs/>
          <w:sz w:val="24"/>
          <w:szCs w:val="24"/>
          <w:lang w:val="pt-BR"/>
        </w:rPr>
        <w:t>Página de Geração de Rotas</w:t>
      </w:r>
      <w:bookmarkEnd w:id="120"/>
    </w:p>
    <w:p>
      <w:pPr>
        <w:autoSpaceDE w:val="0"/>
        <w:autoSpaceDN w:val="0"/>
        <w:adjustRightInd w:val="0"/>
        <w:spacing w:line="360" w:lineRule="auto"/>
        <w:ind w:firstLine="697" w:firstLineChars="0"/>
        <w:jc w:val="both"/>
        <w:rPr>
          <w:rFonts w:hint="default"/>
          <w:b/>
          <w:bCs/>
          <w:sz w:val="24"/>
          <w:szCs w:val="24"/>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4"/>
                    <a:stretch>
                      <a:fillRect/>
                    </a:stretch>
                  </pic:blipFill>
                  <pic:spPr>
                    <a:xfrm>
                      <a:off x="0" y="0"/>
                      <a:ext cx="1461770" cy="243776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  Podemos Observar alguns itens que são carregados quando a Página é acessada. A Figura 25 apresenta o código cabeçalho desta Página. Nesse cabeçalho é apresentado o nome da Página e inserido o botão para acessar o menu lateral. </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25</w:t>
      </w:r>
      <w:r>
        <w:rPr>
          <w:b/>
          <w:bCs/>
          <w:sz w:val="24"/>
          <w:szCs w:val="24"/>
        </w:rPr>
        <w:fldChar w:fldCharType="end"/>
      </w:r>
      <w:bookmarkStart w:id="121" w:name="_Toc13466"/>
      <w:r>
        <w:rPr>
          <w:b/>
          <w:bCs/>
          <w:sz w:val="24"/>
          <w:szCs w:val="24"/>
          <w:lang w:val="pt-BR"/>
        </w:rPr>
        <w:t>.</w:t>
      </w:r>
      <w:r>
        <w:rPr>
          <w:b/>
          <w:bCs/>
          <w:sz w:val="24"/>
          <w:szCs w:val="24"/>
        </w:rPr>
        <w:t xml:space="preserve"> </w:t>
      </w:r>
      <w:r>
        <w:rPr>
          <w:b/>
          <w:bCs/>
          <w:sz w:val="24"/>
          <w:szCs w:val="24"/>
          <w:lang w:val="pt-BR"/>
        </w:rPr>
        <w:t>Cabeçalho da Página de Geração de Rotas</w:t>
      </w:r>
      <w:bookmarkEnd w:id="121"/>
    </w:p>
    <w:p>
      <w:pPr>
        <w:autoSpaceDE w:val="0"/>
        <w:autoSpaceDN w:val="0"/>
        <w:adjustRightInd w:val="0"/>
        <w:spacing w:line="360" w:lineRule="auto"/>
        <w:jc w:val="both"/>
        <w:rPr>
          <w:rFonts w:hint="default"/>
          <w:i w:val="0"/>
          <w:iCs w:val="0"/>
          <w:lang w:val="pt-BR"/>
        </w:rPr>
      </w:pPr>
      <w:r>
        <w:rPr>
          <w:rFonts w:hint="default"/>
          <w:i w:val="0"/>
          <w:iCs w:val="0"/>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5"/>
                    <a:stretch>
                      <a:fillRect/>
                    </a:stretch>
                  </pic:blipFill>
                  <pic:spPr>
                    <a:xfrm>
                      <a:off x="0" y="0"/>
                      <a:ext cx="2543175" cy="133858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Podemos Observar também na Figura 24, alguns outros itens. Dois campos para inserir informações, no caso o cep para entrega e o número do cep, e também dois botões, um para adicionar o endereço digitado a lista de endereços a serem roteirizados e outro para solicitar a criação da rota. A Figura 26 apresenta o código HTML referente a essas funcionalidades.</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26</w:t>
      </w:r>
      <w:r>
        <w:rPr>
          <w:b/>
          <w:bCs/>
          <w:sz w:val="24"/>
          <w:szCs w:val="24"/>
        </w:rPr>
        <w:fldChar w:fldCharType="end"/>
      </w:r>
      <w:bookmarkStart w:id="122" w:name="_Toc21975"/>
      <w:r>
        <w:rPr>
          <w:b/>
          <w:bCs/>
          <w:sz w:val="24"/>
          <w:szCs w:val="24"/>
          <w:lang w:val="pt-BR"/>
        </w:rPr>
        <w:t>.</w:t>
      </w:r>
      <w:r>
        <w:rPr>
          <w:b/>
          <w:bCs/>
          <w:sz w:val="24"/>
          <w:szCs w:val="24"/>
        </w:rPr>
        <w:t xml:space="preserve"> </w:t>
      </w:r>
      <w:r>
        <w:rPr>
          <w:b/>
          <w:bCs/>
          <w:sz w:val="24"/>
          <w:szCs w:val="24"/>
          <w:lang w:val="pt-BR"/>
        </w:rPr>
        <w:t>Fragmento da Página de Geração de Rotas</w:t>
      </w:r>
      <w:bookmarkEnd w:id="122"/>
    </w:p>
    <w:p>
      <w:pPr>
        <w:autoSpaceDE w:val="0"/>
        <w:autoSpaceDN w:val="0"/>
        <w:adjustRightInd w:val="0"/>
        <w:spacing w:line="360" w:lineRule="auto"/>
        <w:jc w:val="both"/>
      </w:pPr>
    </w:p>
    <w:p>
      <w:pPr>
        <w:autoSpaceDE w:val="0"/>
        <w:autoSpaceDN w:val="0"/>
        <w:adjustRightInd w:val="0"/>
        <w:spacing w:line="360" w:lineRule="auto"/>
        <w:jc w:val="both"/>
        <w:rPr>
          <w:rFonts w:hint="default"/>
          <w:i w:val="0"/>
          <w:iCs w:val="0"/>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6"/>
                    <a:srcRect l="-112" t="654" r="112" b="32376"/>
                    <a:stretch>
                      <a:fillRect/>
                    </a:stretch>
                  </pic:blipFill>
                  <pic:spPr>
                    <a:xfrm>
                      <a:off x="0" y="0"/>
                      <a:ext cx="5656580" cy="18218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duas primeiras Tags nomeadas ‘ion-item’ é a união do nome do campo(nomeado como ‘ion-lebel’) com o campo de inserção de texto(nomeado ion-input). Dentro de ion-input, é utilizada a diretiva ngModel que tem a função de vincular o campo de input com uma variável declarada no Controlador da Pagina, os campos ion-input devem receber um nome e também o tipo de dado. Outro ponto a ser notado é a utilização da diretiva *ngIf que na posição que esta no código tem a função de mostrar ou não o objeto ion-item. Nesse caso, quando uma rota é gerada, esses dois campos de inserção são ocultados, já que não tem mais utilidade no momento.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utilizaçãoo da diretiva *ngIf, para esconder os botões após a rota ser gerada.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Botão que adiciona o endereço efetua chamada ao método ‘validaCep’ que efetua uma requisicão ao BackEnd solicitando o CEP que foi digitado, caso essa resposta seja positiva, esse cep é adicionado a Lista de Endereços para roteirização. Esse processo é mostrado com o fragmento do código do controlador da Página de Geração de Rotas apresentada na Figura 27.</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27</w:t>
      </w:r>
      <w:r>
        <w:rPr>
          <w:b/>
          <w:bCs/>
          <w:sz w:val="24"/>
          <w:szCs w:val="24"/>
        </w:rPr>
        <w:fldChar w:fldCharType="end"/>
      </w:r>
      <w:bookmarkStart w:id="123" w:name="_Toc12326"/>
      <w:r>
        <w:rPr>
          <w:b/>
          <w:bCs/>
          <w:sz w:val="24"/>
          <w:szCs w:val="24"/>
          <w:lang w:val="pt-BR"/>
        </w:rPr>
        <w:t>.</w:t>
      </w:r>
      <w:r>
        <w:rPr>
          <w:b/>
          <w:bCs/>
          <w:sz w:val="24"/>
          <w:szCs w:val="24"/>
        </w:rPr>
        <w:t xml:space="preserve"> </w:t>
      </w:r>
      <w:r>
        <w:rPr>
          <w:b/>
          <w:bCs/>
          <w:sz w:val="24"/>
          <w:szCs w:val="24"/>
          <w:lang w:val="pt-BR"/>
        </w:rPr>
        <w:t>Fragmento de Código, Controlador Pagina de Geração de Rotas</w:t>
      </w:r>
      <w:bookmarkEnd w:id="123"/>
    </w:p>
    <w:p>
      <w:pPr>
        <w:autoSpaceDE w:val="0"/>
        <w:autoSpaceDN w:val="0"/>
        <w:adjustRightInd w:val="0"/>
        <w:spacing w:line="360" w:lineRule="auto"/>
        <w:jc w:val="both"/>
        <w:rPr>
          <w:rFonts w:hint="default"/>
          <w:i w:val="0"/>
          <w:iCs w:val="0"/>
          <w:lang w:val="pt-BR"/>
        </w:rPr>
      </w:pPr>
      <w:r>
        <w:rPr>
          <w:rFonts w:hint="default"/>
          <w:i w:val="0"/>
          <w:iCs w:val="0"/>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37"/>
                    <a:stretch>
                      <a:fillRect/>
                    </a:stretch>
                  </pic:blipFill>
                  <pic:spPr>
                    <a:xfrm>
                      <a:off x="0" y="0"/>
                      <a:ext cx="2924175" cy="218249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método Valida Cep, executa o método ‘findByCep’ de cepService Figura28, esse método irá realizar um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28</w:t>
      </w:r>
      <w:r>
        <w:rPr>
          <w:b/>
          <w:bCs/>
          <w:sz w:val="24"/>
          <w:szCs w:val="24"/>
        </w:rPr>
        <w:fldChar w:fldCharType="end"/>
      </w:r>
      <w:bookmarkStart w:id="124" w:name="_Toc12827"/>
      <w:r>
        <w:rPr>
          <w:b/>
          <w:bCs/>
          <w:sz w:val="24"/>
          <w:szCs w:val="24"/>
          <w:lang w:val="pt-BR"/>
        </w:rPr>
        <w:t>.</w:t>
      </w:r>
      <w:r>
        <w:rPr>
          <w:b/>
          <w:bCs/>
          <w:sz w:val="24"/>
          <w:szCs w:val="24"/>
        </w:rPr>
        <w:t xml:space="preserve"> </w:t>
      </w:r>
      <w:r>
        <w:rPr>
          <w:b/>
          <w:bCs/>
          <w:sz w:val="24"/>
          <w:szCs w:val="24"/>
          <w:lang w:val="pt-BR"/>
        </w:rPr>
        <w:t>Fragmento da Classe CepService</w:t>
      </w:r>
      <w:bookmarkEnd w:id="124"/>
    </w:p>
    <w:p>
      <w:pPr>
        <w:autoSpaceDE w:val="0"/>
        <w:autoSpaceDN w:val="0"/>
        <w:adjustRightInd w:val="0"/>
        <w:spacing w:line="360" w:lineRule="auto"/>
        <w:jc w:val="both"/>
        <w:rPr>
          <w:rFonts w:hint="default"/>
          <w:i w:val="0"/>
          <w:iCs w:val="0"/>
          <w:lang w:val="pt-BR"/>
        </w:rPr>
      </w:pPr>
      <w:r>
        <w:rPr>
          <w:rFonts w:hint="default"/>
          <w:i w:val="0"/>
          <w:iCs w:val="0"/>
          <w:lang w:val="pt-BR"/>
        </w:rPr>
        <w:drawing>
          <wp:inline distT="0" distB="0" distL="114300" distR="114300">
            <wp:extent cx="4204970" cy="1370965"/>
            <wp:effectExtent l="9525" t="9525" r="14605" b="10160"/>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38"/>
                    <a:stretch>
                      <a:fillRect/>
                    </a:stretch>
                  </pic:blipFill>
                  <pic:spPr>
                    <a:xfrm>
                      <a:off x="0" y="0"/>
                      <a:ext cx="4204970" cy="13709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i w:val="0"/>
          <w:iCs w:val="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Devem ser destacados alguns Pontos da Classe de serviço CepService. Toda Classe que será utilizada em algum outro ponto da aplicação deve usar a Anotação @Injectable,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 requisição Http de qualquer tipo, passando como parâmetro obrigatório a URL e se necessário objetos no corpo da requisição.</w:t>
      </w: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Realizada a adição de alguns endereços para entrega o Card com os pontos de entrega a serem roteirizados será preenchido como apresentado na Figura 29.</w:t>
      </w:r>
    </w:p>
    <w:p>
      <w:pPr>
        <w:autoSpaceDE w:val="0"/>
        <w:autoSpaceDN w:val="0"/>
        <w:adjustRightInd w:val="0"/>
        <w:spacing w:line="360" w:lineRule="auto"/>
        <w:ind w:firstLine="697" w:firstLineChars="0"/>
        <w:jc w:val="center"/>
        <w:rPr>
          <w:rFonts w:hint="default"/>
          <w:sz w:val="2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29</w:t>
      </w:r>
      <w:r>
        <w:rPr>
          <w:b/>
          <w:bCs/>
          <w:sz w:val="24"/>
          <w:szCs w:val="24"/>
        </w:rPr>
        <w:fldChar w:fldCharType="end"/>
      </w:r>
      <w:bookmarkStart w:id="125" w:name="_Toc21211"/>
      <w:r>
        <w:rPr>
          <w:b/>
          <w:bCs/>
          <w:sz w:val="24"/>
          <w:szCs w:val="24"/>
          <w:lang w:val="pt-BR"/>
        </w:rPr>
        <w:t>.</w:t>
      </w:r>
      <w:r>
        <w:rPr>
          <w:b/>
          <w:bCs/>
          <w:sz w:val="24"/>
          <w:szCs w:val="24"/>
        </w:rPr>
        <w:t xml:space="preserve"> </w:t>
      </w:r>
      <w:r>
        <w:rPr>
          <w:b/>
          <w:bCs/>
          <w:sz w:val="24"/>
          <w:szCs w:val="24"/>
          <w:lang w:val="pt-BR"/>
        </w:rPr>
        <w:t>Tela para Geração e Rotas, com Endereços Inseridos</w:t>
      </w:r>
      <w:bookmarkEnd w:id="125"/>
    </w:p>
    <w:p>
      <w:pPr>
        <w:autoSpaceDE w:val="0"/>
        <w:autoSpaceDN w:val="0"/>
        <w:adjustRightInd w:val="0"/>
        <w:spacing w:line="360" w:lineRule="auto"/>
        <w:jc w:val="both"/>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39"/>
                    <a:stretch>
                      <a:fillRect/>
                    </a:stretch>
                  </pic:blipFill>
                  <pic:spPr>
                    <a:xfrm>
                      <a:off x="0" y="0"/>
                      <a:ext cx="1837690" cy="22485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30, com base em um vetor declarado no Controlador da Pagina. </w:t>
      </w: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30</w:t>
      </w:r>
      <w:r>
        <w:rPr>
          <w:b/>
          <w:bCs/>
          <w:sz w:val="24"/>
          <w:szCs w:val="24"/>
        </w:rPr>
        <w:fldChar w:fldCharType="end"/>
      </w:r>
      <w:bookmarkStart w:id="126" w:name="_Toc5696"/>
      <w:r>
        <w:rPr>
          <w:b/>
          <w:bCs/>
          <w:sz w:val="24"/>
          <w:szCs w:val="24"/>
          <w:lang w:val="pt-BR"/>
        </w:rPr>
        <w:t>.</w:t>
      </w:r>
      <w:r>
        <w:rPr>
          <w:b/>
          <w:bCs/>
          <w:sz w:val="24"/>
          <w:szCs w:val="24"/>
        </w:rPr>
        <w:t xml:space="preserve"> </w:t>
      </w:r>
      <w:r>
        <w:rPr>
          <w:b/>
          <w:bCs/>
          <w:sz w:val="24"/>
          <w:szCs w:val="24"/>
          <w:lang w:val="pt-BR"/>
        </w:rPr>
        <w:t>Tela para Geração e Rotas, com Endereços Inseridos</w:t>
      </w:r>
      <w:bookmarkEnd w:id="126"/>
    </w:p>
    <w:p>
      <w:pPr>
        <w:autoSpaceDE w:val="0"/>
        <w:autoSpaceDN w:val="0"/>
        <w:adjustRightInd w:val="0"/>
        <w:spacing w:line="360" w:lineRule="auto"/>
        <w:ind w:left="0" w:leftChars="0" w:firstLine="0" w:firstLineChars="0"/>
        <w:jc w:val="both"/>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0"/>
                    <a:stretch>
                      <a:fillRect/>
                    </a:stretch>
                  </pic:blipFill>
                  <pic:spPr>
                    <a:xfrm>
                      <a:off x="0" y="0"/>
                      <a:ext cx="4683125" cy="17030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As os campos do objeto que está sendo percorrido é acessado através do denominado ‘binding de atributo’ que pode ser entendido como vinculo do elemento dentro da pagina com o uma variável, nesse caso é a variável do gerada dinamicamente pelo *ngFor. </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Que irá busca a posição no vetor que o endereço encontra-se, e irá remove-lo do vetor. O fragmento de código que realiza essa função está apresentado na figura 31.</w:t>
      </w:r>
    </w:p>
    <w:p>
      <w:pPr>
        <w:autoSpaceDE w:val="0"/>
        <w:autoSpaceDN w:val="0"/>
        <w:adjustRightInd w:val="0"/>
        <w:spacing w:line="360" w:lineRule="auto"/>
        <w:ind w:firstLine="1394"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31</w:t>
      </w:r>
      <w:r>
        <w:rPr>
          <w:b/>
          <w:bCs/>
          <w:sz w:val="24"/>
          <w:szCs w:val="24"/>
        </w:rPr>
        <w:fldChar w:fldCharType="end"/>
      </w:r>
      <w:bookmarkStart w:id="127" w:name="_Toc12085"/>
      <w:r>
        <w:rPr>
          <w:b/>
          <w:bCs/>
          <w:sz w:val="24"/>
          <w:szCs w:val="24"/>
          <w:lang w:val="pt-BR"/>
        </w:rPr>
        <w:t>.</w:t>
      </w:r>
      <w:r>
        <w:rPr>
          <w:b/>
          <w:bCs/>
          <w:sz w:val="24"/>
          <w:szCs w:val="24"/>
        </w:rPr>
        <w:t xml:space="preserve"> </w:t>
      </w:r>
      <w:r>
        <w:rPr>
          <w:b/>
          <w:bCs/>
          <w:sz w:val="24"/>
          <w:szCs w:val="24"/>
          <w:lang w:val="pt-BR"/>
        </w:rPr>
        <w:t>Método para Remoção de Endereço da Lista.</w:t>
      </w:r>
      <w:bookmarkEnd w:id="127"/>
    </w:p>
    <w:p>
      <w:pPr>
        <w:autoSpaceDE w:val="0"/>
        <w:autoSpaceDN w:val="0"/>
        <w:adjustRightInd w:val="0"/>
        <w:spacing w:line="360" w:lineRule="auto"/>
        <w:ind w:left="0" w:leftChars="0" w:firstLine="0" w:firstLineChars="0"/>
        <w:jc w:val="both"/>
      </w:pPr>
      <w:r>
        <w:drawing>
          <wp:inline distT="0" distB="0" distL="114300" distR="114300">
            <wp:extent cx="4229100" cy="1824990"/>
            <wp:effectExtent l="0" t="0" r="0" b="38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1"/>
                    <a:stretch>
                      <a:fillRect/>
                    </a:stretch>
                  </pic:blipFill>
                  <pic:spPr>
                    <a:xfrm>
                      <a:off x="0" y="0"/>
                      <a:ext cx="4229100" cy="18249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Ao final da inserção dos endereços de entrega, deverá ser clickado do botão de geração de rotas. A tela será alterada para apresentar os dados da Rota gerada conforme Figura 32.</w:t>
      </w:r>
    </w:p>
    <w:p>
      <w:pPr>
        <w:autoSpaceDE w:val="0"/>
        <w:autoSpaceDN w:val="0"/>
        <w:adjustRightInd w:val="0"/>
        <w:spacing w:line="360" w:lineRule="auto"/>
        <w:ind w:left="700" w:leftChars="0" w:firstLine="700"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32</w:t>
      </w:r>
      <w:r>
        <w:rPr>
          <w:b/>
          <w:bCs/>
          <w:sz w:val="24"/>
          <w:szCs w:val="24"/>
        </w:rPr>
        <w:fldChar w:fldCharType="end"/>
      </w:r>
      <w:bookmarkStart w:id="128" w:name="_Toc6592"/>
      <w:r>
        <w:rPr>
          <w:b/>
          <w:bCs/>
          <w:sz w:val="24"/>
          <w:szCs w:val="24"/>
          <w:lang w:val="pt-BR"/>
        </w:rPr>
        <w:t>.</w:t>
      </w:r>
      <w:r>
        <w:rPr>
          <w:b/>
          <w:bCs/>
          <w:sz w:val="24"/>
          <w:szCs w:val="24"/>
        </w:rPr>
        <w:t xml:space="preserve"> </w:t>
      </w:r>
      <w:r>
        <w:rPr>
          <w:b/>
          <w:bCs/>
          <w:sz w:val="24"/>
          <w:szCs w:val="24"/>
          <w:lang w:val="pt-BR"/>
        </w:rPr>
        <w:t>Tela de Geração de Rotas após executada a Geração.</w:t>
      </w:r>
      <w:bookmarkEnd w:id="128"/>
    </w:p>
    <w:p>
      <w:pPr>
        <w:autoSpaceDE w:val="0"/>
        <w:autoSpaceDN w:val="0"/>
        <w:adjustRightInd w:val="0"/>
        <w:spacing w:line="360" w:lineRule="auto"/>
        <w:ind w:left="0" w:leftChars="0" w:firstLine="0" w:firstLineChars="0"/>
        <w:jc w:val="both"/>
        <w:rPr>
          <w:rFonts w:hint="default"/>
          <w:lang w:val="pt-BR"/>
        </w:rPr>
      </w:pPr>
      <w:r>
        <w:rPr>
          <w:rFonts w:hint="default"/>
          <w:lang w:val="pt-BR"/>
        </w:rPr>
        <w:drawing>
          <wp:inline distT="0" distB="0" distL="114300" distR="114300">
            <wp:extent cx="2766060" cy="3185795"/>
            <wp:effectExtent l="9525" t="9525" r="24765" b="24130"/>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2"/>
                    <a:stretch>
                      <a:fillRect/>
                    </a:stretch>
                  </pic:blipFill>
                  <pic:spPr>
                    <a:xfrm>
                      <a:off x="0" y="0"/>
                      <a:ext cx="2766060" cy="31857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relacão de entregas que deverão ser realizadas por outras filiais. O método responsável por realizar a solicitação para a criação de rotas é mostrado na Figura 33.</w:t>
      </w:r>
    </w:p>
    <w:p>
      <w:pPr>
        <w:autoSpaceDE w:val="0"/>
        <w:autoSpaceDN w:val="0"/>
        <w:adjustRightInd w:val="0"/>
        <w:spacing w:line="360" w:lineRule="auto"/>
        <w:ind w:left="700" w:leftChars="0" w:firstLine="700"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33</w:t>
      </w:r>
      <w:r>
        <w:rPr>
          <w:b/>
          <w:bCs/>
          <w:sz w:val="24"/>
          <w:szCs w:val="24"/>
        </w:rPr>
        <w:fldChar w:fldCharType="end"/>
      </w:r>
      <w:bookmarkStart w:id="129" w:name="_Toc4761"/>
      <w:r>
        <w:rPr>
          <w:b/>
          <w:bCs/>
          <w:sz w:val="24"/>
          <w:szCs w:val="24"/>
          <w:lang w:val="pt-BR"/>
        </w:rPr>
        <w:t>.</w:t>
      </w:r>
      <w:r>
        <w:rPr>
          <w:b/>
          <w:bCs/>
          <w:sz w:val="24"/>
          <w:szCs w:val="24"/>
        </w:rPr>
        <w:t xml:space="preserve"> </w:t>
      </w:r>
      <w:r>
        <w:rPr>
          <w:b/>
          <w:bCs/>
          <w:sz w:val="24"/>
          <w:szCs w:val="24"/>
          <w:lang w:val="pt-BR"/>
        </w:rPr>
        <w:t>Tela de Geração de Rotas após executada a Geração.</w:t>
      </w:r>
      <w:bookmarkEnd w:id="129"/>
    </w:p>
    <w:p>
      <w:pPr>
        <w:autoSpaceDE w:val="0"/>
        <w:autoSpaceDN w:val="0"/>
        <w:adjustRightInd w:val="0"/>
        <w:spacing w:line="360" w:lineRule="auto"/>
        <w:ind w:left="0" w:leftChars="0" w:firstLine="0" w:firstLineChars="0"/>
        <w:jc w:val="both"/>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3"/>
                    <a:stretch>
                      <a:fillRect/>
                    </a:stretch>
                  </pic:blipFill>
                  <pic:spPr>
                    <a:xfrm>
                      <a:off x="0" y="0"/>
                      <a:ext cx="3365500" cy="2136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0" w:name="_Toc9689"/>
      <w:r>
        <w:rPr>
          <w:rFonts w:hint="default"/>
          <w:lang w:val="pt-BR"/>
        </w:rPr>
        <w:t>Modelagem e Gestão dos Dados</w:t>
      </w:r>
      <w:bookmarkEnd w:id="13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e utilização do Liquibase no Projeto.</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1" w:name="_Toc1386"/>
      <w:r>
        <w:rPr>
          <w:rFonts w:hint="default"/>
          <w:lang w:val="pt-BR"/>
        </w:rPr>
        <w:t>Modelo de Entidade Relacionamento</w:t>
      </w:r>
      <w:bookmarkEnd w:id="131"/>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Modelo Entidade Relacionamento representado na Figura 34 mostra as Tabelas do Banco De Dados, seus atributos e seus Relacionamentos.</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34</w:t>
      </w:r>
      <w:r>
        <w:rPr>
          <w:b/>
          <w:bCs/>
          <w:sz w:val="24"/>
          <w:szCs w:val="24"/>
        </w:rPr>
        <w:fldChar w:fldCharType="end"/>
      </w:r>
      <w:bookmarkStart w:id="132" w:name="_Toc16447"/>
      <w:r>
        <w:rPr>
          <w:b/>
          <w:bCs/>
          <w:sz w:val="24"/>
          <w:szCs w:val="24"/>
          <w:lang w:val="pt-BR"/>
        </w:rPr>
        <w:t>.</w:t>
      </w:r>
      <w:r>
        <w:rPr>
          <w:b/>
          <w:bCs/>
          <w:sz w:val="24"/>
          <w:szCs w:val="24"/>
        </w:rPr>
        <w:t xml:space="preserve"> </w:t>
      </w:r>
      <w:r>
        <w:rPr>
          <w:b/>
          <w:bCs/>
          <w:sz w:val="24"/>
          <w:szCs w:val="24"/>
          <w:lang w:val="pt-BR"/>
        </w:rPr>
        <w:t>Modelo Entidade Relacionamento</w:t>
      </w:r>
      <w:bookmarkEnd w:id="132"/>
    </w:p>
    <w:p>
      <w:pPr>
        <w:ind w:firstLine="697" w:firstLineChars="0"/>
        <w:rPr>
          <w:rFonts w:hint="default"/>
          <w:lang w:val="pt-BR"/>
        </w:rPr>
      </w:pPr>
    </w:p>
    <w:p>
      <w:pPr>
        <w:ind w:left="0" w:leftChars="0" w:firstLine="0" w:firstLineChars="0"/>
        <w:rPr>
          <w:rFonts w:hint="default"/>
          <w:lang w:val="pt-BR"/>
        </w:rPr>
      </w:pPr>
      <w:r>
        <w:rPr>
          <w:rFonts w:hint="default"/>
          <w:lang w:val="pt-BR"/>
        </w:rPr>
        <w:drawing>
          <wp:inline distT="0" distB="0" distL="114300" distR="114300">
            <wp:extent cx="5720080" cy="5709285"/>
            <wp:effectExtent l="9525" t="9525" r="23495" b="15240"/>
            <wp:docPr id="28" name="Picture 28" descr="C:\PROJETOS\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PROJETOS\documentacaoTG\BD.pngBD"/>
                    <pic:cNvPicPr>
                      <a:picLocks noChangeAspect="1"/>
                    </pic:cNvPicPr>
                  </pic:nvPicPr>
                  <pic:blipFill>
                    <a:blip r:embed="rId44"/>
                    <a:srcRect/>
                    <a:stretch>
                      <a:fillRect/>
                    </a:stretch>
                  </pic:blipFill>
                  <pic:spPr>
                    <a:xfrm>
                      <a:off x="0" y="0"/>
                      <a:ext cx="5720080" cy="570928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rPr>
          <w:sz w:val="20"/>
          <w:lang w:val="pt-BR"/>
        </w:rPr>
      </w:pPr>
    </w:p>
    <w:p>
      <w:pPr>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3" w:name="_Toc7737"/>
      <w:r>
        <w:rPr>
          <w:rFonts w:hint="default"/>
          <w:lang w:val="pt-BR"/>
        </w:rPr>
        <w:t>Dicionário de Dados</w:t>
      </w:r>
      <w:bookmarkEnd w:id="133"/>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ind w:firstLine="697" w:firstLineChars="0"/>
        <w:rPr>
          <w:rFonts w:hint="default"/>
          <w:lang w:val="pt-BR"/>
        </w:rPr>
      </w:pPr>
      <w:r>
        <w:rPr>
          <w:rFonts w:hint="default"/>
          <w:lang w:val="pt-BR"/>
        </w:rPr>
        <w:t>A Tabela 33 descreve a Tabela que armazena as Informações de Cargo:</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33</w:t>
      </w:r>
      <w:r>
        <w:rPr>
          <w:sz w:val="24"/>
          <w:szCs w:val="24"/>
          <w:lang w:val="pt-BR"/>
        </w:rPr>
        <w:fldChar w:fldCharType="end"/>
      </w:r>
      <w:bookmarkStart w:id="134" w:name="_Toc14092"/>
      <w:r>
        <w:rPr>
          <w:sz w:val="24"/>
          <w:szCs w:val="24"/>
          <w:lang w:val="pt-BR"/>
        </w:rPr>
        <w:t>. Dicionário de Dados: Tabela Cargo</w:t>
      </w:r>
      <w:bookmarkEnd w:id="134"/>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532"/>
        <w:gridCol w:w="648"/>
        <w:gridCol w:w="467"/>
        <w:gridCol w:w="4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Tabela para cadastro dos cargos do funcion</w:t>
            </w:r>
            <w:r>
              <w:rPr>
                <w:rFonts w:hint="default" w:ascii="Calibri" w:hAnsi="Calibri" w:eastAsia="SimSun" w:cs="Calibri"/>
                <w:i w:val="0"/>
                <w:color w:val="000000"/>
                <w:kern w:val="0"/>
                <w:sz w:val="20"/>
                <w:szCs w:val="20"/>
                <w:u w:val="none"/>
                <w:lang w:val="pt-BR" w:eastAsia="zh-CN" w:bidi="ar"/>
              </w:rPr>
              <w:t>á</w:t>
            </w:r>
            <w:r>
              <w:rPr>
                <w:rFonts w:hint="default" w:ascii="Calibri" w:hAnsi="Calibri" w:eastAsia="SimSun" w:cs="Calibri"/>
                <w:i w:val="0"/>
                <w:color w:val="000000"/>
                <w:kern w:val="0"/>
                <w:sz w:val="20"/>
                <w:szCs w:val="20"/>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Nome Do Campo</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Tipo do Campo</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PK</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FK</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ID</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INT(11)</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Sim</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DESCRICAO</w:t>
            </w:r>
          </w:p>
        </w:tc>
        <w:tc>
          <w:tcPr>
            <w:tcW w:w="141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VARCHAR(60)</w:t>
            </w:r>
          </w:p>
        </w:tc>
        <w:tc>
          <w:tcPr>
            <w:tcW w:w="64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6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5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Campo para descrever o Cargo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p>
    <w:p>
      <w:pPr>
        <w:ind w:firstLine="697" w:firstLineChars="0"/>
        <w:rPr>
          <w:rFonts w:hint="default"/>
          <w:lang w:val="pt-BR"/>
        </w:rPr>
      </w:pPr>
      <w:r>
        <w:rPr>
          <w:rFonts w:hint="default"/>
          <w:lang w:val="pt-BR"/>
        </w:rPr>
        <w:t>A Tabela 34 descreve a Tabela que armazena as Informações de Cep:</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34</w:t>
      </w:r>
      <w:r>
        <w:rPr>
          <w:sz w:val="24"/>
          <w:szCs w:val="24"/>
          <w:lang w:val="pt-BR"/>
        </w:rPr>
        <w:fldChar w:fldCharType="end"/>
      </w:r>
      <w:bookmarkStart w:id="135" w:name="_Toc1632"/>
      <w:r>
        <w:rPr>
          <w:sz w:val="24"/>
          <w:szCs w:val="24"/>
          <w:lang w:val="pt-BR"/>
        </w:rPr>
        <w:t>. Dicionário de Dados: Tabela Cep</w:t>
      </w:r>
      <w:bookmarkEnd w:id="135"/>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241"/>
        <w:gridCol w:w="560"/>
        <w:gridCol w:w="600"/>
        <w:gridCol w:w="43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ceps e a cidae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pt-BR" w:eastAsia="zh-CN" w:bidi="ar"/>
              </w:rPr>
              <w:t>I</w:t>
            </w:r>
            <w:r>
              <w:rPr>
                <w:rFonts w:hint="default" w:ascii="Calibri" w:hAnsi="Calibri" w:eastAsia="SimSun" w:cs="Calibri"/>
                <w:i w:val="0"/>
                <w:color w:val="000000"/>
                <w:kern w:val="0"/>
                <w:sz w:val="22"/>
                <w:szCs w:val="22"/>
                <w:u w:val="none"/>
                <w:lang w:val="en-US" w:eastAsia="zh-CN" w:bidi="ar"/>
              </w:rPr>
              <w:t>NT(11)</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CEP</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NOME_RUA</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BAIRRO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CIDADE_ID</w:t>
            </w:r>
          </w:p>
        </w:tc>
        <w:tc>
          <w:tcPr>
            <w:tcW w:w="14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6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30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Cidade(Atrbuto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ind w:firstLine="697" w:firstLineChars="0"/>
        <w:rPr>
          <w:rFonts w:hint="default"/>
          <w:lang w:val="pt-BR"/>
        </w:rPr>
      </w:pPr>
      <w:r>
        <w:rPr>
          <w:rFonts w:hint="default"/>
          <w:lang w:val="pt-BR"/>
        </w:rPr>
        <w:t>A Tabela 35 descreve a Tabela que armazena as Informações de Cargo:</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35</w:t>
      </w:r>
      <w:r>
        <w:rPr>
          <w:sz w:val="24"/>
          <w:szCs w:val="24"/>
          <w:lang w:val="pt-BR"/>
        </w:rPr>
        <w:fldChar w:fldCharType="end"/>
      </w:r>
      <w:bookmarkStart w:id="136" w:name="_Toc12073"/>
      <w:r>
        <w:rPr>
          <w:sz w:val="24"/>
          <w:szCs w:val="24"/>
          <w:lang w:val="pt-BR"/>
        </w:rPr>
        <w:t>. Dicionário de Dados: Tabela Cidade</w:t>
      </w:r>
      <w:bookmarkEnd w:id="136"/>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p>
    <w:p>
      <w:pPr>
        <w:ind w:firstLine="697" w:firstLineChars="0"/>
        <w:rPr>
          <w:rFonts w:hint="default"/>
          <w:lang w:val="pt-BR"/>
        </w:rPr>
      </w:pPr>
      <w:r>
        <w:rPr>
          <w:rFonts w:hint="default"/>
          <w:lang w:val="pt-BR"/>
        </w:rPr>
        <w:t>A Tabela 36 descreve a Tabela que armazena as Informações de Empresa:</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36</w:t>
      </w:r>
      <w:r>
        <w:rPr>
          <w:sz w:val="24"/>
          <w:szCs w:val="24"/>
          <w:lang w:val="pt-BR"/>
        </w:rPr>
        <w:fldChar w:fldCharType="end"/>
      </w:r>
      <w:bookmarkStart w:id="137" w:name="_Toc31836"/>
      <w:r>
        <w:rPr>
          <w:sz w:val="24"/>
          <w:szCs w:val="24"/>
          <w:lang w:val="pt-BR"/>
        </w:rPr>
        <w:t>. Dicionário de Dados: Tabela Empresa</w:t>
      </w:r>
      <w:bookmarkEnd w:id="137"/>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referenciar a Empresa Matriz(Ligado 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ind w:firstLine="697" w:firstLineChars="0"/>
        <w:jc w:val="both"/>
        <w:rPr>
          <w:rFonts w:hint="default"/>
          <w:lang w:val="pt-BR"/>
        </w:rPr>
      </w:pPr>
      <w:r>
        <w:rPr>
          <w:rFonts w:hint="default"/>
          <w:lang w:val="pt-BR"/>
        </w:rPr>
        <w:t>A Tabela 37 descreve a Tabela que armazena as Informações de Endereço: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37</w:t>
      </w:r>
      <w:r>
        <w:rPr>
          <w:sz w:val="24"/>
          <w:szCs w:val="24"/>
          <w:lang w:val="pt-BR"/>
        </w:rPr>
        <w:fldChar w:fldCharType="end"/>
      </w:r>
      <w:bookmarkStart w:id="138" w:name="_Toc20203"/>
      <w:r>
        <w:rPr>
          <w:sz w:val="24"/>
          <w:szCs w:val="24"/>
          <w:lang w:val="pt-BR"/>
        </w:rPr>
        <w:t>. Dicionário de Dados: Tabela Endereço</w:t>
      </w:r>
      <w:bookmarkEnd w:id="138"/>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91"/>
        <w:gridCol w:w="368"/>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9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11"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w:t>
            </w:r>
            <w:r>
              <w:rPr>
                <w:rFonts w:hint="default" w:ascii="Calibri" w:hAnsi="Calibri" w:eastAsia="SimSun" w:cs="Calibri"/>
                <w:b/>
                <w:i w:val="0"/>
                <w:color w:val="000000"/>
                <w:kern w:val="0"/>
                <w:sz w:val="22"/>
                <w:szCs w:val="22"/>
                <w:u w:val="none"/>
                <w:lang w:val="pt-BR" w:eastAsia="zh-CN" w:bidi="ar"/>
              </w:rPr>
              <w:t xml:space="preserve"> </w:t>
            </w:r>
            <w:r>
              <w:rPr>
                <w:rFonts w:hint="default" w:ascii="Calibri" w:hAnsi="Calibri" w:eastAsia="SimSun" w:cs="Calibri"/>
                <w:b/>
                <w:i w:val="0"/>
                <w:color w:val="000000"/>
                <w:kern w:val="0"/>
                <w:sz w:val="22"/>
                <w:szCs w:val="22"/>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Complemento do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p>
    <w:p>
      <w:pPr>
        <w:ind w:firstLine="697" w:firstLineChars="0"/>
        <w:rPr>
          <w:rFonts w:hint="default"/>
          <w:lang w:val="pt-BR"/>
        </w:rPr>
      </w:pPr>
      <w:r>
        <w:rPr>
          <w:rFonts w:hint="default"/>
          <w:lang w:val="pt-BR"/>
        </w:rPr>
        <w:t>A Tabela 38 descreve a Tabela que armazena as Informações de Estado: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38</w:t>
      </w:r>
      <w:r>
        <w:rPr>
          <w:sz w:val="24"/>
          <w:szCs w:val="24"/>
          <w:lang w:val="pt-BR"/>
        </w:rPr>
        <w:fldChar w:fldCharType="end"/>
      </w:r>
      <w:bookmarkStart w:id="139" w:name="_Toc24650"/>
      <w:r>
        <w:rPr>
          <w:sz w:val="24"/>
          <w:szCs w:val="24"/>
          <w:lang w:val="pt-BR"/>
        </w:rPr>
        <w:t>. Dicionário de Dados: Tabela Estado</w:t>
      </w:r>
      <w:bookmarkEnd w:id="139"/>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395"/>
        <w:gridCol w:w="449"/>
        <w:gridCol w:w="51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VARCHAR(2)</w:t>
            </w:r>
          </w:p>
        </w:tc>
        <w:tc>
          <w:tcPr>
            <w:tcW w:w="39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39 descreve a Tabela que armazena as Informações de Funcionário: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39</w:t>
      </w:r>
      <w:r>
        <w:rPr>
          <w:sz w:val="24"/>
          <w:szCs w:val="24"/>
          <w:lang w:val="pt-BR"/>
        </w:rPr>
        <w:fldChar w:fldCharType="end"/>
      </w:r>
      <w:bookmarkStart w:id="140" w:name="_Toc11804"/>
      <w:r>
        <w:rPr>
          <w:sz w:val="24"/>
          <w:szCs w:val="24"/>
          <w:lang w:val="pt-BR"/>
        </w:rPr>
        <w:t>. Dicionário de Dados: Tabela Funcionário</w:t>
      </w:r>
      <w:bookmarkEnd w:id="140"/>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w:t>
            </w:r>
            <w:r>
              <w:rPr>
                <w:rFonts w:hint="default" w:ascii="Calibri" w:hAnsi="Calibri" w:eastAsia="SimSun" w:cs="Calibri"/>
                <w:b/>
                <w:i w:val="0"/>
                <w:color w:val="FFFFFF"/>
                <w:kern w:val="0"/>
                <w:sz w:val="22"/>
                <w:szCs w:val="22"/>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Tabela para cadastro dos </w:t>
            </w:r>
            <w:r>
              <w:rPr>
                <w:rFonts w:hint="default" w:ascii="Calibri" w:hAnsi="Calibri" w:eastAsia="SimSun" w:cs="Calibri"/>
                <w:i w:val="0"/>
                <w:color w:val="000000"/>
                <w:kern w:val="0"/>
                <w:sz w:val="22"/>
                <w:szCs w:val="22"/>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Campo identificador para </w:t>
            </w:r>
            <w:r>
              <w:rPr>
                <w:rFonts w:hint="default" w:ascii="Calibri" w:hAnsi="Calibri" w:eastAsia="SimSun" w:cs="Calibri"/>
                <w:i w:val="0"/>
                <w:color w:val="000000"/>
                <w:kern w:val="0"/>
                <w:sz w:val="22"/>
                <w:szCs w:val="22"/>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Cargo(Atributo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40 descreve a Tabela que armazena as Informações do Mapeamento de Configuração: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40</w:t>
      </w:r>
      <w:r>
        <w:rPr>
          <w:sz w:val="24"/>
          <w:szCs w:val="24"/>
          <w:lang w:val="pt-BR"/>
        </w:rPr>
        <w:fldChar w:fldCharType="end"/>
      </w:r>
      <w:bookmarkStart w:id="141" w:name="_Toc84"/>
      <w:r>
        <w:rPr>
          <w:sz w:val="24"/>
          <w:szCs w:val="24"/>
          <w:lang w:val="pt-BR"/>
        </w:rPr>
        <w:t>. Dicionário de Dados: Tabela Map_config</w:t>
      </w:r>
      <w:bookmarkEnd w:id="141"/>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Nome do valor da Chave de configuração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p>
    <w:p>
      <w:pPr>
        <w:ind w:firstLine="697" w:firstLineChars="0"/>
        <w:rPr>
          <w:rFonts w:hint="default"/>
          <w:lang w:val="pt-BR"/>
        </w:rPr>
      </w:pPr>
      <w:r>
        <w:rPr>
          <w:rFonts w:hint="default"/>
          <w:lang w:val="pt-BR"/>
        </w:rPr>
        <w:t>A Tabela 41 descreve a Tabela que armazena as Informações de Pessoa:</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41</w:t>
      </w:r>
      <w:r>
        <w:rPr>
          <w:sz w:val="24"/>
          <w:szCs w:val="24"/>
          <w:lang w:val="pt-BR"/>
        </w:rPr>
        <w:fldChar w:fldCharType="end"/>
      </w:r>
      <w:bookmarkStart w:id="142" w:name="_Toc17738"/>
      <w:r>
        <w:rPr>
          <w:sz w:val="24"/>
          <w:szCs w:val="24"/>
          <w:lang w:val="pt-BR"/>
        </w:rPr>
        <w:t>. Dicionário de Dados: Tabela Pessoa</w:t>
      </w:r>
      <w:bookmarkEnd w:id="142"/>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457"/>
        <w:gridCol w:w="1091"/>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05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3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sexo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42 descreve a Tabela que armazena as Informações de Região: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42</w:t>
      </w:r>
      <w:r>
        <w:rPr>
          <w:sz w:val="24"/>
          <w:szCs w:val="24"/>
          <w:lang w:val="pt-BR"/>
        </w:rPr>
        <w:fldChar w:fldCharType="end"/>
      </w:r>
      <w:bookmarkStart w:id="143" w:name="_Toc7065"/>
      <w:r>
        <w:rPr>
          <w:sz w:val="24"/>
          <w:szCs w:val="24"/>
          <w:lang w:val="pt-BR"/>
        </w:rPr>
        <w:t>. Dicionário de Dados: Tabela Região</w:t>
      </w:r>
      <w:bookmarkEnd w:id="143"/>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232"/>
        <w:gridCol w:w="1228"/>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w:t>
            </w:r>
            <w:r>
              <w:rPr>
                <w:rFonts w:hint="default" w:ascii="Calibri" w:hAnsi="Calibri" w:eastAsia="SimSun" w:cs="Calibri"/>
                <w:b/>
                <w:i w:val="0"/>
                <w:color w:val="FFFFFF"/>
                <w:kern w:val="0"/>
                <w:sz w:val="22"/>
                <w:szCs w:val="22"/>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77"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Empresa(Atributo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43 descreve a Tabela que armazena as Informações de Role, ou Autorizações:</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43</w:t>
      </w:r>
      <w:r>
        <w:rPr>
          <w:sz w:val="24"/>
          <w:szCs w:val="24"/>
          <w:lang w:val="pt-BR"/>
        </w:rPr>
        <w:fldChar w:fldCharType="end"/>
      </w:r>
      <w:bookmarkStart w:id="144" w:name="_Toc24509"/>
      <w:r>
        <w:rPr>
          <w:sz w:val="24"/>
          <w:szCs w:val="24"/>
          <w:lang w:val="pt-BR"/>
        </w:rPr>
        <w:t>. Dicionário de Dados: Tabela Roles</w:t>
      </w:r>
      <w:bookmarkEnd w:id="144"/>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191"/>
        <w:gridCol w:w="1336"/>
        <w:gridCol w:w="505"/>
        <w:gridCol w:w="668"/>
        <w:gridCol w:w="43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88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9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52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VARCHAR(150)</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a descrição da Role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p>
    <w:p>
      <w:pPr>
        <w:ind w:firstLine="697" w:firstLineChars="0"/>
        <w:rPr>
          <w:rFonts w:hint="default"/>
          <w:lang w:val="pt-BR"/>
        </w:rPr>
      </w:pPr>
      <w:r>
        <w:rPr>
          <w:rFonts w:hint="default"/>
          <w:lang w:val="pt-BR"/>
        </w:rPr>
        <w:t>A Tabela 44 descreve a Tabela que armazena as Informações de Telefone:</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44</w:t>
      </w:r>
      <w:r>
        <w:rPr>
          <w:sz w:val="24"/>
          <w:szCs w:val="24"/>
          <w:lang w:val="pt-BR"/>
        </w:rPr>
        <w:fldChar w:fldCharType="end"/>
      </w:r>
      <w:bookmarkStart w:id="145" w:name="_Toc967"/>
      <w:r>
        <w:rPr>
          <w:sz w:val="24"/>
          <w:szCs w:val="24"/>
          <w:lang w:val="pt-BR"/>
        </w:rPr>
        <w:t>. Dicionário de Dados: Tabela Telefone</w:t>
      </w:r>
      <w:bookmarkEnd w:id="145"/>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68"/>
        <w:gridCol w:w="1391"/>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45 descreve a Tabela que armazena as Informações de Tipo da Empresa:</w:t>
      </w:r>
    </w:p>
    <w:p>
      <w:pPr>
        <w:pStyle w:val="28"/>
        <w:jc w:val="center"/>
        <w:rPr>
          <w:rFonts w:hint="default"/>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45</w:t>
      </w:r>
      <w:r>
        <w:rPr>
          <w:sz w:val="24"/>
          <w:szCs w:val="24"/>
          <w:lang w:val="pt-BR"/>
        </w:rPr>
        <w:fldChar w:fldCharType="end"/>
      </w:r>
      <w:bookmarkStart w:id="146" w:name="_Toc27052"/>
      <w:r>
        <w:rPr>
          <w:sz w:val="24"/>
          <w:szCs w:val="24"/>
          <w:lang w:val="pt-BR"/>
        </w:rPr>
        <w:t>. Dicionário de Dados: Tabela Tipo_Empresa</w:t>
      </w:r>
      <w:bookmarkEnd w:id="146"/>
    </w:p>
    <w:p>
      <w:pPr>
        <w:ind w:firstLine="697" w:firstLineChars="0"/>
        <w:rPr>
          <w:rFonts w:hint="default"/>
          <w:lang w:val="pt-BR"/>
        </w:rPr>
      </w:pPr>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191"/>
        <w:gridCol w:w="1350"/>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5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pt-BR" w:eastAsia="zh-CN" w:bidi="ar"/>
              </w:rPr>
              <w:t>D</w:t>
            </w:r>
            <w:r>
              <w:rPr>
                <w:rFonts w:hint="default" w:ascii="Calibri" w:hAnsi="Calibri" w:eastAsia="SimSun" w:cs="Calibri"/>
                <w:i w:val="0"/>
                <w:color w:val="000000"/>
                <w:kern w:val="0"/>
                <w:sz w:val="22"/>
                <w:szCs w:val="22"/>
                <w:u w:val="none"/>
                <w:lang w:val="en-US" w:eastAsia="zh-CN" w:bidi="ar"/>
              </w:rPr>
              <w:t>escrição do Tipo da Empresa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p>
    <w:p>
      <w:pPr>
        <w:ind w:firstLine="697" w:firstLineChars="0"/>
        <w:rPr>
          <w:rFonts w:hint="default"/>
          <w:lang w:val="pt-BR"/>
        </w:rPr>
      </w:pPr>
      <w:r>
        <w:rPr>
          <w:rFonts w:hint="default"/>
          <w:lang w:val="pt-BR"/>
        </w:rPr>
        <w:t>A Tabela 46 descreve a Tabela que armazena as Informações do Tipo da Pessoa:</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46</w:t>
      </w:r>
      <w:r>
        <w:rPr>
          <w:sz w:val="24"/>
          <w:szCs w:val="24"/>
          <w:lang w:val="pt-BR"/>
        </w:rPr>
        <w:fldChar w:fldCharType="end"/>
      </w:r>
      <w:bookmarkStart w:id="147" w:name="_Toc31980"/>
      <w:r>
        <w:rPr>
          <w:sz w:val="24"/>
          <w:szCs w:val="24"/>
          <w:lang w:val="pt-BR"/>
        </w:rPr>
        <w:t>. Dicionário de Dados: Tabela Tipo_Pessoa</w:t>
      </w:r>
      <w:bookmarkEnd w:id="147"/>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559"/>
        <w:gridCol w:w="1228"/>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03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3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Descrição do Tipo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p>
    <w:p>
      <w:pPr>
        <w:ind w:firstLine="697" w:firstLineChars="0"/>
        <w:rPr>
          <w:rFonts w:hint="default"/>
          <w:lang w:val="pt-BR"/>
        </w:rPr>
      </w:pPr>
      <w:r>
        <w:rPr>
          <w:rFonts w:hint="default"/>
          <w:lang w:val="pt-BR"/>
        </w:rPr>
        <w:t>A Tabela 47 descreve a Tabela que armazena as Informações de Usuário: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47</w:t>
      </w:r>
      <w:r>
        <w:rPr>
          <w:sz w:val="24"/>
          <w:szCs w:val="24"/>
          <w:lang w:val="pt-BR"/>
        </w:rPr>
        <w:fldChar w:fldCharType="end"/>
      </w:r>
      <w:bookmarkStart w:id="148" w:name="_Toc28336"/>
      <w:r>
        <w:rPr>
          <w:sz w:val="24"/>
          <w:szCs w:val="24"/>
          <w:lang w:val="pt-BR"/>
        </w:rPr>
        <w:t>. Dicionário de Dados: Tabela User</w:t>
      </w:r>
      <w:bookmarkEnd w:id="148"/>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Tabela para cadastro dos </w:t>
            </w:r>
            <w:r>
              <w:rPr>
                <w:rFonts w:hint="default" w:ascii="Calibri" w:hAnsi="Calibri" w:eastAsia="SimSun" w:cs="Calibri"/>
                <w:i w:val="0"/>
                <w:color w:val="000000"/>
                <w:kern w:val="0"/>
                <w:sz w:val="22"/>
                <w:szCs w:val="22"/>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w:t>
            </w:r>
            <w:r>
              <w:rPr>
                <w:rFonts w:hint="default" w:ascii="Calibri" w:hAnsi="Calibri" w:eastAsia="SimSun" w:cs="Calibri"/>
                <w:b/>
                <w:i w:val="0"/>
                <w:color w:val="FFFFFF"/>
                <w:kern w:val="0"/>
                <w:sz w:val="22"/>
                <w:szCs w:val="22"/>
                <w:u w:val="none"/>
                <w:lang w:val="pt-BR" w:eastAsia="zh-CN" w:bidi="ar"/>
              </w:rPr>
              <w:t xml:space="preserve"> </w:t>
            </w:r>
            <w:r>
              <w:rPr>
                <w:rFonts w:hint="default" w:ascii="Calibri" w:hAnsi="Calibri" w:eastAsia="SimSun" w:cs="Calibri"/>
                <w:b/>
                <w:i w:val="0"/>
                <w:color w:val="FFFFFF"/>
                <w:kern w:val="0"/>
                <w:sz w:val="22"/>
                <w:szCs w:val="22"/>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rPr>
          <w:rFonts w:hint="default"/>
          <w:lang w:val="pt-BR"/>
        </w:rPr>
      </w:pPr>
      <w:r>
        <w:rPr>
          <w:rFonts w:hint="default"/>
          <w:lang w:val="pt-BR"/>
        </w:rPr>
        <w:br w:type="page"/>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48 descreve a Tabela que armazena as Informações de Usuário e suas Autorizações:</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48</w:t>
      </w:r>
      <w:r>
        <w:rPr>
          <w:sz w:val="24"/>
          <w:szCs w:val="24"/>
          <w:lang w:val="pt-BR"/>
        </w:rPr>
        <w:fldChar w:fldCharType="end"/>
      </w:r>
      <w:bookmarkStart w:id="149" w:name="_Toc20361"/>
      <w:r>
        <w:rPr>
          <w:sz w:val="24"/>
          <w:szCs w:val="24"/>
          <w:lang w:val="pt-BR"/>
        </w:rPr>
        <w:t>. Dicionário de Dados: Tabela User_Role</w:t>
      </w:r>
      <w:bookmarkEnd w:id="149"/>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Role(Atributo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0" w:name="_Toc1590"/>
      <w:r>
        <w:rPr>
          <w:rFonts w:hint="default"/>
          <w:lang w:val="pt-BR"/>
        </w:rPr>
        <w:t>Liquibase</w:t>
      </w:r>
      <w:bookmarkEnd w:id="15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poder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35.</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35</w:t>
      </w:r>
      <w:r>
        <w:rPr>
          <w:b/>
          <w:bCs/>
          <w:sz w:val="24"/>
          <w:szCs w:val="24"/>
        </w:rPr>
        <w:fldChar w:fldCharType="end"/>
      </w:r>
      <w:bookmarkStart w:id="151" w:name="_Toc16870"/>
      <w:r>
        <w:rPr>
          <w:b/>
          <w:bCs/>
          <w:sz w:val="24"/>
          <w:szCs w:val="24"/>
          <w:lang w:val="pt-BR"/>
        </w:rPr>
        <w:t>.</w:t>
      </w:r>
      <w:r>
        <w:rPr>
          <w:b/>
          <w:bCs/>
          <w:sz w:val="24"/>
          <w:szCs w:val="24"/>
        </w:rPr>
        <w:t xml:space="preserve"> </w:t>
      </w:r>
      <w:r>
        <w:rPr>
          <w:b/>
          <w:bCs/>
          <w:sz w:val="24"/>
          <w:szCs w:val="24"/>
          <w:lang w:val="pt-BR"/>
        </w:rPr>
        <w:t>Propriedade do Liquibase em application.properties</w:t>
      </w:r>
      <w:bookmarkEnd w:id="151"/>
    </w:p>
    <w:p>
      <w:pPr>
        <w:autoSpaceDE w:val="0"/>
        <w:autoSpaceDN w:val="0"/>
        <w:adjustRightInd w:val="0"/>
        <w:spacing w:line="360" w:lineRule="auto"/>
        <w:jc w:val="both"/>
      </w:pPr>
      <w: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5"/>
                    <a:stretch>
                      <a:fillRect/>
                    </a:stretch>
                  </pic:blipFill>
                  <pic:spPr>
                    <a:xfrm>
                      <a:off x="0" y="0"/>
                      <a:ext cx="3778885" cy="11353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Esse arquivo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36.</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36</w:t>
      </w:r>
      <w:r>
        <w:rPr>
          <w:b/>
          <w:bCs/>
          <w:sz w:val="24"/>
          <w:szCs w:val="24"/>
        </w:rPr>
        <w:fldChar w:fldCharType="end"/>
      </w:r>
      <w:bookmarkStart w:id="152" w:name="_Toc15037"/>
      <w:r>
        <w:rPr>
          <w:b/>
          <w:bCs/>
          <w:sz w:val="24"/>
          <w:szCs w:val="24"/>
          <w:lang w:val="pt-BR"/>
        </w:rPr>
        <w:t>.</w:t>
      </w:r>
      <w:r>
        <w:rPr>
          <w:b/>
          <w:bCs/>
          <w:sz w:val="24"/>
          <w:szCs w:val="24"/>
        </w:rPr>
        <w:t xml:space="preserve"> </w:t>
      </w:r>
      <w:r>
        <w:rPr>
          <w:b/>
          <w:bCs/>
          <w:sz w:val="24"/>
          <w:szCs w:val="24"/>
          <w:lang w:val="pt-BR"/>
        </w:rPr>
        <w:t xml:space="preserve">Fragmento do Arquivo </w:t>
      </w:r>
      <w:r>
        <w:rPr>
          <w:rFonts w:hint="default"/>
          <w:b/>
          <w:bCs/>
          <w:sz w:val="24"/>
          <w:szCs w:val="24"/>
          <w:lang w:val="pt-BR"/>
        </w:rPr>
        <w:t>liquibase-changelog.xml</w:t>
      </w:r>
      <w:bookmarkEnd w:id="152"/>
    </w:p>
    <w:p>
      <w:pPr>
        <w:autoSpaceDE w:val="0"/>
        <w:autoSpaceDN w:val="0"/>
        <w:adjustRightInd w:val="0"/>
        <w:spacing w:line="360" w:lineRule="auto"/>
        <w:jc w:val="both"/>
      </w:pPr>
      <w:r>
        <w:drawing>
          <wp:inline distT="0" distB="0" distL="114300" distR="114300">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6"/>
                    <a:stretch>
                      <a:fillRect/>
                    </a:stretch>
                  </pic:blipFill>
                  <pic:spPr>
                    <a:xfrm>
                      <a:off x="0" y="0"/>
                      <a:ext cx="5601970" cy="21786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37 apresenta o arquivo ‘01-create-estado.xml’ onde é realizada a criação da Tabela Estado utilizando o formato XML.</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37</w:t>
      </w:r>
      <w:r>
        <w:rPr>
          <w:b/>
          <w:bCs/>
          <w:sz w:val="24"/>
          <w:szCs w:val="24"/>
        </w:rPr>
        <w:fldChar w:fldCharType="end"/>
      </w:r>
      <w:bookmarkStart w:id="153" w:name="_Toc25678"/>
      <w:r>
        <w:rPr>
          <w:b/>
          <w:bCs/>
          <w:sz w:val="24"/>
          <w:szCs w:val="24"/>
          <w:lang w:val="pt-BR"/>
        </w:rPr>
        <w:t>.</w:t>
      </w:r>
      <w:r>
        <w:rPr>
          <w:b/>
          <w:bCs/>
          <w:sz w:val="24"/>
          <w:szCs w:val="24"/>
        </w:rPr>
        <w:t xml:space="preserve"> </w:t>
      </w:r>
      <w:r>
        <w:rPr>
          <w:b/>
          <w:bCs/>
          <w:sz w:val="24"/>
          <w:szCs w:val="24"/>
          <w:lang w:val="pt-BR"/>
        </w:rPr>
        <w:t xml:space="preserve">Fragmento do Arquivo </w:t>
      </w:r>
      <w:r>
        <w:rPr>
          <w:rFonts w:hint="default"/>
          <w:b/>
          <w:bCs/>
          <w:sz w:val="24"/>
          <w:szCs w:val="24"/>
          <w:lang w:val="pt-BR"/>
        </w:rPr>
        <w:t>liquibase-changelog.xml</w:t>
      </w:r>
      <w:bookmarkEnd w:id="153"/>
    </w:p>
    <w:p>
      <w:pPr>
        <w:autoSpaceDE w:val="0"/>
        <w:autoSpaceDN w:val="0"/>
        <w:adjustRightInd w:val="0"/>
        <w:spacing w:line="360" w:lineRule="auto"/>
        <w:jc w:val="both"/>
      </w:pPr>
      <w:r>
        <w:drawing>
          <wp:inline distT="0" distB="0" distL="114300" distR="114300">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7"/>
                    <a:stretch>
                      <a:fillRect/>
                    </a:stretch>
                  </pic:blipFill>
                  <pic:spPr>
                    <a:xfrm>
                      <a:off x="0" y="0"/>
                      <a:ext cx="4022725" cy="40151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Para todo arquivo a ser executado pelo Liquibase deve ser informado o Id do ChangeSet o autor. Todas as tags à serem utilizadas podem ser encontradas no Site Oficial do Liquibase.</w:t>
      </w:r>
    </w:p>
    <w:p>
      <w:pPr>
        <w:autoSpaceDE w:val="0"/>
        <w:autoSpaceDN w:val="0"/>
        <w:adjustRightInd w:val="0"/>
        <w:spacing w:line="360" w:lineRule="auto"/>
        <w:ind w:firstLine="697" w:firstLineChars="0"/>
        <w:jc w:val="both"/>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4" w:name="_Toc27694"/>
      <w:r>
        <w:rPr>
          <w:rFonts w:hint="default"/>
          <w:lang w:val="pt-BR"/>
        </w:rPr>
        <w:t>Segurança</w:t>
      </w:r>
      <w:bookmarkEnd w:id="154"/>
    </w:p>
    <w:p>
      <w:pPr>
        <w:autoSpaceDE w:val="0"/>
        <w:autoSpaceDN w:val="0"/>
        <w:adjustRightInd w:val="0"/>
        <w:spacing w:line="360" w:lineRule="auto"/>
        <w:ind w:firstLine="697" w:firstLineChars="0"/>
        <w:jc w:val="both"/>
        <w:rPr>
          <w:rFonts w:hint="default"/>
          <w:lang w:val="pt-BR"/>
        </w:rPr>
      </w:pPr>
      <w:r>
        <w:rPr>
          <w:rFonts w:hint="default"/>
          <w:lang w:val="pt-BR"/>
        </w:rPr>
        <w:t xml:space="preserve">A Segurança do Projeto ficará sob responsabilidade do módulo de segurança do Spring, unido à utilização de Token JWT. </w:t>
      </w:r>
    </w:p>
    <w:p>
      <w:pPr>
        <w:autoSpaceDE w:val="0"/>
        <w:autoSpaceDN w:val="0"/>
        <w:adjustRightInd w:val="0"/>
        <w:spacing w:line="360" w:lineRule="auto"/>
        <w:ind w:firstLine="697" w:firstLineChars="0"/>
        <w:jc w:val="both"/>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utilizados na implementação do Projeto. Na Figura 38 é mostrada a definição da Classe e implementação de alguns métodos de UserDetails.</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38</w:t>
      </w:r>
      <w:r>
        <w:rPr>
          <w:b/>
          <w:bCs/>
          <w:sz w:val="24"/>
          <w:szCs w:val="24"/>
        </w:rPr>
        <w:fldChar w:fldCharType="end"/>
      </w:r>
      <w:bookmarkStart w:id="155" w:name="_Toc18703"/>
      <w:r>
        <w:rPr>
          <w:b/>
          <w:bCs/>
          <w:sz w:val="24"/>
          <w:szCs w:val="24"/>
          <w:lang w:val="pt-BR"/>
        </w:rPr>
        <w:t>.</w:t>
      </w:r>
      <w:r>
        <w:rPr>
          <w:b/>
          <w:bCs/>
          <w:sz w:val="24"/>
          <w:szCs w:val="24"/>
        </w:rPr>
        <w:t xml:space="preserve"> </w:t>
      </w:r>
      <w:r>
        <w:rPr>
          <w:b/>
          <w:bCs/>
          <w:sz w:val="24"/>
          <w:szCs w:val="24"/>
          <w:lang w:val="pt-BR"/>
        </w:rPr>
        <w:t>Classe UserPrincipal e Alguns Métodos</w:t>
      </w:r>
      <w:bookmarkEnd w:id="155"/>
    </w:p>
    <w:p>
      <w:pPr>
        <w:autoSpaceDE w:val="0"/>
        <w:autoSpaceDN w:val="0"/>
        <w:adjustRightInd w:val="0"/>
        <w:spacing w:line="360" w:lineRule="auto"/>
        <w:jc w:val="both"/>
      </w:pPr>
      <w:r>
        <w:drawing>
          <wp:inline distT="0" distB="0" distL="114300" distR="114300">
            <wp:extent cx="4401185" cy="3957320"/>
            <wp:effectExtent l="9525" t="9525" r="27940" b="1460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48"/>
                    <a:stretch>
                      <a:fillRect/>
                    </a:stretch>
                  </pic:blipFill>
                  <pic:spPr>
                    <a:xfrm>
                      <a:off x="0" y="0"/>
                      <a:ext cx="4401185" cy="395732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Classe é a JWTTokenProvider, que tem a função de gerar um Token com base na autenticação informada, além de também validar Tokens recebidos. A seguir será apresentado na Figura 39 um trecho da Classe JWTTokenProvider, com o método responsável por gerar o Token de autenticação.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39</w:t>
      </w:r>
      <w:r>
        <w:rPr>
          <w:b/>
          <w:bCs/>
          <w:sz w:val="24"/>
          <w:szCs w:val="24"/>
        </w:rPr>
        <w:fldChar w:fldCharType="end"/>
      </w:r>
      <w:bookmarkStart w:id="156" w:name="_Toc4196"/>
      <w:r>
        <w:rPr>
          <w:b/>
          <w:bCs/>
          <w:sz w:val="24"/>
          <w:szCs w:val="24"/>
          <w:lang w:val="pt-BR"/>
        </w:rPr>
        <w:t>.</w:t>
      </w:r>
      <w:r>
        <w:rPr>
          <w:b/>
          <w:bCs/>
          <w:sz w:val="24"/>
          <w:szCs w:val="24"/>
        </w:rPr>
        <w:t xml:space="preserve"> </w:t>
      </w:r>
      <w:r>
        <w:rPr>
          <w:b/>
          <w:bCs/>
          <w:sz w:val="24"/>
          <w:szCs w:val="24"/>
          <w:lang w:val="pt-BR"/>
        </w:rPr>
        <w:t>Método Generate Token de JWTTokenProvider</w:t>
      </w:r>
      <w:bookmarkEnd w:id="156"/>
    </w:p>
    <w:p>
      <w:pPr>
        <w:autoSpaceDE w:val="0"/>
        <w:autoSpaceDN w:val="0"/>
        <w:adjustRightInd w:val="0"/>
        <w:spacing w:line="360" w:lineRule="auto"/>
        <w:jc w:val="both"/>
        <w:rPr>
          <w:sz w:val="20"/>
          <w:lang w:val="pt-BR"/>
        </w:rPr>
      </w:pPr>
      <w:r>
        <w:drawing>
          <wp:inline distT="0" distB="0" distL="114300" distR="114300">
            <wp:extent cx="5759450" cy="2452370"/>
            <wp:effectExtent l="9525" t="9525" r="22225" b="1460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49"/>
                    <a:stretch>
                      <a:fillRect/>
                    </a:stretch>
                  </pic:blipFill>
                  <pic:spPr>
                    <a:xfrm>
                      <a:off x="0" y="0"/>
                      <a:ext cx="5759450" cy="2452370"/>
                    </a:xfrm>
                    <a:prstGeom prst="rect">
                      <a:avLst/>
                    </a:prstGeom>
                    <a:noFill/>
                    <a:ln w="9525">
                      <a:solidFill>
                        <a:schemeClr val="tx1"/>
                      </a:solidFill>
                    </a:ln>
                  </pic:spPr>
                </pic:pic>
              </a:graphicData>
            </a:graphic>
          </wp:inline>
        </w:drawing>
      </w:r>
      <w:r>
        <w:br w:type="textWrapping"/>
      </w: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partir de um objeto do tipo authentication será extraído o usuário para manipulação. O método irá retornar um Token com as seguintes informações, Id(Numero Identificador) do Usuário, data de expiração do Token, o segredo de criptografia(no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autoSpaceDE w:val="0"/>
        <w:autoSpaceDN w:val="0"/>
        <w:adjustRightInd w:val="0"/>
        <w:spacing w:line="360" w:lineRule="auto"/>
        <w:ind w:firstLine="697" w:firstLineChars="0"/>
        <w:jc w:val="both"/>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40 apresenta a implementação dessa Classe.</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40</w:t>
      </w:r>
      <w:r>
        <w:rPr>
          <w:b/>
          <w:bCs/>
          <w:sz w:val="24"/>
          <w:szCs w:val="24"/>
        </w:rPr>
        <w:fldChar w:fldCharType="end"/>
      </w:r>
      <w:bookmarkStart w:id="157" w:name="_Toc20368"/>
      <w:r>
        <w:rPr>
          <w:b/>
          <w:bCs/>
          <w:sz w:val="24"/>
          <w:szCs w:val="24"/>
          <w:lang w:val="pt-BR"/>
        </w:rPr>
        <w:t>.</w:t>
      </w:r>
      <w:r>
        <w:rPr>
          <w:b/>
          <w:bCs/>
          <w:sz w:val="24"/>
          <w:szCs w:val="24"/>
        </w:rPr>
        <w:t xml:space="preserve"> </w:t>
      </w:r>
      <w:r>
        <w:rPr>
          <w:b/>
          <w:bCs/>
          <w:sz w:val="24"/>
          <w:szCs w:val="24"/>
          <w:lang w:val="pt-BR"/>
        </w:rPr>
        <w:t>Classe J</w:t>
      </w:r>
      <w:r>
        <w:rPr>
          <w:rFonts w:hint="default"/>
          <w:b/>
          <w:bCs/>
          <w:sz w:val="24"/>
          <w:szCs w:val="24"/>
          <w:lang w:val="pt-BR"/>
        </w:rPr>
        <w:t>WTAuthenticationEntryPoint</w:t>
      </w:r>
      <w:bookmarkEnd w:id="157"/>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0"/>
                    <a:stretch>
                      <a:fillRect/>
                    </a:stretch>
                  </pic:blipFill>
                  <pic:spPr>
                    <a:xfrm>
                      <a:off x="0" y="0"/>
                      <a:ext cx="4949190" cy="20180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Classe que serve como Base para o Spring Security é JWTAuthenticationFilter que tem as seguintes funções: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Ler o Token do  Cabeçalho Authorization das Requisições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Validar 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Carregar os detalhes do Usuário associados ao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Inserir os Detalhes do Usuário dentro do Contexto de Segurança do Spring, para que o Spring possa fazer as checagens de segurança.</w:t>
      </w:r>
    </w:p>
    <w:p>
      <w:pPr>
        <w:autoSpaceDE w:val="0"/>
        <w:autoSpaceDN w:val="0"/>
        <w:adjustRightInd w:val="0"/>
        <w:spacing w:line="360" w:lineRule="auto"/>
        <w:ind w:firstLine="697" w:firstLineChars="0"/>
        <w:jc w:val="both"/>
        <w:rPr>
          <w:rFonts w:hint="default"/>
          <w:lang w:val="pt-BR"/>
        </w:rPr>
      </w:pPr>
      <w:r>
        <w:rPr>
          <w:rFonts w:hint="default"/>
          <w:lang w:val="pt-BR"/>
        </w:rPr>
        <w:t>A seguir, na Figura 41 é apresentado o método principal da Classe de JWTAuthenticationFilter. Método esse responsável por executar as funções mencionadas anteriormente.</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41</w:t>
      </w:r>
      <w:r>
        <w:rPr>
          <w:b/>
          <w:bCs/>
          <w:sz w:val="24"/>
          <w:szCs w:val="24"/>
        </w:rPr>
        <w:fldChar w:fldCharType="end"/>
      </w:r>
      <w:bookmarkStart w:id="158" w:name="_Toc12149"/>
      <w:r>
        <w:rPr>
          <w:b/>
          <w:bCs/>
          <w:sz w:val="24"/>
          <w:szCs w:val="24"/>
          <w:lang w:val="pt-BR"/>
        </w:rPr>
        <w:t>.</w:t>
      </w:r>
      <w:r>
        <w:rPr>
          <w:b/>
          <w:bCs/>
          <w:sz w:val="24"/>
          <w:szCs w:val="24"/>
        </w:rPr>
        <w:t xml:space="preserve"> </w:t>
      </w:r>
      <w:r>
        <w:rPr>
          <w:b/>
          <w:bCs/>
          <w:sz w:val="24"/>
          <w:szCs w:val="24"/>
          <w:lang w:val="pt-BR"/>
        </w:rPr>
        <w:t xml:space="preserve">Método FilterInternal de </w:t>
      </w:r>
      <w:r>
        <w:rPr>
          <w:rFonts w:hint="default"/>
          <w:b/>
          <w:bCs/>
          <w:sz w:val="24"/>
          <w:szCs w:val="24"/>
          <w:lang w:val="pt-BR"/>
        </w:rPr>
        <w:t>JWTAuthenticationFilter</w:t>
      </w:r>
      <w:bookmarkEnd w:id="158"/>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1"/>
                    <a:stretch>
                      <a:fillRect/>
                    </a:stretch>
                  </pic:blipFill>
                  <pic:spPr>
                    <a:xfrm>
                      <a:off x="0" y="0"/>
                      <a:ext cx="5462905" cy="3075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42 . </w:t>
      </w: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42</w:t>
      </w:r>
      <w:r>
        <w:rPr>
          <w:b/>
          <w:bCs/>
          <w:sz w:val="24"/>
          <w:szCs w:val="24"/>
        </w:rPr>
        <w:fldChar w:fldCharType="end"/>
      </w:r>
      <w:bookmarkStart w:id="159" w:name="_Toc29972"/>
      <w:r>
        <w:rPr>
          <w:b/>
          <w:bCs/>
          <w:sz w:val="24"/>
          <w:szCs w:val="24"/>
          <w:lang w:val="pt-BR"/>
        </w:rPr>
        <w:t>.</w:t>
      </w:r>
      <w:r>
        <w:rPr>
          <w:b/>
          <w:bCs/>
          <w:sz w:val="24"/>
          <w:szCs w:val="24"/>
        </w:rPr>
        <w:t xml:space="preserve"> </w:t>
      </w:r>
      <w:r>
        <w:rPr>
          <w:b/>
          <w:bCs/>
          <w:sz w:val="24"/>
          <w:szCs w:val="24"/>
          <w:lang w:val="pt-BR"/>
        </w:rPr>
        <w:t>Diagrama exemplificando Implementação de Segurança</w:t>
      </w:r>
      <w:bookmarkEnd w:id="15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2"/>
                    <a:stretch>
                      <a:fillRect/>
                    </a:stretch>
                  </pic:blipFill>
                  <pic:spPr>
                    <a:xfrm>
                      <a:off x="0" y="0"/>
                      <a:ext cx="5176520" cy="9156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Também foi necessária a utilização de algumas anotações nessa Classe: @Configuration indicando que a Classe é uma Classe de configuração, @EnableWebSecurity anotação tem a função de desativar a utilização de autenticação e das configurações de segurança Padrão do Spring e utilizar uma própria definição de segurança e a Ultima anotação @EnableGlobalMethodSecutiry com parâmetros necessários para Habilitar modulo de segurança nos métodos do Projeto, e sinalizando que podemos utilizar anotações para verificar as autorizações na definição dos métodos.</w:t>
      </w:r>
    </w:p>
    <w:p>
      <w:pPr>
        <w:autoSpaceDE w:val="0"/>
        <w:autoSpaceDN w:val="0"/>
        <w:adjustRightInd w:val="0"/>
        <w:spacing w:line="360" w:lineRule="auto"/>
        <w:ind w:firstLine="697" w:firstLineChars="0"/>
        <w:jc w:val="both"/>
        <w:rPr>
          <w:rFonts w:hint="default"/>
          <w:lang w:val="pt-BR"/>
        </w:rPr>
      </w:pPr>
      <w:r>
        <w:rPr>
          <w:rFonts w:hint="default"/>
          <w:lang w:val="pt-BR"/>
        </w:rPr>
        <w:t>É nesta mesma classe onde são efetuadas as parametrizações para liberação de CORS(Cross Origin Requests) em português, requisições vindas de origens adversas. É um recurso que barra as requisições de origens que não sejam o próprio ambiente de execução, deixando o CORS habilitado, não é possível fazer com que os Serviços do FrontEnd se comuniquem com o BackEnd. A Figura 43 mostra a configuração utilizada no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43</w:t>
      </w:r>
      <w:r>
        <w:rPr>
          <w:b/>
          <w:bCs/>
          <w:sz w:val="24"/>
          <w:szCs w:val="24"/>
        </w:rPr>
        <w:fldChar w:fldCharType="end"/>
      </w:r>
      <w:bookmarkStart w:id="160" w:name="_Toc11036"/>
      <w:r>
        <w:rPr>
          <w:b/>
          <w:bCs/>
          <w:sz w:val="24"/>
          <w:szCs w:val="24"/>
          <w:lang w:val="pt-BR"/>
        </w:rPr>
        <w:t>.</w:t>
      </w:r>
      <w:r>
        <w:rPr>
          <w:b/>
          <w:bCs/>
          <w:sz w:val="24"/>
          <w:szCs w:val="24"/>
        </w:rPr>
        <w:t xml:space="preserve"> </w:t>
      </w:r>
      <w:r>
        <w:rPr>
          <w:b/>
          <w:bCs/>
          <w:sz w:val="24"/>
          <w:szCs w:val="24"/>
          <w:lang w:val="pt-BR"/>
        </w:rPr>
        <w:t>Bean para Configuração de Cors</w:t>
      </w:r>
      <w:bookmarkEnd w:id="160"/>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both"/>
        <w:textAlignment w:val="auto"/>
        <w:outlineLvl w:val="9"/>
        <w:rPr>
          <w:b/>
          <w:bCs/>
          <w:sz w:val="24"/>
          <w:szCs w:val="24"/>
          <w:lang w:val="pt-BR"/>
        </w:rPr>
      </w:pPr>
      <w:r>
        <w:rPr>
          <w:b/>
          <w:bCs/>
          <w:sz w:val="24"/>
          <w:szCs w:val="24"/>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3"/>
                    <a:stretch>
                      <a:fillRect/>
                    </a:stretch>
                  </pic:blipFill>
                  <pic:spPr>
                    <a:xfrm>
                      <a:off x="0" y="0"/>
                      <a:ext cx="5617210" cy="21634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método principal da Classe SecurityConfig é o método configure mostrado na Figura 44. Além desse método indicar que haverá parametrização de CORS no Software, ele também é responsável por realizar a liberação de rotas Http que não precisam de proteção por autenticação,por exemplo a rota para cadastro de novo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44</w:t>
      </w:r>
      <w:r>
        <w:rPr>
          <w:b/>
          <w:bCs/>
          <w:sz w:val="24"/>
          <w:szCs w:val="24"/>
        </w:rPr>
        <w:fldChar w:fldCharType="end"/>
      </w:r>
      <w:bookmarkStart w:id="161" w:name="_Toc23837"/>
      <w:r>
        <w:rPr>
          <w:b/>
          <w:bCs/>
          <w:sz w:val="24"/>
          <w:szCs w:val="24"/>
          <w:lang w:val="pt-BR"/>
        </w:rPr>
        <w:t>.</w:t>
      </w:r>
      <w:r>
        <w:rPr>
          <w:b/>
          <w:bCs/>
          <w:sz w:val="24"/>
          <w:szCs w:val="24"/>
        </w:rPr>
        <w:t xml:space="preserve"> </w:t>
      </w:r>
      <w:r>
        <w:rPr>
          <w:b/>
          <w:bCs/>
          <w:sz w:val="24"/>
          <w:szCs w:val="24"/>
          <w:lang w:val="pt-BR"/>
        </w:rPr>
        <w:t>Método Configure da Classe SecurityConfig</w:t>
      </w:r>
      <w:bookmarkEnd w:id="161"/>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4"/>
                    <a:stretch>
                      <a:fillRect/>
                    </a:stretch>
                  </pic:blipFill>
                  <pic:spPr>
                    <a:xfrm>
                      <a:off x="0" y="0"/>
                      <a:ext cx="5467985" cy="2795905"/>
                    </a:xfrm>
                    <a:prstGeom prst="rect">
                      <a:avLst/>
                    </a:prstGeom>
                    <a:noFill/>
                    <a:ln w="9525">
                      <a:solidFill>
                        <a:schemeClr val="tx1"/>
                      </a:solidFill>
                    </a:ln>
                  </pic:spPr>
                </pic:pic>
              </a:graphicData>
            </a:graphic>
          </wp:inline>
        </w:drawing>
      </w:r>
      <w:r>
        <w:br w:type="textWrapping"/>
      </w: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2" w:name="_Toc238"/>
      <w:r>
        <w:rPr>
          <w:rFonts w:hint="default"/>
          <w:lang w:val="pt-BR"/>
        </w:rPr>
        <w:t>Visão Geral - Segurança</w:t>
      </w:r>
      <w:bookmarkEnd w:id="162"/>
    </w:p>
    <w:p>
      <w:pPr>
        <w:autoSpaceDE w:val="0"/>
        <w:autoSpaceDN w:val="0"/>
        <w:adjustRightInd w:val="0"/>
        <w:spacing w:line="360" w:lineRule="auto"/>
        <w:ind w:firstLine="697" w:firstLineChars="0"/>
        <w:jc w:val="both"/>
        <w:rPr>
          <w:rFonts w:hint="default"/>
          <w:lang w:val="pt-BR"/>
        </w:rPr>
      </w:pPr>
      <w:r>
        <w:rPr>
          <w:rFonts w:hint="default"/>
          <w:lang w:val="pt-BR"/>
        </w:rPr>
        <w:t>A Figura 45 ilustra de maneira básica, uma visão geral sobre o funcionamento do modulo de segurança dentro da aplicação.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45</w:t>
      </w:r>
      <w:r>
        <w:rPr>
          <w:b/>
          <w:bCs/>
          <w:sz w:val="24"/>
          <w:szCs w:val="24"/>
        </w:rPr>
        <w:fldChar w:fldCharType="end"/>
      </w:r>
      <w:bookmarkStart w:id="163" w:name="_Toc6417"/>
      <w:r>
        <w:rPr>
          <w:b/>
          <w:bCs/>
          <w:sz w:val="24"/>
          <w:szCs w:val="24"/>
          <w:lang w:val="pt-BR"/>
        </w:rPr>
        <w:t>.</w:t>
      </w:r>
      <w:r>
        <w:rPr>
          <w:b/>
          <w:bCs/>
          <w:sz w:val="24"/>
          <w:szCs w:val="24"/>
        </w:rPr>
        <w:t xml:space="preserve"> </w:t>
      </w:r>
      <w:r>
        <w:rPr>
          <w:b/>
          <w:bCs/>
          <w:sz w:val="24"/>
          <w:szCs w:val="24"/>
          <w:lang w:val="pt-BR"/>
        </w:rPr>
        <w:t>Diagrama exemplificando Implementação de Segurança</w:t>
      </w:r>
      <w:bookmarkEnd w:id="163"/>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b/>
          <w:bCs/>
          <w:sz w:val="24"/>
          <w:szCs w:val="24"/>
          <w:lang w:val="pt-BR"/>
        </w:rPr>
      </w:pPr>
      <w:r>
        <w:rPr>
          <w:rFonts w:hint="default"/>
          <w:b/>
          <w:bCs/>
          <w:sz w:val="24"/>
          <w:szCs w:val="24"/>
          <w:lang w:val="pt-BR"/>
        </w:rPr>
        <w:drawing>
          <wp:inline distT="0" distB="0" distL="114300" distR="114300">
            <wp:extent cx="5740400" cy="2947035"/>
            <wp:effectExtent l="9525" t="9525" r="22225" b="1524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5"/>
                    <a:stretch>
                      <a:fillRect/>
                    </a:stretch>
                  </pic:blipFill>
                  <pic:spPr>
                    <a:xfrm>
                      <a:off x="0" y="0"/>
                      <a:ext cx="5740400" cy="29470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autoSpaceDE w:val="0"/>
        <w:autoSpaceDN w:val="0"/>
        <w:adjustRightInd w:val="0"/>
        <w:spacing w:line="360" w:lineRule="auto"/>
        <w:ind w:firstLine="697" w:firstLineChars="0"/>
        <w:jc w:val="both"/>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autoSpaceDE w:val="0"/>
        <w:autoSpaceDN w:val="0"/>
        <w:adjustRightInd w:val="0"/>
        <w:spacing w:line="360" w:lineRule="auto"/>
        <w:ind w:firstLine="697" w:firstLineChars="0"/>
        <w:jc w:val="both"/>
        <w:rPr>
          <w:rFonts w:hint="default"/>
          <w:lang w:val="pt-BR"/>
        </w:rPr>
      </w:pPr>
      <w:r>
        <w:rPr>
          <w:rFonts w:hint="default"/>
          <w:lang w:val="pt-BR"/>
        </w:rPr>
        <w:t xml:space="preserve">Nos demais casos de métodos que possuem rotas protegidas todas as requisições irão sofrer o mesmo processo. </w:t>
      </w:r>
    </w:p>
    <w:p>
      <w:pPr>
        <w:autoSpaceDE w:val="0"/>
        <w:autoSpaceDN w:val="0"/>
        <w:adjustRightInd w:val="0"/>
        <w:spacing w:line="360" w:lineRule="auto"/>
        <w:ind w:firstLine="697" w:firstLineChars="0"/>
        <w:jc w:val="both"/>
        <w:rPr>
          <w:rFonts w:hint="default"/>
          <w:lang w:val="pt-BR"/>
        </w:rPr>
      </w:pPr>
      <w:r>
        <w:rPr>
          <w:rFonts w:hint="default"/>
          <w:lang w:val="pt-BR"/>
        </w:rPr>
        <w:t xml:space="preserve">Elas antes de acessar o método das Classes Controladoras serão filtradas pelo JWTAuthenticationFilter , essa classe lerá o cabeçalho </w:t>
      </w:r>
      <w:r>
        <w:rPr>
          <w:rFonts w:hint="default"/>
          <w:i/>
          <w:iCs/>
          <w:lang w:val="pt-BR"/>
        </w:rPr>
        <w:t xml:space="preserve">Authorization </w:t>
      </w:r>
      <w:r>
        <w:rPr>
          <w:rFonts w:hint="default"/>
          <w:lang w:val="pt-BR"/>
        </w:rPr>
        <w:t>dos Tokens. Extraíra suas informações e solicitará validação do Token para a Classe JWTTokenProvider. Caso exista algum problema com o Token, automaticamente irá ser retornado um erro ao usuário. Se o Token for válido, a classe irá inserir a autenticação dentro do Contexto de Segurança, caso ela ainda não esteja armazenada.</w:t>
      </w:r>
    </w:p>
    <w:p>
      <w:pPr>
        <w:autoSpaceDE w:val="0"/>
        <w:autoSpaceDN w:val="0"/>
        <w:adjustRightInd w:val="0"/>
        <w:spacing w:line="360" w:lineRule="auto"/>
        <w:ind w:firstLine="697" w:firstLineChars="0"/>
        <w:jc w:val="both"/>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46 . Na Figura, é apresentado o método para alteração do cadastro de uma pessoa, mas para acessar essa rota precisa ter a autorização ‘ROLE_UPDATE_PESSOA’.</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46</w:t>
      </w:r>
      <w:r>
        <w:rPr>
          <w:b/>
          <w:bCs/>
          <w:sz w:val="24"/>
          <w:szCs w:val="24"/>
        </w:rPr>
        <w:fldChar w:fldCharType="end"/>
      </w:r>
      <w:bookmarkStart w:id="164" w:name="_Toc21074"/>
      <w:r>
        <w:rPr>
          <w:b/>
          <w:bCs/>
          <w:sz w:val="24"/>
          <w:szCs w:val="24"/>
          <w:lang w:val="pt-BR"/>
        </w:rPr>
        <w:t>.</w:t>
      </w:r>
      <w:r>
        <w:rPr>
          <w:b/>
          <w:bCs/>
          <w:sz w:val="24"/>
          <w:szCs w:val="24"/>
        </w:rPr>
        <w:t xml:space="preserve"> </w:t>
      </w:r>
      <w:r>
        <w:rPr>
          <w:b/>
          <w:bCs/>
          <w:sz w:val="24"/>
          <w:szCs w:val="24"/>
          <w:lang w:val="pt-BR"/>
        </w:rPr>
        <w:t xml:space="preserve">Utilização da Anotação </w:t>
      </w:r>
      <w:r>
        <w:rPr>
          <w:rFonts w:hint="default"/>
          <w:b/>
          <w:bCs/>
          <w:sz w:val="24"/>
          <w:szCs w:val="24"/>
          <w:lang w:val="pt-BR"/>
        </w:rPr>
        <w:t>@PreAuthorize</w:t>
      </w:r>
      <w:bookmarkEnd w:id="164"/>
    </w:p>
    <w:p>
      <w:pPr>
        <w:autoSpaceDE w:val="0"/>
        <w:autoSpaceDN w:val="0"/>
        <w:adjustRightInd w:val="0"/>
        <w:spacing w:line="360" w:lineRule="auto"/>
        <w:jc w:val="both"/>
        <w:rPr>
          <w:rFonts w:hint="default"/>
          <w:lang w:val="pt-BR"/>
        </w:rPr>
      </w:pPr>
      <w: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6"/>
                    <a:stretch>
                      <a:fillRect/>
                    </a:stretch>
                  </pic:blipFill>
                  <pic:spPr>
                    <a:xfrm>
                      <a:off x="0" y="0"/>
                      <a:ext cx="4189095" cy="1144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5" w:name="_Toc19813"/>
      <w:r>
        <w:rPr>
          <w:rFonts w:hint="default"/>
          <w:lang w:val="pt-BR"/>
        </w:rPr>
        <w:t>Visão geral do Sistema</w:t>
      </w:r>
      <w:bookmarkEnd w:id="165"/>
    </w:p>
    <w:p>
      <w:pPr>
        <w:autoSpaceDE w:val="0"/>
        <w:autoSpaceDN w:val="0"/>
        <w:adjustRightInd w:val="0"/>
        <w:spacing w:line="360" w:lineRule="auto"/>
        <w:ind w:firstLine="697" w:firstLineChars="0"/>
        <w:jc w:val="both"/>
        <w:rPr>
          <w:rFonts w:hint="default"/>
          <w:lang w:val="pt-BR"/>
        </w:rPr>
      </w:pPr>
      <w:r>
        <w:rPr>
          <w:rFonts w:hint="default"/>
          <w:lang w:val="pt-BR"/>
        </w:rPr>
        <w:t>No presente subcapítulo serão apresentadas algumas funcionalidades do Software desenvolvido.</w:t>
      </w:r>
    </w:p>
    <w:p>
      <w:pPr>
        <w:autoSpaceDE w:val="0"/>
        <w:autoSpaceDN w:val="0"/>
        <w:adjustRightInd w:val="0"/>
        <w:spacing w:line="360" w:lineRule="auto"/>
        <w:ind w:firstLine="697" w:firstLineChars="0"/>
        <w:jc w:val="both"/>
        <w:rPr>
          <w:rFonts w:hint="default"/>
          <w:lang w:val="pt-BR"/>
        </w:rPr>
      </w:pPr>
      <w:r>
        <w:rPr>
          <w:rFonts w:hint="default"/>
          <w:lang w:val="pt-BR"/>
        </w:rPr>
        <w:t>A primeira funcionalidade a ser apresentada é a tela de Login ,Figura 47, na tela é mostrado o Logo do Software, e os campos de login e senha para acesso. Um dos botões tem a funcionalidade de transmitir os dados para a tentativa de login, e o outro direciona o usuário à pagina de página de cadastro.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47</w:t>
      </w:r>
      <w:r>
        <w:rPr>
          <w:b/>
          <w:bCs/>
          <w:sz w:val="24"/>
          <w:szCs w:val="24"/>
        </w:rPr>
        <w:fldChar w:fldCharType="end"/>
      </w:r>
      <w:bookmarkStart w:id="166" w:name="_Toc22850"/>
      <w:r>
        <w:rPr>
          <w:b/>
          <w:bCs/>
          <w:sz w:val="24"/>
          <w:szCs w:val="24"/>
          <w:lang w:val="pt-BR"/>
        </w:rPr>
        <w:t>.</w:t>
      </w:r>
      <w:r>
        <w:rPr>
          <w:b/>
          <w:bCs/>
          <w:sz w:val="24"/>
          <w:szCs w:val="24"/>
        </w:rPr>
        <w:t xml:space="preserve"> </w:t>
      </w:r>
      <w:r>
        <w:rPr>
          <w:b/>
          <w:bCs/>
          <w:sz w:val="24"/>
          <w:szCs w:val="24"/>
          <w:lang w:val="pt-BR"/>
        </w:rPr>
        <w:t>Tela de Login</w:t>
      </w:r>
      <w:bookmarkEnd w:id="166"/>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752465" cy="3239770"/>
            <wp:effectExtent l="9525" t="9525" r="101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57"/>
                    <a:stretch>
                      <a:fillRect/>
                    </a:stretch>
                  </pic:blipFill>
                  <pic:spPr>
                    <a:xfrm>
                      <a:off x="0" y="0"/>
                      <a:ext cx="5752465" cy="32397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Ao clicar no botão de cadastro, será apresentada a Pagina par inserção das informações básicas de cadastro, Figura 48, dependendo do tipo de pessoa escolhido(Pessoa Física ou Pessoa Jurídica). Caso seja escolhido Pessoa Física, terá que ser informado CPF, nome, Data de Nascimento e Sexo, caso a Pessoa informada seja Jurídica terá que ser informado CNPJ e razão Social. Os </w:t>
      </w:r>
      <w:r>
        <w:rPr>
          <w:rFonts w:hint="default"/>
          <w:i/>
          <w:iCs/>
          <w:lang w:val="pt-BR"/>
        </w:rPr>
        <w:t xml:space="preserve">Cards </w:t>
      </w:r>
      <w:r>
        <w:rPr>
          <w:rFonts w:hint="default"/>
          <w:lang w:val="pt-BR"/>
        </w:rPr>
        <w:t>de endereço e Usuário tem que ser cadastrados obrigatoriamente.</w:t>
      </w:r>
      <w:r>
        <w:rPr>
          <w:rFonts w:hint="default"/>
          <w:lang w:val="pt-BR"/>
        </w:rPr>
        <w:br w:type="page"/>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48</w:t>
      </w:r>
      <w:r>
        <w:rPr>
          <w:b/>
          <w:bCs/>
          <w:sz w:val="24"/>
          <w:szCs w:val="24"/>
        </w:rPr>
        <w:fldChar w:fldCharType="end"/>
      </w:r>
      <w:bookmarkStart w:id="167" w:name="_Toc29996"/>
      <w:r>
        <w:rPr>
          <w:b/>
          <w:bCs/>
          <w:sz w:val="24"/>
          <w:szCs w:val="24"/>
          <w:lang w:val="pt-BR"/>
        </w:rPr>
        <w:t>.</w:t>
      </w:r>
      <w:r>
        <w:rPr>
          <w:b/>
          <w:bCs/>
          <w:sz w:val="24"/>
          <w:szCs w:val="24"/>
        </w:rPr>
        <w:t xml:space="preserve"> </w:t>
      </w:r>
      <w:r>
        <w:rPr>
          <w:b/>
          <w:bCs/>
          <w:sz w:val="24"/>
          <w:szCs w:val="24"/>
          <w:lang w:val="pt-BR"/>
        </w:rPr>
        <w:t>Tela de Cadastro</w:t>
      </w:r>
      <w:bookmarkEnd w:id="167"/>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2887980" cy="3802380"/>
            <wp:effectExtent l="9525" t="9525" r="17145" b="17145"/>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58"/>
                    <a:stretch>
                      <a:fillRect/>
                    </a:stretch>
                  </pic:blipFill>
                  <pic:spPr>
                    <a:xfrm>
                      <a:off x="0" y="0"/>
                      <a:ext cx="2887980" cy="38023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No menu Principal, localizado à esquerda, são apresentadas todas as Páginas principais, conforme mostrado na Figura 49.</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49</w:t>
      </w:r>
      <w:r>
        <w:rPr>
          <w:b/>
          <w:bCs/>
          <w:sz w:val="24"/>
          <w:szCs w:val="24"/>
        </w:rPr>
        <w:fldChar w:fldCharType="end"/>
      </w:r>
      <w:bookmarkStart w:id="168" w:name="_Toc23077"/>
      <w:r>
        <w:rPr>
          <w:b/>
          <w:bCs/>
          <w:sz w:val="24"/>
          <w:szCs w:val="24"/>
          <w:lang w:val="pt-BR"/>
        </w:rPr>
        <w:t>.</w:t>
      </w:r>
      <w:r>
        <w:rPr>
          <w:b/>
          <w:bCs/>
          <w:sz w:val="24"/>
          <w:szCs w:val="24"/>
        </w:rPr>
        <w:t xml:space="preserve"> </w:t>
      </w:r>
      <w:r>
        <w:rPr>
          <w:b/>
          <w:bCs/>
          <w:sz w:val="24"/>
          <w:szCs w:val="24"/>
          <w:lang w:val="pt-BR"/>
        </w:rPr>
        <w:t>Menu Principal</w:t>
      </w:r>
      <w:bookmarkEnd w:id="168"/>
    </w:p>
    <w:p>
      <w:pPr>
        <w:autoSpaceDE w:val="0"/>
        <w:autoSpaceDN w:val="0"/>
        <w:adjustRightInd w:val="0"/>
        <w:spacing w:line="360" w:lineRule="auto"/>
        <w:ind w:firstLine="697" w:firstLineChars="0"/>
        <w:jc w:val="both"/>
        <w:rPr>
          <w:rFonts w:hint="default"/>
          <w:lang w:val="pt-BR"/>
        </w:rPr>
      </w:pPr>
      <w:r>
        <w:rPr>
          <w:rFonts w:hint="default"/>
          <w:lang w:val="pt-BR"/>
        </w:rPr>
        <w:drawing>
          <wp:inline distT="0" distB="0" distL="114300" distR="114300">
            <wp:extent cx="1126490" cy="3376930"/>
            <wp:effectExtent l="9525" t="9525" r="26035" b="23495"/>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59"/>
                    <a:stretch>
                      <a:fillRect/>
                    </a:stretch>
                  </pic:blipFill>
                  <pic:spPr>
                    <a:xfrm>
                      <a:off x="0" y="0"/>
                      <a:ext cx="1126490" cy="33769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50. Caso o usuário clique em cima de uma das rotas geradas, ele será direcionado á pagina com o detalhamento do Rota, Figura 51,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50</w:t>
      </w:r>
      <w:r>
        <w:rPr>
          <w:b/>
          <w:bCs/>
          <w:sz w:val="24"/>
          <w:szCs w:val="24"/>
        </w:rPr>
        <w:fldChar w:fldCharType="end"/>
      </w:r>
      <w:bookmarkStart w:id="169" w:name="_Toc17139"/>
      <w:r>
        <w:rPr>
          <w:b/>
          <w:bCs/>
          <w:sz w:val="24"/>
          <w:szCs w:val="24"/>
          <w:lang w:val="pt-BR"/>
        </w:rPr>
        <w:t>.</w:t>
      </w:r>
      <w:r>
        <w:rPr>
          <w:b/>
          <w:bCs/>
          <w:sz w:val="24"/>
          <w:szCs w:val="24"/>
        </w:rPr>
        <w:t xml:space="preserve"> </w:t>
      </w:r>
      <w:r>
        <w:rPr>
          <w:b/>
          <w:bCs/>
          <w:sz w:val="24"/>
          <w:szCs w:val="24"/>
          <w:lang w:val="pt-BR"/>
        </w:rPr>
        <w:t>Listagem de Rotas Criadas</w:t>
      </w:r>
      <w:bookmarkEnd w:id="169"/>
    </w:p>
    <w:p>
      <w:pPr>
        <w:autoSpaceDE w:val="0"/>
        <w:autoSpaceDN w:val="0"/>
        <w:adjustRightInd w:val="0"/>
        <w:spacing w:line="360" w:lineRule="auto"/>
        <w:ind w:left="0" w:leftChars="0" w:firstLine="700" w:firstLineChars="0"/>
        <w:jc w:val="both"/>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0"/>
                    <a:stretch>
                      <a:fillRect/>
                    </a:stretch>
                  </pic:blipFill>
                  <pic:spPr>
                    <a:xfrm>
                      <a:off x="0" y="0"/>
                      <a:ext cx="1663065" cy="22371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51</w:t>
      </w:r>
      <w:r>
        <w:rPr>
          <w:b/>
          <w:bCs/>
          <w:sz w:val="24"/>
          <w:szCs w:val="24"/>
        </w:rPr>
        <w:fldChar w:fldCharType="end"/>
      </w:r>
      <w:bookmarkStart w:id="170" w:name="_Toc30540"/>
      <w:r>
        <w:rPr>
          <w:b/>
          <w:bCs/>
          <w:sz w:val="24"/>
          <w:szCs w:val="24"/>
          <w:lang w:val="pt-BR"/>
        </w:rPr>
        <w:t>.</w:t>
      </w:r>
      <w:r>
        <w:rPr>
          <w:b/>
          <w:bCs/>
          <w:sz w:val="24"/>
          <w:szCs w:val="24"/>
        </w:rPr>
        <w:t xml:space="preserve"> </w:t>
      </w:r>
      <w:r>
        <w:rPr>
          <w:b/>
          <w:bCs/>
          <w:sz w:val="24"/>
          <w:szCs w:val="24"/>
          <w:lang w:val="pt-BR"/>
        </w:rPr>
        <w:t>Página de detalhamento da Rota</w:t>
      </w:r>
      <w:bookmarkEnd w:id="170"/>
    </w:p>
    <w:p>
      <w:pPr>
        <w:autoSpaceDE w:val="0"/>
        <w:autoSpaceDN w:val="0"/>
        <w:adjustRightInd w:val="0"/>
        <w:spacing w:line="360" w:lineRule="auto"/>
        <w:ind w:left="0" w:leftChars="0" w:firstLine="700" w:firstLineChars="0"/>
        <w:jc w:val="both"/>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1"/>
                    <a:stretch>
                      <a:fillRect/>
                    </a:stretch>
                  </pic:blipFill>
                  <pic:spPr>
                    <a:xfrm>
                      <a:off x="0" y="0"/>
                      <a:ext cx="1970405" cy="29362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Quando clicar em abrir rota no Google Maps ele será direcionado ao Google maps com a Rota já sendo carregada automaticamente conforme Figura 52.</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52</w:t>
      </w:r>
      <w:r>
        <w:rPr>
          <w:b/>
          <w:bCs/>
          <w:sz w:val="24"/>
          <w:szCs w:val="24"/>
        </w:rPr>
        <w:fldChar w:fldCharType="end"/>
      </w:r>
      <w:bookmarkStart w:id="171" w:name="_Toc2281"/>
      <w:r>
        <w:rPr>
          <w:b/>
          <w:bCs/>
          <w:sz w:val="24"/>
          <w:szCs w:val="24"/>
          <w:lang w:val="pt-BR"/>
        </w:rPr>
        <w:t>.</w:t>
      </w:r>
      <w:r>
        <w:rPr>
          <w:b/>
          <w:bCs/>
          <w:sz w:val="24"/>
          <w:szCs w:val="24"/>
        </w:rPr>
        <w:t xml:space="preserve"> </w:t>
      </w:r>
      <w:r>
        <w:rPr>
          <w:b/>
          <w:bCs/>
          <w:sz w:val="24"/>
          <w:szCs w:val="24"/>
          <w:lang w:val="pt-BR"/>
        </w:rPr>
        <w:t>Rota Criada Aberta no Google Maps</w:t>
      </w:r>
      <w:bookmarkEnd w:id="171"/>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4990465" cy="3329940"/>
            <wp:effectExtent l="9525" t="9525" r="10160" b="1333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2"/>
                    <a:stretch>
                      <a:fillRect/>
                    </a:stretch>
                  </pic:blipFill>
                  <pic:spPr>
                    <a:xfrm>
                      <a:off x="0" y="0"/>
                      <a:ext cx="4990465" cy="3329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Na Página de Geração de Rotas, a medida que os ceps vão sendo inseridos, eles são listados, podendo ser removidos caso tenham sido inseridos erroneamente, Figura 53. Todos os ceps inseridos são validados antes de aparecerem na listagem. Ao final da Inserção dos ceps o usuário pode clicar no botão Gerar  Rota para que sua rota seja calculada e o botão para abrir no Google Maps apareça, Figura 54.</w:t>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53</w:t>
      </w:r>
      <w:r>
        <w:rPr>
          <w:b/>
          <w:bCs/>
          <w:sz w:val="24"/>
          <w:szCs w:val="24"/>
        </w:rPr>
        <w:fldChar w:fldCharType="end"/>
      </w:r>
      <w:bookmarkStart w:id="172" w:name="_Toc9786"/>
      <w:r>
        <w:rPr>
          <w:b/>
          <w:bCs/>
          <w:sz w:val="24"/>
          <w:szCs w:val="24"/>
          <w:lang w:val="pt-BR"/>
        </w:rPr>
        <w:t>.</w:t>
      </w:r>
      <w:r>
        <w:rPr>
          <w:b/>
          <w:bCs/>
          <w:sz w:val="24"/>
          <w:szCs w:val="24"/>
        </w:rPr>
        <w:t xml:space="preserve"> </w:t>
      </w:r>
      <w:r>
        <w:rPr>
          <w:b/>
          <w:bCs/>
          <w:sz w:val="24"/>
          <w:szCs w:val="24"/>
          <w:lang w:val="pt-BR"/>
        </w:rPr>
        <w:t>Página para Gerar a Rota</w:t>
      </w:r>
      <w:bookmarkEnd w:id="172"/>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1547495" cy="2552065"/>
            <wp:effectExtent l="9525" t="9525" r="24130"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3"/>
                    <a:stretch>
                      <a:fillRect/>
                    </a:stretch>
                  </pic:blipFill>
                  <pic:spPr>
                    <a:xfrm>
                      <a:off x="0" y="0"/>
                      <a:ext cx="1547495" cy="25520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54</w:t>
      </w:r>
      <w:r>
        <w:rPr>
          <w:b/>
          <w:bCs/>
          <w:sz w:val="24"/>
          <w:szCs w:val="24"/>
        </w:rPr>
        <w:fldChar w:fldCharType="end"/>
      </w:r>
      <w:bookmarkStart w:id="173" w:name="_Toc6085"/>
      <w:r>
        <w:rPr>
          <w:b/>
          <w:bCs/>
          <w:sz w:val="24"/>
          <w:szCs w:val="24"/>
          <w:lang w:val="pt-BR"/>
        </w:rPr>
        <w:t>.</w:t>
      </w:r>
      <w:r>
        <w:rPr>
          <w:b/>
          <w:bCs/>
          <w:sz w:val="24"/>
          <w:szCs w:val="24"/>
        </w:rPr>
        <w:t xml:space="preserve"> </w:t>
      </w:r>
      <w:r>
        <w:rPr>
          <w:b/>
          <w:bCs/>
          <w:sz w:val="24"/>
          <w:szCs w:val="24"/>
          <w:lang w:val="pt-BR"/>
        </w:rPr>
        <w:t>Página Após Rota Ser Gerada</w:t>
      </w:r>
      <w:bookmarkEnd w:id="173"/>
    </w:p>
    <w:p>
      <w:pPr>
        <w:autoSpaceDE w:val="0"/>
        <w:autoSpaceDN w:val="0"/>
        <w:adjustRightInd w:val="0"/>
        <w:spacing w:line="360" w:lineRule="auto"/>
        <w:jc w:val="both"/>
      </w:pPr>
      <w: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4"/>
                    <a:stretch>
                      <a:fillRect/>
                    </a:stretch>
                  </pic:blipFill>
                  <pic:spPr>
                    <a:xfrm>
                      <a:off x="0" y="0"/>
                      <a:ext cx="2115820" cy="266573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autoSpaceDE w:val="0"/>
        <w:autoSpaceDN w:val="0"/>
        <w:adjustRightInd w:val="0"/>
        <w:spacing w:line="360" w:lineRule="auto"/>
        <w:ind w:firstLine="697" w:firstLineChars="0"/>
        <w:jc w:val="both"/>
        <w:rPr>
          <w:rFonts w:hint="default"/>
          <w:lang w:val="pt-BR"/>
        </w:rPr>
      </w:pPr>
      <w:r>
        <w:rPr>
          <w:rFonts w:hint="default"/>
          <w:lang w:val="pt-BR"/>
        </w:rPr>
        <w:t>Dentro do menu principal existe a opção de acessar o endereço cadastrado do usuário Figura 55, tendo a opção de realizar alteração, caso necessário.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55</w:t>
      </w:r>
      <w:r>
        <w:rPr>
          <w:b/>
          <w:bCs/>
          <w:sz w:val="24"/>
          <w:szCs w:val="24"/>
        </w:rPr>
        <w:fldChar w:fldCharType="end"/>
      </w:r>
      <w:bookmarkStart w:id="174" w:name="_Toc25973"/>
      <w:r>
        <w:rPr>
          <w:b/>
          <w:bCs/>
          <w:sz w:val="24"/>
          <w:szCs w:val="24"/>
          <w:lang w:val="pt-BR"/>
        </w:rPr>
        <w:t>.</w:t>
      </w:r>
      <w:r>
        <w:rPr>
          <w:b/>
          <w:bCs/>
          <w:sz w:val="24"/>
          <w:szCs w:val="24"/>
        </w:rPr>
        <w:t xml:space="preserve"> </w:t>
      </w:r>
      <w:r>
        <w:rPr>
          <w:b/>
          <w:bCs/>
          <w:sz w:val="24"/>
          <w:szCs w:val="24"/>
          <w:lang w:val="pt-BR"/>
        </w:rPr>
        <w:t>Página de Endereço</w:t>
      </w:r>
      <w:bookmarkEnd w:id="174"/>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rFonts w:hint="default"/>
          <w:b/>
          <w:bCs/>
          <w:sz w:val="24"/>
          <w:szCs w:val="24"/>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5"/>
                    <a:stretch>
                      <a:fillRect/>
                    </a:stretch>
                  </pic:blipFill>
                  <pic:spPr>
                    <a:xfrm>
                      <a:off x="0" y="0"/>
                      <a:ext cx="2285365" cy="1476375"/>
                    </a:xfrm>
                    <a:prstGeom prst="rect">
                      <a:avLst/>
                    </a:prstGeom>
                    <a:ln>
                      <a:solidFill>
                        <a:schemeClr val="tx1"/>
                      </a:solidFill>
                    </a:ln>
                  </pic:spPr>
                </pic:pic>
              </a:graphicData>
            </a:graphic>
          </wp:inline>
        </w:drawing>
      </w:r>
      <w:r>
        <w:rPr>
          <w:rFonts w:hint="default"/>
          <w:b/>
          <w:bCs/>
          <w:sz w:val="24"/>
          <w:szCs w:val="24"/>
          <w:lang w:val="pt-BR"/>
        </w:rPr>
        <w:br w:type="textWrapping"/>
      </w:r>
      <w:r>
        <w:rPr>
          <w:sz w:val="20"/>
          <w:lang w:val="pt-BR"/>
        </w:rPr>
        <w:t>Fonte: O Autor (2018)</w:t>
      </w:r>
    </w:p>
    <w:p>
      <w:pPr>
        <w:autoSpaceDE w:val="0"/>
        <w:autoSpaceDN w:val="0"/>
        <w:adjustRightInd w:val="0"/>
        <w:spacing w:line="360" w:lineRule="auto"/>
        <w:ind w:firstLine="697" w:firstLineChars="0"/>
        <w:jc w:val="both"/>
        <w:rPr>
          <w:sz w:val="20"/>
          <w:lang w:val="pt-BR"/>
        </w:rPr>
      </w:pPr>
      <w:r>
        <w:rPr>
          <w:sz w:val="20"/>
          <w:lang w:val="pt-BR"/>
        </w:rPr>
        <w:t>A Página de Empresas Figura 56,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57, e também exibição dos seus Funcionários Figura 58.</w:t>
      </w:r>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br w:type="page"/>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56</w:t>
      </w:r>
      <w:r>
        <w:rPr>
          <w:b/>
          <w:bCs/>
          <w:sz w:val="24"/>
          <w:szCs w:val="24"/>
        </w:rPr>
        <w:fldChar w:fldCharType="end"/>
      </w:r>
      <w:bookmarkStart w:id="175" w:name="_Toc19298"/>
      <w:r>
        <w:rPr>
          <w:b/>
          <w:bCs/>
          <w:sz w:val="24"/>
          <w:szCs w:val="24"/>
          <w:lang w:val="pt-BR"/>
        </w:rPr>
        <w:t>.</w:t>
      </w:r>
      <w:r>
        <w:rPr>
          <w:b/>
          <w:bCs/>
          <w:sz w:val="24"/>
          <w:szCs w:val="24"/>
        </w:rPr>
        <w:t xml:space="preserve"> </w:t>
      </w:r>
      <w:r>
        <w:rPr>
          <w:b/>
          <w:bCs/>
          <w:sz w:val="24"/>
          <w:szCs w:val="24"/>
          <w:lang w:val="pt-BR"/>
        </w:rPr>
        <w:t>Página Empresa</w:t>
      </w:r>
      <w:bookmarkEnd w:id="175"/>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2995295" cy="4562475"/>
            <wp:effectExtent l="9525" t="9525" r="24130" b="1905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6"/>
                    <a:stretch>
                      <a:fillRect/>
                    </a:stretch>
                  </pic:blipFill>
                  <pic:spPr>
                    <a:xfrm>
                      <a:off x="0" y="0"/>
                      <a:ext cx="2995295" cy="45624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sz w:val="20"/>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57</w:t>
      </w:r>
      <w:r>
        <w:rPr>
          <w:b/>
          <w:bCs/>
          <w:sz w:val="24"/>
          <w:szCs w:val="24"/>
        </w:rPr>
        <w:fldChar w:fldCharType="end"/>
      </w:r>
      <w:bookmarkStart w:id="176" w:name="_Toc8668"/>
      <w:r>
        <w:rPr>
          <w:b/>
          <w:bCs/>
          <w:sz w:val="24"/>
          <w:szCs w:val="24"/>
          <w:lang w:val="pt-BR"/>
        </w:rPr>
        <w:t>.</w:t>
      </w:r>
      <w:r>
        <w:rPr>
          <w:b/>
          <w:bCs/>
          <w:sz w:val="24"/>
          <w:szCs w:val="24"/>
        </w:rPr>
        <w:t xml:space="preserve"> </w:t>
      </w:r>
      <w:r>
        <w:rPr>
          <w:b/>
          <w:bCs/>
          <w:sz w:val="24"/>
          <w:szCs w:val="24"/>
          <w:lang w:val="pt-BR"/>
        </w:rPr>
        <w:t>Página de Filiais da Empresa</w:t>
      </w:r>
      <w:bookmarkEnd w:id="176"/>
    </w:p>
    <w:p>
      <w:pPr>
        <w:autoSpaceDE w:val="0"/>
        <w:autoSpaceDN w:val="0"/>
        <w:adjustRightInd w:val="0"/>
        <w:spacing w:line="360" w:lineRule="auto"/>
        <w:jc w:val="both"/>
      </w:pPr>
      <w:r>
        <w:drawing>
          <wp:inline distT="0" distB="0" distL="114300" distR="114300">
            <wp:extent cx="2144395" cy="1219835"/>
            <wp:effectExtent l="9525" t="9525" r="17780"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67"/>
                    <a:stretch>
                      <a:fillRect/>
                    </a:stretch>
                  </pic:blipFill>
                  <pic:spPr>
                    <a:xfrm>
                      <a:off x="0" y="0"/>
                      <a:ext cx="2144395" cy="12198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r>
        <w:rPr>
          <w:rFonts w:hint="default"/>
          <w:lang w:val="pt-BR"/>
        </w:rPr>
        <w:br w:type="page"/>
      </w: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58</w:t>
      </w:r>
      <w:r>
        <w:rPr>
          <w:b/>
          <w:bCs/>
          <w:sz w:val="24"/>
          <w:szCs w:val="24"/>
        </w:rPr>
        <w:fldChar w:fldCharType="end"/>
      </w:r>
      <w:bookmarkStart w:id="177" w:name="_Toc15033"/>
      <w:r>
        <w:rPr>
          <w:b/>
          <w:bCs/>
          <w:sz w:val="24"/>
          <w:szCs w:val="24"/>
          <w:lang w:val="pt-BR"/>
        </w:rPr>
        <w:t>.</w:t>
      </w:r>
      <w:r>
        <w:rPr>
          <w:b/>
          <w:bCs/>
          <w:sz w:val="24"/>
          <w:szCs w:val="24"/>
        </w:rPr>
        <w:t xml:space="preserve"> </w:t>
      </w:r>
      <w:r>
        <w:rPr>
          <w:b/>
          <w:bCs/>
          <w:sz w:val="24"/>
          <w:szCs w:val="24"/>
          <w:lang w:val="pt-BR"/>
        </w:rPr>
        <w:t>Página de Listagem Funcionários da Empresa</w:t>
      </w:r>
      <w:bookmarkEnd w:id="177"/>
    </w:p>
    <w:p>
      <w:pPr>
        <w:autoSpaceDE w:val="0"/>
        <w:autoSpaceDN w:val="0"/>
        <w:adjustRightInd w:val="0"/>
        <w:spacing w:line="360" w:lineRule="auto"/>
        <w:jc w:val="both"/>
      </w:pPr>
      <w: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68"/>
                    <a:stretch>
                      <a:fillRect/>
                    </a:stretch>
                  </pic:blipFill>
                  <pic:spPr>
                    <a:xfrm>
                      <a:off x="0" y="0"/>
                      <a:ext cx="2623820" cy="13417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autoSpaceDE w:val="0"/>
        <w:autoSpaceDN w:val="0"/>
        <w:adjustRightInd w:val="0"/>
        <w:spacing w:line="360" w:lineRule="auto"/>
        <w:ind w:firstLine="697" w:firstLineChars="0"/>
        <w:jc w:val="both"/>
        <w:rPr>
          <w:rFonts w:hint="default"/>
          <w:lang w:val="pt-BR"/>
        </w:rPr>
      </w:pPr>
      <w:r>
        <w:rPr>
          <w:rFonts w:hint="default"/>
          <w:lang w:val="pt-BR"/>
        </w:rPr>
        <w:t>A Página de Regiões, Figura 59 ,Apresenta as informações da região cadastrada para a empresa. Se o usuário necessitar, também poderá exibir todos os Ceps dessa região.</w:t>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59</w:t>
      </w:r>
      <w:r>
        <w:rPr>
          <w:b/>
          <w:bCs/>
          <w:sz w:val="24"/>
          <w:szCs w:val="24"/>
        </w:rPr>
        <w:fldChar w:fldCharType="end"/>
      </w:r>
      <w:bookmarkStart w:id="178" w:name="_Toc1595"/>
      <w:r>
        <w:rPr>
          <w:b/>
          <w:bCs/>
          <w:sz w:val="24"/>
          <w:szCs w:val="24"/>
          <w:lang w:val="pt-BR"/>
        </w:rPr>
        <w:t>.</w:t>
      </w:r>
      <w:r>
        <w:rPr>
          <w:b/>
          <w:bCs/>
          <w:sz w:val="24"/>
          <w:szCs w:val="24"/>
        </w:rPr>
        <w:t xml:space="preserve"> </w:t>
      </w:r>
      <w:r>
        <w:rPr>
          <w:b/>
          <w:bCs/>
          <w:sz w:val="24"/>
          <w:szCs w:val="24"/>
          <w:lang w:val="pt-BR"/>
        </w:rPr>
        <w:t>Página de Região</w:t>
      </w:r>
      <w:bookmarkEnd w:id="178"/>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69"/>
                    <a:stretch>
                      <a:fillRect/>
                    </a:stretch>
                  </pic:blipFill>
                  <pic:spPr>
                    <a:xfrm>
                      <a:off x="0" y="0"/>
                      <a:ext cx="2956560" cy="45834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Quando o usuário Clicar em Alterar Região ele será levado para a Página de alteração de Região, Figura 60.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60</w:t>
      </w:r>
      <w:r>
        <w:rPr>
          <w:b/>
          <w:bCs/>
          <w:sz w:val="24"/>
          <w:szCs w:val="24"/>
        </w:rPr>
        <w:fldChar w:fldCharType="end"/>
      </w:r>
      <w:bookmarkStart w:id="179" w:name="_Toc9229"/>
      <w:r>
        <w:rPr>
          <w:b/>
          <w:bCs/>
          <w:sz w:val="24"/>
          <w:szCs w:val="24"/>
          <w:lang w:val="pt-BR"/>
        </w:rPr>
        <w:t>.</w:t>
      </w:r>
      <w:r>
        <w:rPr>
          <w:b/>
          <w:bCs/>
          <w:sz w:val="24"/>
          <w:szCs w:val="24"/>
        </w:rPr>
        <w:t xml:space="preserve"> </w:t>
      </w:r>
      <w:r>
        <w:rPr>
          <w:b/>
          <w:bCs/>
          <w:sz w:val="24"/>
          <w:szCs w:val="24"/>
          <w:lang w:val="pt-BR"/>
        </w:rPr>
        <w:t>Página para Alterar a Região.</w:t>
      </w:r>
      <w:bookmarkEnd w:id="179"/>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0"/>
                    <a:stretch>
                      <a:fillRect/>
                    </a:stretch>
                  </pic:blipFill>
                  <pic:spPr>
                    <a:xfrm>
                      <a:off x="0" y="0"/>
                      <a:ext cx="3213100" cy="64477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funcionalidade a ser apresentada é a de Gestão dos Usuários. Ao clicar em usuários no Menu Principal, será listado todos os usuários da empresa, Figura 61.</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61</w:t>
      </w:r>
      <w:r>
        <w:rPr>
          <w:b/>
          <w:bCs/>
          <w:sz w:val="24"/>
          <w:szCs w:val="24"/>
        </w:rPr>
        <w:fldChar w:fldCharType="end"/>
      </w:r>
      <w:bookmarkStart w:id="180" w:name="_Toc26909"/>
      <w:r>
        <w:rPr>
          <w:b/>
          <w:bCs/>
          <w:sz w:val="24"/>
          <w:szCs w:val="24"/>
          <w:lang w:val="pt-BR"/>
        </w:rPr>
        <w:t>.</w:t>
      </w:r>
      <w:r>
        <w:rPr>
          <w:b/>
          <w:bCs/>
          <w:sz w:val="24"/>
          <w:szCs w:val="24"/>
        </w:rPr>
        <w:t xml:space="preserve"> </w:t>
      </w:r>
      <w:r>
        <w:rPr>
          <w:b/>
          <w:bCs/>
          <w:sz w:val="24"/>
          <w:szCs w:val="24"/>
          <w:lang w:val="pt-BR"/>
        </w:rPr>
        <w:t>Página para Alterar a Região.</w:t>
      </w:r>
      <w:bookmarkEnd w:id="180"/>
    </w:p>
    <w:p>
      <w:pPr>
        <w:autoSpaceDE w:val="0"/>
        <w:autoSpaceDN w:val="0"/>
        <w:adjustRightInd w:val="0"/>
        <w:spacing w:line="360" w:lineRule="auto"/>
        <w:jc w:val="both"/>
      </w:pPr>
      <w: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1"/>
                    <a:stretch>
                      <a:fillRect/>
                    </a:stretch>
                  </pic:blipFill>
                  <pic:spPr>
                    <a:xfrm>
                      <a:off x="0" y="0"/>
                      <a:ext cx="2503805" cy="122047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Ao clicar no Funcionário desejado o usuário é direcionado a Pagina de detalhamento do usuário, onde é exibido todas as permissões que o usuário possui, Figura 62, e também é apresentada a opção de alteração do usuário.</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62</w:t>
      </w:r>
      <w:r>
        <w:rPr>
          <w:b/>
          <w:bCs/>
          <w:sz w:val="24"/>
          <w:szCs w:val="24"/>
        </w:rPr>
        <w:fldChar w:fldCharType="end"/>
      </w:r>
      <w:bookmarkStart w:id="181" w:name="_Toc26981"/>
      <w:r>
        <w:rPr>
          <w:b/>
          <w:bCs/>
          <w:sz w:val="24"/>
          <w:szCs w:val="24"/>
          <w:lang w:val="pt-BR"/>
        </w:rPr>
        <w:t>.</w:t>
      </w:r>
      <w:r>
        <w:rPr>
          <w:b/>
          <w:bCs/>
          <w:sz w:val="24"/>
          <w:szCs w:val="24"/>
        </w:rPr>
        <w:t xml:space="preserve"> </w:t>
      </w:r>
      <w:r>
        <w:rPr>
          <w:b/>
          <w:bCs/>
          <w:sz w:val="24"/>
          <w:szCs w:val="24"/>
          <w:lang w:val="pt-BR"/>
        </w:rPr>
        <w:t>Página de Detalhamento do Usuário.</w:t>
      </w:r>
      <w:bookmarkEnd w:id="181"/>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3221355" cy="4912360"/>
            <wp:effectExtent l="9525" t="9525" r="2667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2"/>
                    <a:stretch>
                      <a:fillRect/>
                    </a:stretch>
                  </pic:blipFill>
                  <pic:spPr>
                    <a:xfrm>
                      <a:off x="0" y="0"/>
                      <a:ext cx="3221355" cy="49123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63. Ao realizar as alterações desejadas o usuário poderá clicar em Salvar alteração, Figura 64.</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63</w:t>
      </w:r>
      <w:r>
        <w:rPr>
          <w:b/>
          <w:bCs/>
          <w:sz w:val="24"/>
          <w:szCs w:val="24"/>
        </w:rPr>
        <w:fldChar w:fldCharType="end"/>
      </w:r>
      <w:bookmarkStart w:id="182" w:name="_Toc19681"/>
      <w:r>
        <w:rPr>
          <w:b/>
          <w:bCs/>
          <w:sz w:val="24"/>
          <w:szCs w:val="24"/>
          <w:lang w:val="pt-BR"/>
        </w:rPr>
        <w:t>.</w:t>
      </w:r>
      <w:r>
        <w:rPr>
          <w:b/>
          <w:bCs/>
          <w:sz w:val="24"/>
          <w:szCs w:val="24"/>
        </w:rPr>
        <w:t xml:space="preserve"> </w:t>
      </w:r>
      <w:r>
        <w:rPr>
          <w:b/>
          <w:bCs/>
          <w:sz w:val="24"/>
          <w:szCs w:val="24"/>
          <w:lang w:val="pt-BR"/>
        </w:rPr>
        <w:t>Página de Alteração do Usuário.</w:t>
      </w:r>
      <w:bookmarkEnd w:id="182"/>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3"/>
                    <a:stretch>
                      <a:fillRect/>
                    </a:stretch>
                  </pic:blipFill>
                  <pic:spPr>
                    <a:xfrm>
                      <a:off x="0" y="0"/>
                      <a:ext cx="2638425" cy="31838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64</w:t>
      </w:r>
      <w:r>
        <w:rPr>
          <w:b/>
          <w:bCs/>
          <w:sz w:val="24"/>
          <w:szCs w:val="24"/>
        </w:rPr>
        <w:fldChar w:fldCharType="end"/>
      </w:r>
      <w:bookmarkStart w:id="183" w:name="_Toc12607"/>
      <w:r>
        <w:rPr>
          <w:b/>
          <w:bCs/>
          <w:sz w:val="24"/>
          <w:szCs w:val="24"/>
          <w:lang w:val="pt-BR"/>
        </w:rPr>
        <w:t>.</w:t>
      </w:r>
      <w:r>
        <w:rPr>
          <w:b/>
          <w:bCs/>
          <w:sz w:val="24"/>
          <w:szCs w:val="24"/>
        </w:rPr>
        <w:t xml:space="preserve"> </w:t>
      </w:r>
      <w:r>
        <w:rPr>
          <w:b/>
          <w:bCs/>
          <w:sz w:val="24"/>
          <w:szCs w:val="24"/>
          <w:lang w:val="pt-BR"/>
        </w:rPr>
        <w:t>Botões para Salvar e Cancelar alteração do Usuário.</w:t>
      </w:r>
      <w:bookmarkEnd w:id="183"/>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4"/>
                    <a:stretch>
                      <a:fillRect/>
                    </a:stretch>
                  </pic:blipFill>
                  <pic:spPr>
                    <a:xfrm>
                      <a:off x="0" y="0"/>
                      <a:ext cx="3243580" cy="16611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84" w:name="_Toc27592"/>
      <w:r>
        <w:rPr>
          <w:caps w:val="0"/>
          <w:sz w:val="28"/>
          <w:szCs w:val="28"/>
          <w:lang w:val="pt-BR"/>
        </w:rPr>
        <w:t>VALIDAÇÃO E ANÁLISE DOS DOS RESULTADOS OBTIDOS</w:t>
      </w:r>
      <w:bookmarkEnd w:id="184"/>
    </w:p>
    <w:p>
      <w:pPr>
        <w:autoSpaceDE w:val="0"/>
        <w:autoSpaceDN w:val="0"/>
        <w:adjustRightInd w:val="0"/>
        <w:spacing w:line="360" w:lineRule="auto"/>
        <w:ind w:firstLine="697" w:firstLineChars="0"/>
        <w:jc w:val="both"/>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e a último subcapítulo será responsável por descrever o procedimento de validação do algoritmo de roteirização e os resultados obtidos nesta etapa.</w:t>
      </w: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85" w:name="_Toc22906"/>
      <w:r>
        <w:rPr>
          <w:rFonts w:hint="default"/>
          <w:lang w:val="pt-BR"/>
        </w:rPr>
        <w:t>Métricas do sistema</w:t>
      </w:r>
      <w:bookmarkEnd w:id="185"/>
    </w:p>
    <w:p>
      <w:pPr>
        <w:autoSpaceDE w:val="0"/>
        <w:autoSpaceDN w:val="0"/>
        <w:adjustRightInd w:val="0"/>
        <w:spacing w:line="360" w:lineRule="auto"/>
        <w:ind w:firstLine="697" w:firstLineChars="0"/>
        <w:jc w:val="both"/>
        <w:rPr>
          <w:rFonts w:hint="default"/>
          <w:lang w:val="pt-BR"/>
        </w:rPr>
      </w:pPr>
      <w:r>
        <w:rPr>
          <w:rFonts w:hint="default"/>
          <w:lang w:val="pt-BR"/>
        </w:rPr>
        <w:t>As métricas do sistema foram Definidas baseando-se nas métricas padrão da ferramenta SonarQube. Na Tabela 49 são apresentadas as métricas definidas e o resultado esperado. Os resultados esperados que apresentados na tabela, são baseados nos critérios de avaliação do SonarQube.</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49</w:t>
      </w:r>
      <w:r>
        <w:rPr>
          <w:sz w:val="24"/>
          <w:szCs w:val="24"/>
          <w:lang w:val="pt-BR"/>
        </w:rPr>
        <w:fldChar w:fldCharType="end"/>
      </w:r>
      <w:bookmarkStart w:id="186" w:name="_Toc23672"/>
      <w:r>
        <w:rPr>
          <w:sz w:val="24"/>
          <w:szCs w:val="24"/>
          <w:lang w:val="pt-BR"/>
        </w:rPr>
        <w:t>. Métricas de Qualidade e Resultado Esperado</w:t>
      </w:r>
      <w:bookmarkEnd w:id="186"/>
    </w:p>
    <w:tbl>
      <w:tblPr>
        <w:tblStyle w:val="46"/>
        <w:tblW w:w="7774" w:type="dxa"/>
        <w:tblInd w:w="3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30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era realizado utilizando o Postman, baseando-se os testes a partir das rotas HTTP. O quesito Complexidade é baseado em uma fórmula no SonarQube, quanto mais baixo é a pontuação, menor é a complexidade do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87" w:name="_Toc31046"/>
      <w:r>
        <w:rPr>
          <w:rFonts w:hint="default"/>
          <w:lang w:val="pt-BR"/>
        </w:rPr>
        <w:t>Resultados das Métricas FrontEnd</w:t>
      </w:r>
      <w:bookmarkEnd w:id="187"/>
    </w:p>
    <w:p>
      <w:pPr>
        <w:autoSpaceDE w:val="0"/>
        <w:autoSpaceDN w:val="0"/>
        <w:adjustRightInd w:val="0"/>
        <w:spacing w:line="360" w:lineRule="auto"/>
        <w:ind w:firstLine="697" w:firstLineChars="0"/>
        <w:jc w:val="both"/>
        <w:rPr>
          <w:rFonts w:hint="default"/>
          <w:lang w:val="pt-BR"/>
        </w:rPr>
      </w:pPr>
      <w:r>
        <w:rPr>
          <w:rFonts w:hint="default"/>
          <w:lang w:val="pt-BR"/>
        </w:rPr>
        <w:t>Ao executar o SonarQube pela primeira vez, foi identificadas alguns problemas no código, Figura 65, que fez com que os resultados não fossem satisfatórios e não atingissem as métricas definidas.  Além do resultado não apresentar os dados de Cobertura , por conta da ausência de uma configuração dentro do pom.XML para utilização do JaCoCo.</w:t>
      </w: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65</w:t>
      </w:r>
      <w:r>
        <w:rPr>
          <w:b/>
          <w:bCs/>
          <w:sz w:val="24"/>
          <w:szCs w:val="24"/>
        </w:rPr>
        <w:fldChar w:fldCharType="end"/>
      </w:r>
      <w:bookmarkStart w:id="188" w:name="_Toc9744"/>
      <w:r>
        <w:rPr>
          <w:b/>
          <w:bCs/>
          <w:sz w:val="24"/>
          <w:szCs w:val="24"/>
          <w:lang w:val="pt-BR"/>
        </w:rPr>
        <w:t>. Primeiro Resultado da execução do SonarQuebe</w:t>
      </w:r>
      <w:bookmarkEnd w:id="188"/>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5"/>
                    <a:stretch>
                      <a:fillRect/>
                    </a:stretch>
                  </pic:blipFill>
                  <pic:spPr>
                    <a:xfrm>
                      <a:off x="0" y="0"/>
                      <a:ext cx="5453380" cy="31686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Após o resultado, foi realizado os ajustes necessários no código para atingir os resultados esperados. A Figura 66, mostra o resultado de outra execução da Analise do código após realizada as alterações.</w:t>
      </w:r>
    </w:p>
    <w:p>
      <w:pPr>
        <w:autoSpaceDE w:val="0"/>
        <w:autoSpaceDN w:val="0"/>
        <w:adjustRightInd w:val="0"/>
        <w:spacing w:line="360" w:lineRule="auto"/>
        <w:ind w:firstLine="1394"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65</w:t>
      </w:r>
      <w:r>
        <w:rPr>
          <w:b/>
          <w:bCs/>
          <w:sz w:val="24"/>
          <w:szCs w:val="24"/>
        </w:rPr>
        <w:fldChar w:fldCharType="end"/>
      </w:r>
      <w:bookmarkStart w:id="189" w:name="_Toc32643"/>
      <w:r>
        <w:rPr>
          <w:b/>
          <w:bCs/>
          <w:sz w:val="24"/>
          <w:szCs w:val="24"/>
          <w:lang w:val="pt-BR"/>
        </w:rPr>
        <w:t>. FrontEnd - Resultado da Execução do SonarQuebe</w:t>
      </w:r>
      <w:bookmarkEnd w:id="189"/>
      <w:r>
        <w:rPr>
          <w:b/>
          <w:bCs/>
          <w:sz w:val="24"/>
          <w:szCs w:val="24"/>
          <w:lang w:val="pt-BR"/>
        </w:rPr>
        <w:t xml:space="preserve"> Após as Alterações Realizadas.</w:t>
      </w:r>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6"/>
                    <a:stretch>
                      <a:fillRect/>
                    </a:stretch>
                  </pic:blipFill>
                  <pic:spPr>
                    <a:xfrm>
                      <a:off x="0" y="0"/>
                      <a:ext cx="5489575" cy="32372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Conforme apresentado na Figura, o código atingiu o Rank desejado em todos os aspectos analisados. A seguir a Figura 67, apresentará os resultados restantes.</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67</w:t>
      </w:r>
      <w:r>
        <w:rPr>
          <w:b/>
          <w:bCs/>
          <w:sz w:val="24"/>
          <w:szCs w:val="24"/>
        </w:rPr>
        <w:fldChar w:fldCharType="end"/>
      </w:r>
      <w:bookmarkStart w:id="190" w:name="_Toc23534"/>
      <w:r>
        <w:rPr>
          <w:b/>
          <w:bCs/>
          <w:sz w:val="24"/>
          <w:szCs w:val="24"/>
          <w:lang w:val="pt-BR"/>
        </w:rPr>
        <w:t>. FrontEnd Outros Resultados</w:t>
      </w:r>
      <w:bookmarkEnd w:id="190"/>
    </w:p>
    <w:p>
      <w:pPr>
        <w:autoSpaceDE w:val="0"/>
        <w:autoSpaceDN w:val="0"/>
        <w:adjustRightInd w:val="0"/>
        <w:spacing w:line="360" w:lineRule="auto"/>
        <w:ind w:firstLine="697" w:firstLineChars="0"/>
        <w:jc w:val="both"/>
        <w:rPr>
          <w:rFonts w:hint="default"/>
          <w:b/>
          <w:bCs/>
          <w:sz w:val="24"/>
          <w:szCs w:val="24"/>
          <w:lang w:val="pt-BR"/>
        </w:rPr>
      </w:pPr>
      <w:r>
        <w:rPr>
          <w:rFonts w:hint="default"/>
          <w:b/>
          <w:bCs/>
          <w:sz w:val="24"/>
          <w:szCs w:val="24"/>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77"/>
                    <a:stretch>
                      <a:fillRect/>
                    </a:stretch>
                  </pic:blipFill>
                  <pic:spPr>
                    <a:xfrm>
                      <a:off x="0" y="0"/>
                      <a:ext cx="3735705" cy="27425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bookmarkStart w:id="191" w:name="_Toc21739"/>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r>
        <w:rPr>
          <w:rFonts w:hint="default"/>
          <w:lang w:val="pt-BR"/>
        </w:rPr>
        <w:t>Resultados das Métricas BackEnd</w:t>
      </w:r>
      <w:bookmarkEnd w:id="191"/>
    </w:p>
    <w:p>
      <w:pPr>
        <w:autoSpaceDE w:val="0"/>
        <w:autoSpaceDN w:val="0"/>
        <w:adjustRightInd w:val="0"/>
        <w:spacing w:line="360" w:lineRule="auto"/>
        <w:ind w:firstLine="697" w:firstLineChars="0"/>
        <w:jc w:val="both"/>
        <w:rPr>
          <w:rFonts w:hint="default"/>
          <w:lang w:val="pt-BR"/>
        </w:rPr>
      </w:pPr>
      <w:r>
        <w:rPr>
          <w:rFonts w:hint="default"/>
          <w:lang w:val="pt-BR"/>
        </w:rPr>
        <w:t>A execução do SonarQube no código fonte do FrontEnd resultou em uma pontuação melhor do que o do BackEnd. Logo na primeira execução já foi obtido um resultado que satisfaz as métricas definidas. A Figura 68 apresenta os Resultados Obtidos com a Execução.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68</w:t>
      </w:r>
      <w:r>
        <w:rPr>
          <w:b/>
          <w:bCs/>
          <w:sz w:val="24"/>
          <w:szCs w:val="24"/>
        </w:rPr>
        <w:fldChar w:fldCharType="end"/>
      </w:r>
      <w:bookmarkStart w:id="192" w:name="_Toc23222"/>
      <w:r>
        <w:rPr>
          <w:b/>
          <w:bCs/>
          <w:sz w:val="24"/>
          <w:szCs w:val="24"/>
          <w:lang w:val="pt-BR"/>
        </w:rPr>
        <w:t>. FrontEnd Resultados SonarQube</w:t>
      </w:r>
      <w:bookmarkEnd w:id="192"/>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5377815" cy="2990850"/>
            <wp:effectExtent l="9525" t="9525" r="2286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78"/>
                    <a:srcRect b="1466"/>
                    <a:stretch>
                      <a:fillRect/>
                    </a:stretch>
                  </pic:blipFill>
                  <pic:spPr>
                    <a:xfrm>
                      <a:off x="0" y="0"/>
                      <a:ext cx="5377815" cy="29908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b/>
          <w:bCs/>
          <w:sz w:val="24"/>
          <w:szCs w:val="24"/>
          <w:lang w:val="pt-BR"/>
        </w:rPr>
      </w:pPr>
      <w:r>
        <w:rPr>
          <w:rFonts w:hint="default"/>
          <w:lang w:val="pt-BR"/>
        </w:rPr>
        <w:t>Conforme apresentado na Figura, as métricas foram todas satisfeitas, não sendo necessário nenhum tipo de alteração no código. A seguir, Figura 69, será apresentado os demais resultados da execução.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69</w:t>
      </w:r>
      <w:r>
        <w:rPr>
          <w:b/>
          <w:bCs/>
          <w:sz w:val="24"/>
          <w:szCs w:val="24"/>
        </w:rPr>
        <w:fldChar w:fldCharType="end"/>
      </w:r>
      <w:bookmarkStart w:id="193" w:name="_Toc14159"/>
      <w:r>
        <w:rPr>
          <w:b/>
          <w:bCs/>
          <w:sz w:val="24"/>
          <w:szCs w:val="24"/>
          <w:lang w:val="pt-BR"/>
        </w:rPr>
        <w:t>. FrontEnd Outros Resultados Obtidos com SonarQube</w:t>
      </w:r>
      <w:bookmarkEnd w:id="193"/>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79"/>
                    <a:stretch>
                      <a:fillRect/>
                    </a:stretch>
                  </pic:blipFill>
                  <pic:spPr>
                    <a:xfrm>
                      <a:off x="0" y="0"/>
                      <a:ext cx="5119370" cy="27393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4" w:name="_Toc28621"/>
      <w:r>
        <w:rPr>
          <w:rFonts w:hint="default"/>
          <w:lang w:val="pt-BR"/>
        </w:rPr>
        <w:t>Técnicas de Verificação e Validação aplicadas e Resultados</w:t>
      </w:r>
      <w:bookmarkEnd w:id="194"/>
    </w:p>
    <w:p>
      <w:pPr>
        <w:autoSpaceDE w:val="0"/>
        <w:autoSpaceDN w:val="0"/>
        <w:adjustRightInd w:val="0"/>
        <w:spacing w:line="360" w:lineRule="auto"/>
        <w:ind w:firstLine="697" w:firstLineChars="0"/>
        <w:jc w:val="both"/>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de Integração: Os testes de Integração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5" w:name="_Toc14569"/>
      <w:r>
        <w:rPr>
          <w:rFonts w:hint="default"/>
          <w:lang w:val="pt-BR"/>
        </w:rPr>
        <w:t>Testes de Unidade</w:t>
      </w:r>
      <w:bookmarkEnd w:id="195"/>
    </w:p>
    <w:p>
      <w:pPr>
        <w:autoSpaceDE w:val="0"/>
        <w:autoSpaceDN w:val="0"/>
        <w:adjustRightInd w:val="0"/>
        <w:spacing w:line="360" w:lineRule="auto"/>
        <w:ind w:firstLine="697" w:firstLineChars="0"/>
        <w:jc w:val="both"/>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iCs/>
          <w:lang w:val="pt-BR"/>
        </w:rPr>
        <w:t>Repositories</w:t>
      </w:r>
      <w:r>
        <w:rPr>
          <w:rFonts w:hint="default"/>
          <w:lang w:val="pt-BR"/>
        </w:rPr>
        <w:t xml:space="preserve"> e </w:t>
      </w:r>
      <w:r>
        <w:rPr>
          <w:rFonts w:hint="default"/>
          <w:i/>
          <w:iCs/>
          <w:lang w:val="pt-BR"/>
        </w:rPr>
        <w:t>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Sistema.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Figura 70 apresenta a Classe de Testes relacionados as funcionalidades de cadastro e Gestão de Pessoas, para estes Testes foi utilizando o Framework JUnit. </w:t>
      </w: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70</w:t>
      </w:r>
      <w:r>
        <w:rPr>
          <w:b/>
          <w:bCs/>
          <w:sz w:val="24"/>
          <w:szCs w:val="24"/>
        </w:rPr>
        <w:fldChar w:fldCharType="end"/>
      </w:r>
      <w:bookmarkStart w:id="196" w:name="_Toc20848"/>
      <w:r>
        <w:rPr>
          <w:b/>
          <w:bCs/>
          <w:sz w:val="24"/>
          <w:szCs w:val="24"/>
          <w:lang w:val="pt-BR"/>
        </w:rPr>
        <w:t>. Teste Unitários de Serviços e Repositórios de Pessoas</w:t>
      </w:r>
      <w:bookmarkEnd w:id="196"/>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4515485" cy="3734435"/>
            <wp:effectExtent l="0" t="0" r="18415" b="18415"/>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0"/>
                    <a:stretch>
                      <a:fillRect/>
                    </a:stretch>
                  </pic:blipFill>
                  <pic:spPr>
                    <a:xfrm>
                      <a:off x="0" y="0"/>
                      <a:ext cx="4515485" cy="373443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197" w:name="_Toc26302"/>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r>
        <w:rPr>
          <w:rFonts w:hint="default"/>
          <w:lang w:val="pt-BR"/>
        </w:rPr>
        <w:t>Testes de Recursos Externos</w:t>
      </w:r>
      <w:bookmarkEnd w:id="197"/>
    </w:p>
    <w:p>
      <w:pPr>
        <w:autoSpaceDE w:val="0"/>
        <w:autoSpaceDN w:val="0"/>
        <w:adjustRightInd w:val="0"/>
        <w:spacing w:line="360" w:lineRule="auto"/>
        <w:ind w:firstLine="697" w:firstLineChars="0"/>
        <w:jc w:val="both"/>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autoSpaceDE w:val="0"/>
        <w:autoSpaceDN w:val="0"/>
        <w:adjustRightInd w:val="0"/>
        <w:spacing w:line="360" w:lineRule="auto"/>
        <w:ind w:firstLine="697" w:firstLineChars="0"/>
        <w:jc w:val="both"/>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71 apresenta o resultado da execução deste teste.</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71</w:t>
      </w:r>
      <w:r>
        <w:rPr>
          <w:b/>
          <w:bCs/>
          <w:sz w:val="24"/>
          <w:szCs w:val="24"/>
        </w:rPr>
        <w:fldChar w:fldCharType="end"/>
      </w:r>
      <w:bookmarkStart w:id="198" w:name="_Toc13228"/>
      <w:r>
        <w:rPr>
          <w:b/>
          <w:bCs/>
          <w:sz w:val="24"/>
          <w:szCs w:val="24"/>
          <w:lang w:val="pt-BR"/>
        </w:rPr>
        <w:t>. Teste Unitários  - Utilização da API do ViaCep</w:t>
      </w:r>
      <w:bookmarkEnd w:id="198"/>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1"/>
                    <a:stretch>
                      <a:fillRect/>
                    </a:stretch>
                  </pic:blipFill>
                  <pic:spPr>
                    <a:xfrm>
                      <a:off x="0" y="0"/>
                      <a:ext cx="5210810" cy="10763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72 apresenta o resultado da execução destes testes.</w:t>
      </w: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72</w:t>
      </w:r>
      <w:r>
        <w:rPr>
          <w:b/>
          <w:bCs/>
          <w:sz w:val="24"/>
          <w:szCs w:val="24"/>
        </w:rPr>
        <w:fldChar w:fldCharType="end"/>
      </w:r>
      <w:bookmarkStart w:id="199" w:name="_Toc29712"/>
      <w:r>
        <w:rPr>
          <w:b/>
          <w:bCs/>
          <w:sz w:val="24"/>
          <w:szCs w:val="24"/>
          <w:lang w:val="pt-BR"/>
        </w:rPr>
        <w:t>. Teste Unitários - Utilização da API DistanceMatrix</w:t>
      </w:r>
      <w:bookmarkEnd w:id="19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2"/>
                    <a:stretch>
                      <a:fillRect/>
                    </a:stretch>
                  </pic:blipFill>
                  <pic:spPr>
                    <a:xfrm>
                      <a:off x="0" y="0"/>
                      <a:ext cx="5191760" cy="10477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0" w:name="_Toc32376"/>
      <w:r>
        <w:rPr>
          <w:rFonts w:hint="default"/>
          <w:lang w:val="pt-BR"/>
        </w:rPr>
        <w:t>Testes de Integração</w:t>
      </w:r>
      <w:bookmarkEnd w:id="200"/>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autoSpaceDE w:val="0"/>
        <w:autoSpaceDN w:val="0"/>
        <w:adjustRightInd w:val="0"/>
        <w:spacing w:line="360" w:lineRule="auto"/>
        <w:ind w:firstLine="697" w:firstLineChars="0"/>
        <w:jc w:val="both"/>
        <w:rPr>
          <w:rFonts w:hint="default"/>
          <w:lang w:val="pt-BR"/>
        </w:rPr>
      </w:pPr>
      <w:r>
        <w:rPr>
          <w:rFonts w:hint="default"/>
          <w:lang w:val="pt-BR"/>
        </w:rPr>
        <w:t>A Figura 73,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autoSpaceDE w:val="0"/>
        <w:autoSpaceDN w:val="0"/>
        <w:adjustRightInd w:val="0"/>
        <w:spacing w:line="360" w:lineRule="auto"/>
        <w:ind w:firstLine="697" w:firstLineChars="0"/>
        <w:jc w:val="both"/>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autoSpaceDE w:val="0"/>
        <w:autoSpaceDN w:val="0"/>
        <w:adjustRightInd w:val="0"/>
        <w:spacing w:line="360" w:lineRule="auto"/>
        <w:jc w:val="cente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73</w:t>
      </w:r>
      <w:r>
        <w:rPr>
          <w:b/>
          <w:bCs/>
          <w:sz w:val="24"/>
          <w:szCs w:val="24"/>
        </w:rPr>
        <w:fldChar w:fldCharType="end"/>
      </w:r>
      <w:bookmarkStart w:id="201" w:name="_Toc26230"/>
      <w:r>
        <w:rPr>
          <w:b/>
          <w:bCs/>
          <w:sz w:val="24"/>
          <w:szCs w:val="24"/>
          <w:lang w:val="pt-BR"/>
        </w:rPr>
        <w:t>. Teste Unitários - Utilização da API DistanceMatrix</w:t>
      </w:r>
      <w:bookmarkEnd w:id="201"/>
    </w:p>
    <w:p>
      <w:pPr>
        <w:autoSpaceDE w:val="0"/>
        <w:autoSpaceDN w:val="0"/>
        <w:adjustRightInd w:val="0"/>
        <w:spacing w:line="360" w:lineRule="auto"/>
        <w:jc w:val="both"/>
      </w:pPr>
      <w: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3"/>
                    <a:stretch>
                      <a:fillRect/>
                    </a:stretch>
                  </pic:blipFill>
                  <pic:spPr>
                    <a:xfrm>
                      <a:off x="0" y="0"/>
                      <a:ext cx="5597525" cy="414972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2" w:name="_Toc23948"/>
      <w:r>
        <w:rPr>
          <w:rFonts w:hint="default"/>
          <w:lang w:val="pt-BR"/>
        </w:rPr>
        <w:t>Processo de Validação do Algoritmo de Roteirização e Resultados Obtidos</w:t>
      </w:r>
      <w:bookmarkEnd w:id="202"/>
    </w:p>
    <w:p>
      <w:pPr>
        <w:autoSpaceDE w:val="0"/>
        <w:autoSpaceDN w:val="0"/>
        <w:adjustRightInd w:val="0"/>
        <w:spacing w:line="360" w:lineRule="auto"/>
        <w:ind w:firstLine="697" w:firstLineChars="0"/>
        <w:jc w:val="both"/>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50. As Figuras 74 e 75 mostram o as empresas já cadastradas dentro do Software.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Foram montadas 5 listas, mostradas na Tabela 51, com endereços de supermercados reais referentes as áreas de atendimento das empresas cadastradas . Uma lista para cada empresa.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 lista com os endereços foram inseridas dentro do Google Maps, e a Rota Final documentada.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540" w:leftChars="0"/>
        <w:jc w:val="both"/>
        <w:textAlignment w:val="auto"/>
        <w:outlineLvl w:val="9"/>
        <w:rPr>
          <w:rFonts w:hint="default"/>
          <w:lang w:val="pt-BR"/>
        </w:rPr>
      </w:pPr>
    </w:p>
    <w:p>
      <w:pPr>
        <w:pStyle w:val="28"/>
        <w:jc w:val="center"/>
        <w:rPr>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50</w:t>
      </w:r>
      <w:r>
        <w:rPr>
          <w:sz w:val="24"/>
          <w:szCs w:val="24"/>
          <w:lang w:val="pt-BR"/>
        </w:rPr>
        <w:fldChar w:fldCharType="end"/>
      </w:r>
      <w:bookmarkStart w:id="203" w:name="_Toc16617"/>
      <w:r>
        <w:rPr>
          <w:sz w:val="24"/>
          <w:szCs w:val="24"/>
          <w:lang w:val="pt-BR"/>
        </w:rPr>
        <w:t>. Tabelas com as Informações das Empresas Cadastradas</w:t>
      </w:r>
      <w:bookmarkEnd w:id="203"/>
    </w:p>
    <w:tbl>
      <w:tblPr>
        <w:tblStyle w:val="45"/>
        <w:tblpPr w:leftFromText="180" w:rightFromText="180" w:vertAnchor="text" w:horzAnchor="page" w:tblpX="2024" w:tblpY="35"/>
        <w:tblOverlap w:val="never"/>
        <w:tblW w:w="910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179"/>
        <w:gridCol w:w="4572"/>
        <w:gridCol w:w="1028"/>
        <w:gridCol w:w="23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w:t>
            </w:r>
            <w:r>
              <w:rPr>
                <w:rFonts w:hint="default" w:ascii="Calibri" w:hAnsi="Calibri" w:eastAsia="SimSun" w:cs="Calibri"/>
                <w:b/>
                <w:i w:val="0"/>
                <w:color w:val="FFFFFF"/>
                <w:kern w:val="0"/>
                <w:sz w:val="18"/>
                <w:szCs w:val="18"/>
                <w:u w:val="none"/>
                <w:lang w:val="pt-BR" w:eastAsia="zh-CN" w:bidi="ar"/>
              </w:rPr>
              <w:t xml:space="preserve"> </w:t>
            </w:r>
            <w:r>
              <w:rPr>
                <w:rFonts w:hint="default" w:ascii="Calibri" w:hAnsi="Calibri" w:eastAsia="SimSun" w:cs="Calibri"/>
                <w:b/>
                <w:i w:val="0"/>
                <w:color w:val="FFFFFF"/>
                <w:kern w:val="0"/>
                <w:sz w:val="18"/>
                <w:szCs w:val="18"/>
                <w:u w:val="none"/>
                <w:lang w:val="en-US" w:eastAsia="zh-CN" w:bidi="ar"/>
              </w:rPr>
              <w:t>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CPV</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Rua Vereador Geraldo Nogueira da Silva, 1000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transportadoracpv@gmail.com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w:t>
            </w:r>
            <w:r>
              <w:rPr>
                <w:rFonts w:hint="default" w:ascii="Calibri" w:hAnsi="Calibri" w:eastAsia="SimSun" w:cs="Calibri"/>
                <w:b/>
                <w:i w:val="0"/>
                <w:color w:val="FFFFFF"/>
                <w:kern w:val="0"/>
                <w:sz w:val="18"/>
                <w:szCs w:val="18"/>
                <w:u w:val="none"/>
                <w:lang w:val="pt-BR" w:eastAsia="zh-CN" w:bidi="ar"/>
              </w:rPr>
              <w:t xml:space="preserve"> </w:t>
            </w:r>
            <w:r>
              <w:rPr>
                <w:rFonts w:hint="default" w:ascii="Calibri" w:hAnsi="Calibri" w:eastAsia="SimSun" w:cs="Calibri"/>
                <w:b/>
                <w:i w:val="0"/>
                <w:color w:val="FFFFFF"/>
                <w:kern w:val="0"/>
                <w:sz w:val="18"/>
                <w:szCs w:val="18"/>
                <w:u w:val="none"/>
                <w:lang w:val="en-US" w:eastAsia="zh-CN" w:bidi="ar"/>
              </w:rPr>
              <w:t>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SJC</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Estr. Mun. Martins Guimarães, 1050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transportadorasjc@gmail.com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TBT</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Estrada Municipal João Gadioli, 1330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transportadoratbt@gmail.com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JAC</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Av. Getúlio Dorneles Vargas, 1390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transportadorajac@gmail.com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CAR</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Rua Hermes da Fonseca, 217</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transportadoracar@gmail.com</w:t>
            </w:r>
          </w:p>
        </w:tc>
        <w:tc>
          <w:tcPr>
            <w:tcW w:w="1028" w:type="dxa"/>
            <w:tcBorders>
              <w:top w:val="single" w:color="FFFFFF" w:sz="2" w:space="0"/>
              <w:left w:val="single" w:color="FFFFFF" w:sz="2"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tcBorders>
            <w:shd w:val="clear" w:color="DDEBF7" w:fill="DDEBF7"/>
            <w:vAlign w:val="center"/>
          </w:tcPr>
          <w:p>
            <w:pPr>
              <w:rPr>
                <w:rFonts w:hint="default" w:ascii="Calibri" w:hAnsi="Calibri" w:cs="Calibri"/>
                <w:i w:val="0"/>
                <w:color w:val="000000"/>
                <w:sz w:val="18"/>
                <w:szCs w:val="18"/>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74</w:t>
      </w:r>
      <w:r>
        <w:rPr>
          <w:b/>
          <w:bCs/>
          <w:sz w:val="24"/>
          <w:szCs w:val="24"/>
        </w:rPr>
        <w:fldChar w:fldCharType="end"/>
      </w:r>
      <w:bookmarkStart w:id="204" w:name="_Toc5806"/>
      <w:r>
        <w:rPr>
          <w:b/>
          <w:bCs/>
          <w:sz w:val="24"/>
          <w:szCs w:val="24"/>
          <w:lang w:val="pt-BR"/>
        </w:rPr>
        <w:t>. Empresa Cadastrada - Matriz</w:t>
      </w:r>
      <w:bookmarkEnd w:id="204"/>
    </w:p>
    <w:p>
      <w:pPr>
        <w:jc w:val="center"/>
        <w:rPr>
          <w:b/>
          <w:bCs/>
          <w:sz w:val="24"/>
          <w:szCs w:val="24"/>
          <w:lang w:val="pt-BR"/>
        </w:rPr>
      </w:pPr>
    </w:p>
    <w:p>
      <w:pPr>
        <w:jc w:val="both"/>
        <w:rPr>
          <w:rFonts w:hint="default"/>
          <w:b/>
          <w:bCs/>
          <w:sz w:val="24"/>
          <w:szCs w:val="24"/>
          <w:lang w:val="pt-BR"/>
        </w:rPr>
      </w:pPr>
      <w:r>
        <w:rPr>
          <w:rFonts w:hint="default"/>
          <w:b/>
          <w:bCs/>
          <w:sz w:val="24"/>
          <w:szCs w:val="24"/>
          <w:lang w:val="pt-BR"/>
        </w:rPr>
        <w:drawing>
          <wp:inline distT="0" distB="0" distL="114300" distR="114300">
            <wp:extent cx="2289810" cy="3187065"/>
            <wp:effectExtent l="9525" t="9525" r="24765" b="22860"/>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4"/>
                    <a:stretch>
                      <a:fillRect/>
                    </a:stretch>
                  </pic:blipFill>
                  <pic:spPr>
                    <a:xfrm>
                      <a:off x="0" y="0"/>
                      <a:ext cx="2289810" cy="31870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r>
        <w:rPr>
          <w:sz w:val="20"/>
          <w:lang w:val="pt-BR"/>
        </w:rPr>
        <w:br w:type="page"/>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75</w:t>
      </w:r>
      <w:r>
        <w:rPr>
          <w:b/>
          <w:bCs/>
          <w:sz w:val="24"/>
          <w:szCs w:val="24"/>
        </w:rPr>
        <w:fldChar w:fldCharType="end"/>
      </w:r>
      <w:bookmarkStart w:id="205" w:name="_Toc28842"/>
      <w:r>
        <w:rPr>
          <w:b/>
          <w:bCs/>
          <w:sz w:val="24"/>
          <w:szCs w:val="24"/>
          <w:lang w:val="pt-BR"/>
        </w:rPr>
        <w:t>. Empresas Cadastradas - Filiais</w:t>
      </w:r>
      <w:bookmarkEnd w:id="205"/>
    </w:p>
    <w:p>
      <w:pPr>
        <w:jc w:val="center"/>
        <w:rPr>
          <w:b/>
          <w:bCs/>
          <w:sz w:val="24"/>
          <w:szCs w:val="24"/>
          <w:lang w:val="pt-BR"/>
        </w:rPr>
      </w:pPr>
    </w:p>
    <w:p>
      <w:pPr>
        <w:jc w:val="both"/>
        <w:rPr>
          <w:b/>
          <w:bCs/>
          <w:sz w:val="24"/>
          <w:szCs w:val="24"/>
          <w:lang w:val="pt-BR"/>
        </w:rPr>
      </w:pPr>
      <w:r>
        <w:rPr>
          <w:b/>
          <w:bCs/>
          <w:sz w:val="24"/>
          <w:szCs w:val="24"/>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5"/>
                    <a:stretch>
                      <a:fillRect/>
                    </a:stretch>
                  </pic:blipFill>
                  <pic:spPr>
                    <a:xfrm>
                      <a:off x="0" y="0"/>
                      <a:ext cx="2465705" cy="21964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51</w:t>
      </w:r>
      <w:r>
        <w:rPr>
          <w:sz w:val="24"/>
          <w:szCs w:val="24"/>
          <w:lang w:val="pt-BR"/>
        </w:rPr>
        <w:fldChar w:fldCharType="end"/>
      </w:r>
      <w:bookmarkStart w:id="206" w:name="_Toc23999"/>
      <w:r>
        <w:rPr>
          <w:sz w:val="24"/>
          <w:szCs w:val="24"/>
          <w:lang w:val="pt-BR"/>
        </w:rPr>
        <w:t>. Tabelas com a Relação de Ceps Utilizados nos Testes de Roteirização de Cada Empresa</w:t>
      </w:r>
      <w:bookmarkEnd w:id="206"/>
    </w:p>
    <w:tbl>
      <w:tblPr>
        <w:tblStyle w:val="45"/>
        <w:tblpPr w:leftFromText="180" w:rightFromText="180" w:vertAnchor="text" w:horzAnchor="page" w:tblpX="1925" w:tblpY="144"/>
        <w:tblOverlap w:val="never"/>
        <w:tblW w:w="84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42"/>
        <w:gridCol w:w="750"/>
        <w:gridCol w:w="956"/>
        <w:gridCol w:w="722"/>
        <w:gridCol w:w="928"/>
        <w:gridCol w:w="722"/>
        <w:gridCol w:w="956"/>
        <w:gridCol w:w="835"/>
        <w:gridCol w:w="928"/>
        <w:gridCol w:w="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1 -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Empresa 2 - S</w:t>
            </w:r>
            <w:r>
              <w:rPr>
                <w:rFonts w:hint="default" w:ascii="Calibri" w:hAnsi="Calibri" w:eastAsia="SimSun" w:cs="Calibri"/>
                <w:b/>
                <w:i w:val="0"/>
                <w:color w:val="FFFFFF"/>
                <w:kern w:val="0"/>
                <w:sz w:val="20"/>
                <w:szCs w:val="20"/>
                <w:u w:val="none"/>
                <w:lang w:val="pt-BR" w:eastAsia="zh-CN" w:bidi="ar"/>
              </w:rPr>
              <w:t>ã</w:t>
            </w:r>
            <w:r>
              <w:rPr>
                <w:rFonts w:hint="default" w:ascii="Calibri" w:hAnsi="Calibri" w:eastAsia="SimSun" w:cs="Calibri"/>
                <w:b/>
                <w:i w:val="0"/>
                <w:color w:val="FFFFFF"/>
                <w:kern w:val="0"/>
                <w:sz w:val="20"/>
                <w:szCs w:val="20"/>
                <w:u w:val="none"/>
                <w:lang w:val="en-US" w:eastAsia="zh-CN" w:bidi="ar"/>
              </w:rPr>
              <w:t>o José</w:t>
            </w:r>
            <w:r>
              <w:rPr>
                <w:rFonts w:hint="default" w:ascii="Calibri" w:hAnsi="Calibri" w:eastAsia="SimSun" w:cs="Calibri"/>
                <w:b/>
                <w:i w:val="0"/>
                <w:color w:val="FFFFFF"/>
                <w:kern w:val="0"/>
                <w:sz w:val="20"/>
                <w:szCs w:val="20"/>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3 -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4 -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5 -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50"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5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22"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28"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22"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5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83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28"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40"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12285-020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980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12242-000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2200</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eastAsia" w:ascii="Calibri" w:hAnsi="Calibri" w:eastAsia="SimSun" w:cs="Calibri"/>
                <w:i w:val="0"/>
                <w:color w:val="000000"/>
                <w:kern w:val="0"/>
                <w:sz w:val="20"/>
                <w:szCs w:val="20"/>
                <w:u w:val="none"/>
                <w:lang w:val="en-US" w:eastAsia="zh-CN" w:bidi="ar"/>
              </w:rPr>
              <w:t>12040-900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1700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12307-200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88</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11673-110</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04"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12284-070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12236-660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3359</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12091-000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7181</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12305-000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1591</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11666-525</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12281-370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101</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12230-011</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591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12030-040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12320-670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11675-000</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12287-020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401</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12220-000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6005</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12040-670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1780</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12324-350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42</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11674-750</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12281-020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625</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12210-010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12043-490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111</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12322-000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109</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11665-251</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12280-034</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148</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227</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420</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12301-330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s/n</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11660-971</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12289-010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700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12240-540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1501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12061-100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384</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12312-000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2010</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12215-656</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4496</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12070-100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808</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Nos próximos sub-capítulos serão apresentados os resultados obtidos em cada uma dos Testes.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7" w:name="_Toc28599"/>
      <w:r>
        <w:rPr>
          <w:rFonts w:hint="default"/>
          <w:lang w:val="pt-BR"/>
        </w:rPr>
        <w:t>Caso de Testes 1 - Cidade de Caçapava</w:t>
      </w:r>
      <w:bookmarkEnd w:id="207"/>
    </w:p>
    <w:p>
      <w:pPr>
        <w:autoSpaceDE w:val="0"/>
        <w:autoSpaceDN w:val="0"/>
        <w:adjustRightInd w:val="0"/>
        <w:spacing w:line="360" w:lineRule="auto"/>
        <w:ind w:firstLine="697" w:firstLineChars="0"/>
        <w:jc w:val="both"/>
        <w:rPr>
          <w:rFonts w:hint="default"/>
          <w:lang w:val="pt-BR"/>
        </w:rPr>
      </w:pPr>
      <w:r>
        <w:rPr>
          <w:rFonts w:hint="default"/>
          <w:lang w:val="pt-BR"/>
        </w:rPr>
        <w:t xml:space="preserve">O primeiro Caso de testes está relacionada a primeira empresa fictícia cadastrada, que possui a cidade de Caçapava como região de atuação. A Tabela 52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208" w:name="_Toc26032"/>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Detalhamento do Caso de Teste 1</w:t>
      </w:r>
      <w:bookmarkEnd w:id="208"/>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b w:val="0"/>
          <w:bCs w:val="0"/>
          <w:sz w:val="20"/>
          <w:lang w:val="pt-BR"/>
        </w:rPr>
      </w:pPr>
      <w:r>
        <w:rPr>
          <w:rFonts w:hint="default"/>
          <w:lang w:val="pt-BR"/>
        </w:rPr>
        <w:object>
          <v:shape id="_x0000_i1025" o:spt="75" type="#_x0000_t75" style="height:294.15pt;width:453.3pt;" o:ole="t" filled="f" o:preferrelative="t" stroked="f" coordsize="21600,21600">
            <v:path/>
            <v:fill on="f" focussize="0,0"/>
            <v:stroke on="f"/>
            <v:imagedata r:id="rId87" o:title=""/>
            <o:lock v:ext="edit" aspectratio="f"/>
            <w10:wrap type="none"/>
            <w10:anchorlock/>
          </v:shape>
          <o:OLEObject Type="Embed" ProgID="Excel.Sheet.12" ShapeID="_x0000_i1025" DrawAspect="Content" ObjectID="_1468075725" r:id="rId86">
            <o:LockedField>false</o:LockedField>
          </o:OLEObject>
        </w:object>
      </w:r>
      <w:r>
        <w:rPr>
          <w:sz w:val="20"/>
          <w:lang w:val="pt-BR"/>
        </w:rPr>
        <w:t>Fonte: O Autor (2018)</w:t>
      </w:r>
    </w:p>
    <w:p>
      <w:pPr>
        <w:autoSpaceDE w:val="0"/>
        <w:autoSpaceDN w:val="0"/>
        <w:adjustRightInd w:val="0"/>
        <w:spacing w:line="360" w:lineRule="auto"/>
        <w:ind w:firstLine="697" w:firstLineChars="0"/>
        <w:jc w:val="both"/>
        <w:rPr>
          <w:b w:val="0"/>
          <w:bCs w:val="0"/>
          <w:sz w:val="20"/>
          <w:lang w:val="pt-BR"/>
        </w:rPr>
      </w:pPr>
      <w:r>
        <w:rPr>
          <w:rFonts w:hint="default"/>
          <w:lang w:val="pt-BR"/>
        </w:rPr>
        <w:t>A Figura 76 apresenta a Rota gerada pelo Google Maps após a inserção dos pontos conforme a ordem apresentada na Tabela 52.</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76</w:t>
      </w:r>
      <w:r>
        <w:rPr>
          <w:b/>
          <w:bCs/>
          <w:sz w:val="24"/>
          <w:szCs w:val="24"/>
        </w:rPr>
        <w:fldChar w:fldCharType="end"/>
      </w:r>
      <w:bookmarkStart w:id="209" w:name="_Toc28497"/>
      <w:r>
        <w:rPr>
          <w:b/>
          <w:bCs/>
          <w:sz w:val="24"/>
          <w:szCs w:val="24"/>
          <w:lang w:val="pt-BR"/>
        </w:rPr>
        <w:t>. Caso de Testes 1 - Rota Gerada pelo Google Maps</w:t>
      </w:r>
      <w:bookmarkEnd w:id="209"/>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88"/>
                    <a:stretch>
                      <a:fillRect/>
                    </a:stretch>
                  </pic:blipFill>
                  <pic:spPr>
                    <a:xfrm>
                      <a:off x="0" y="0"/>
                      <a:ext cx="1997075" cy="35617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77 apresenta a Rota que foi gerada com a Otimização do algoritmo Desenvolvido no Projeto. No lado esquerdo da imagem, é a tela de consulta a rota Gerada do Software e do lado direito é ela aberta no Google Maps.</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77</w:t>
      </w:r>
      <w:r>
        <w:rPr>
          <w:b/>
          <w:bCs/>
          <w:sz w:val="24"/>
          <w:szCs w:val="24"/>
        </w:rPr>
        <w:fldChar w:fldCharType="end"/>
      </w:r>
      <w:bookmarkStart w:id="210" w:name="_Toc11942"/>
      <w:r>
        <w:rPr>
          <w:b/>
          <w:bCs/>
          <w:sz w:val="24"/>
          <w:szCs w:val="24"/>
          <w:lang w:val="pt-BR"/>
        </w:rPr>
        <w:t>. Caso de Testes 1 - Rota Gerada pelo SysRLog</w:t>
      </w:r>
      <w:bookmarkEnd w:id="210"/>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89"/>
                    <a:srcRect/>
                    <a:stretch>
                      <a:fillRect/>
                    </a:stretch>
                  </pic:blipFill>
                  <pic:spPr>
                    <a:xfrm>
                      <a:off x="0" y="0"/>
                      <a:ext cx="4684395" cy="40024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52. A otimização conseguiu obter resultados satisfatórios, tendo uma menor distância e um menor tempo para ser percorrida que o lançamento desses pontos diretamente no Google Maps. A Tabela 53 apresenta o comparativo entre as duas rotas.</w:t>
      </w:r>
    </w:p>
    <w:p>
      <w:pPr>
        <w:autoSpaceDE w:val="0"/>
        <w:autoSpaceDN w:val="0"/>
        <w:adjustRightInd w:val="0"/>
        <w:spacing w:line="360" w:lineRule="auto"/>
        <w:ind w:firstLine="697" w:firstLineChars="0"/>
        <w:jc w:val="center"/>
        <w:rPr>
          <w:rFonts w:hint="default"/>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211" w:name="_Toc24955"/>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Resultados Obtidos no Caso de Teste 1</w:t>
      </w:r>
      <w:bookmarkEnd w:id="211"/>
    </w:p>
    <w:p>
      <w:pPr>
        <w:autoSpaceDE w:val="0"/>
        <w:autoSpaceDN w:val="0"/>
        <w:adjustRightInd w:val="0"/>
        <w:spacing w:line="360" w:lineRule="auto"/>
        <w:jc w:val="both"/>
        <w:rPr>
          <w:rFonts w:hint="default"/>
          <w:lang w:val="pt-BR"/>
        </w:rPr>
      </w:pPr>
      <w:r>
        <w:rPr>
          <w:rFonts w:hint="default"/>
          <w:lang w:val="pt-BR"/>
        </w:rPr>
        <w:object>
          <v:shape id="_x0000_i1026" o:spt="75" type="#_x0000_t75" style="height:65.25pt;width:299.25pt;" o:ole="t" filled="f" o:preferrelative="t" stroked="f" coordsize="21600,21600">
            <v:path/>
            <v:fill on="f" focussize="0,0"/>
            <v:stroke on="f"/>
            <v:imagedata r:id="rId91" o:title=""/>
            <o:lock v:ext="edit" aspectratio="f"/>
            <w10:wrap type="none"/>
            <w10:anchorlock/>
          </v:shape>
          <o:OLEObject Type="Embed" ProgID="Excel.Sheet.12" ShapeID="_x0000_i1026" DrawAspect="Content" ObjectID="_1468075726" r:id="rId90">
            <o:LockedField>false</o:LockedField>
          </o:OLEObject>
        </w:objec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b w:val="0"/>
          <w:bCs w:val="0"/>
          <w:sz w:val="20"/>
          <w:lang w:val="pt-BR"/>
        </w:rPr>
      </w:pPr>
      <w:r>
        <w:rPr>
          <w:b w:val="0"/>
          <w:bCs w:val="0"/>
          <w:sz w:val="20"/>
          <w:lang w:val="pt-BR"/>
        </w:rPr>
        <w:br w:type="page"/>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2" w:name="_Toc1135"/>
      <w:r>
        <w:rPr>
          <w:rFonts w:hint="default"/>
          <w:lang w:val="pt-BR"/>
        </w:rPr>
        <w:t>Caso de Testes 2 - Cidade de São José dos Campos</w:t>
      </w:r>
      <w:bookmarkEnd w:id="212"/>
    </w:p>
    <w:p>
      <w:pPr>
        <w:autoSpaceDE w:val="0"/>
        <w:autoSpaceDN w:val="0"/>
        <w:adjustRightInd w:val="0"/>
        <w:spacing w:line="360" w:lineRule="auto"/>
        <w:ind w:firstLine="697" w:firstLineChars="0"/>
        <w:jc w:val="both"/>
        <w:rPr>
          <w:rFonts w:hint="default"/>
          <w:lang w:val="pt-BR"/>
        </w:rPr>
      </w:pPr>
      <w:r>
        <w:rPr>
          <w:rFonts w:hint="default"/>
          <w:lang w:val="pt-BR"/>
        </w:rPr>
        <w:t>O segundo Caso de Teste foi realizado tendo como base uma empresa fictícia com atuação na Cidade de São José dos campos. A Tabela 54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line="240" w:lineRule="auto"/>
        <w:ind w:left="289" w:firstLine="697" w:firstLineChars="0"/>
        <w:jc w:val="center"/>
        <w:textAlignment w:val="auto"/>
        <w:outlineLvl w:val="9"/>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213" w:name="_Toc695"/>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Detalhamento do Caso de Teste 2</w:t>
      </w:r>
      <w:bookmarkEnd w:id="213"/>
    </w:p>
    <w:tbl>
      <w:tblPr>
        <w:tblStyle w:val="45"/>
        <w:tblpPr w:leftFromText="180" w:rightFromText="180" w:vertAnchor="text" w:horzAnchor="page" w:tblpX="1956" w:tblpY="317"/>
        <w:tblOverlap w:val="never"/>
        <w:tblW w:w="866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2980"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pt-BR" w:eastAsia="zh-CN" w:bidi="ar"/>
              </w:rPr>
              <w:t>Descrição</w:t>
            </w:r>
            <w:r>
              <w:rPr>
                <w:rFonts w:hint="default" w:ascii="Calibri" w:hAnsi="Calibri" w:eastAsia="SimSun" w:cs="Calibri"/>
                <w:b/>
                <w:i w:val="0"/>
                <w:color w:val="FFFFFF"/>
                <w:kern w:val="0"/>
                <w:sz w:val="22"/>
                <w:szCs w:val="22"/>
                <w:u w:val="none"/>
                <w:lang w:val="en-US" w:eastAsia="zh-CN" w:bidi="ar"/>
              </w:rPr>
              <w:t xml:space="preserve"> do </w:t>
            </w:r>
            <w:r>
              <w:rPr>
                <w:rFonts w:hint="default" w:ascii="Calibri" w:hAnsi="Calibri" w:eastAsia="SimSun" w:cs="Calibri"/>
                <w:b/>
                <w:i w:val="0"/>
                <w:color w:val="FFFFFF"/>
                <w:kern w:val="0"/>
                <w:sz w:val="22"/>
                <w:szCs w:val="22"/>
                <w:u w:val="none"/>
                <w:lang w:val="pt-BR" w:eastAsia="zh-CN" w:bidi="ar"/>
              </w:rPr>
              <w:t>Cenário</w:t>
            </w:r>
            <w:r>
              <w:rPr>
                <w:rFonts w:hint="default" w:ascii="Calibri" w:hAnsi="Calibri" w:eastAsia="SimSun" w:cs="Calibri"/>
                <w:b/>
                <w:i w:val="0"/>
                <w:color w:val="FFFFFF"/>
                <w:kern w:val="0"/>
                <w:sz w:val="22"/>
                <w:szCs w:val="22"/>
                <w:u w:val="none"/>
                <w:lang w:val="en-US" w:eastAsia="zh-CN" w:bidi="ar"/>
              </w:rPr>
              <w:t xml:space="preserve"> de Teste</w:t>
            </w:r>
          </w:p>
        </w:tc>
        <w:tc>
          <w:tcPr>
            <w:tcW w:w="2644"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dos Pontos Envolvidos (</w:t>
            </w:r>
            <w:r>
              <w:rPr>
                <w:rFonts w:hint="default" w:ascii="Calibri" w:hAnsi="Calibri" w:eastAsia="SimSun" w:cs="Calibri"/>
                <w:b/>
                <w:i w:val="0"/>
                <w:color w:val="FFFFFF"/>
                <w:kern w:val="0"/>
                <w:sz w:val="22"/>
                <w:szCs w:val="22"/>
                <w:u w:val="none"/>
                <w:lang w:val="pt-BR" w:eastAsia="zh-CN" w:bidi="ar"/>
              </w:rPr>
              <w:t>Sequência</w:t>
            </w:r>
            <w:r>
              <w:rPr>
                <w:rFonts w:hint="default" w:ascii="Calibri" w:hAnsi="Calibri" w:eastAsia="SimSun" w:cs="Calibri"/>
                <w:b/>
                <w:i w:val="0"/>
                <w:color w:val="FFFFFF"/>
                <w:kern w:val="0"/>
                <w:sz w:val="22"/>
                <w:szCs w:val="22"/>
                <w:u w:val="none"/>
                <w:lang w:val="en-US" w:eastAsia="zh-CN" w:bidi="ar"/>
              </w:rPr>
              <w:t xml:space="preserve"> Inserida No Maps)</w:t>
            </w:r>
          </w:p>
        </w:tc>
        <w:tc>
          <w:tcPr>
            <w:tcW w:w="2108"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P0 -&gt; P4 -&gt; P8-&gt; P5 -&gt; P1 -&gt;P7 -&gt; P6 -&gt; P3 -&gt; P2 -&gt;  P0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9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P3 - Av. Cassiopeia, 591 - Jardim Satélite</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P4 - Av. Pres. Juscelino Kubitschek, 6005</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P5 - R. Claudino Pinto, 29 - Centro</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P6 - Av. Andrômeda, 227 - Jardim Satélite</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b w:val="0"/>
          <w:bCs w:val="0"/>
          <w:sz w:val="20"/>
          <w:lang w:val="pt-BR"/>
        </w:rPr>
      </w:pPr>
      <w:r>
        <w:rPr>
          <w:rFonts w:hint="default"/>
          <w:lang w:val="pt-BR"/>
        </w:rPr>
        <w:t>A Figura 78 apresenta a Rota gerada pelo Google Maps após a inserção dos pontos conforme a ordem apresentada na Tabela 54.</w:t>
      </w:r>
    </w:p>
    <w:p>
      <w:pPr>
        <w:autoSpaceDE w:val="0"/>
        <w:autoSpaceDN w:val="0"/>
        <w:adjustRightInd w:val="0"/>
        <w:spacing w:line="360" w:lineRule="auto"/>
        <w:ind w:firstLine="697" w:firstLineChars="0"/>
        <w:jc w:val="both"/>
        <w:rPr>
          <w:rFonts w:hint="default"/>
          <w:b w:val="0"/>
          <w:bCs w:val="0"/>
          <w:sz w:val="20"/>
          <w:lang w:val="pt-BR"/>
        </w:rPr>
        <w:sectPr>
          <w:type w:val="continuous"/>
          <w:pgSz w:w="11907" w:h="16840"/>
          <w:pgMar w:top="1701" w:right="1134" w:bottom="1134" w:left="1701" w:header="1134" w:footer="1134" w:gutter="0"/>
          <w:cols w:space="720" w:num="1"/>
          <w:docGrid w:linePitch="326" w:charSpace="0"/>
        </w:sect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78</w:t>
      </w:r>
      <w:r>
        <w:rPr>
          <w:b/>
          <w:bCs/>
          <w:sz w:val="24"/>
          <w:szCs w:val="24"/>
        </w:rPr>
        <w:fldChar w:fldCharType="end"/>
      </w:r>
      <w:bookmarkStart w:id="214" w:name="_Toc25698"/>
      <w:r>
        <w:rPr>
          <w:b/>
          <w:bCs/>
          <w:sz w:val="24"/>
          <w:szCs w:val="24"/>
          <w:lang w:val="pt-BR"/>
        </w:rPr>
        <w:t>. Caso de Testes 2 - Rota Gerada pelo Google Maps</w:t>
      </w:r>
      <w:bookmarkEnd w:id="214"/>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2"/>
                    <a:stretch>
                      <a:fillRect/>
                    </a:stretch>
                  </pic:blipFill>
                  <pic:spPr>
                    <a:xfrm>
                      <a:off x="0" y="0"/>
                      <a:ext cx="1840865" cy="32334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79 apresenta a Rota que foi gerada com a Otimização do algoritmo Desenvolvido no Projeto. No lado esquerdo da imagem, é a tela de consulta a rota Gerada do Software e do lado direito é ela aberta no Google Maps.</w:t>
      </w:r>
    </w:p>
    <w:p>
      <w:pPr>
        <w:autoSpaceDE w:val="0"/>
        <w:autoSpaceDN w:val="0"/>
        <w:adjustRightInd w:val="0"/>
        <w:spacing w:line="360" w:lineRule="auto"/>
        <w:ind w:firstLine="697" w:firstLineChars="0"/>
        <w:jc w:val="center"/>
        <w:rPr>
          <w:rFonts w:hint="default"/>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79</w:t>
      </w:r>
      <w:r>
        <w:rPr>
          <w:b/>
          <w:bCs/>
          <w:sz w:val="24"/>
          <w:szCs w:val="24"/>
        </w:rPr>
        <w:fldChar w:fldCharType="end"/>
      </w:r>
      <w:bookmarkStart w:id="215" w:name="_Toc6715"/>
      <w:r>
        <w:rPr>
          <w:b/>
          <w:bCs/>
          <w:sz w:val="24"/>
          <w:szCs w:val="24"/>
          <w:lang w:val="pt-BR"/>
        </w:rPr>
        <w:t>. Caso de Testes 2 - Rota Gerada pelo SysRLog</w:t>
      </w:r>
      <w:bookmarkEnd w:id="215"/>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3"/>
                    <a:stretch>
                      <a:fillRect/>
                    </a:stretch>
                  </pic:blipFill>
                  <pic:spPr>
                    <a:xfrm>
                      <a:off x="0" y="0"/>
                      <a:ext cx="4309745" cy="36099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54. A otimização conseguiu obter resultados satisfatórios, tendo uma menor distância e um menor tempo para ser percorrida que o lançamento desses pontos diretamente no Google Maps. A Tabela 55 apresenta o comparativo entre as duas rotas.</w:t>
      </w:r>
    </w:p>
    <w:p>
      <w:pPr>
        <w:keepNext w:val="0"/>
        <w:keepLines w:val="0"/>
        <w:pageBreakBefore w:val="0"/>
        <w:widowControl/>
        <w:kinsoku/>
        <w:wordWrap/>
        <w:overflowPunct/>
        <w:topLinePunct w:val="0"/>
        <w:autoSpaceDE w:val="0"/>
        <w:autoSpaceDN w:val="0"/>
        <w:bidi w:val="0"/>
        <w:adjustRightInd w:val="0"/>
        <w:snapToGrid/>
        <w:spacing w:line="240" w:lineRule="auto"/>
        <w:ind w:left="289" w:firstLine="697" w:firstLineChars="0"/>
        <w:jc w:val="center"/>
        <w:textAlignment w:val="auto"/>
        <w:outlineLvl w:val="9"/>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216" w:name="_Toc8791"/>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Resultados Obtidos no Caso de Teste 2</w:t>
      </w:r>
      <w:bookmarkEnd w:id="216"/>
    </w:p>
    <w:tbl>
      <w:tblPr>
        <w:tblStyle w:val="45"/>
        <w:tblW w:w="6190" w:type="dxa"/>
        <w:tblInd w:w="29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76"/>
        <w:gridCol w:w="1282"/>
        <w:gridCol w:w="1139"/>
        <w:gridCol w:w="892"/>
        <w:gridCol w:w="13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65" w:hRule="atLeast"/>
        </w:trPr>
        <w:tc>
          <w:tcPr>
            <w:tcW w:w="619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84" w:hRule="atLeast"/>
        </w:trPr>
        <w:tc>
          <w:tcPr>
            <w:tcW w:w="1576"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Calibri" w:hAnsi="Calibri" w:cs="Calibri"/>
                <w:b/>
                <w:i w:val="0"/>
                <w:color w:val="FFFFFF"/>
                <w:sz w:val="20"/>
                <w:szCs w:val="20"/>
                <w:u w:val="none"/>
              </w:rPr>
            </w:pPr>
          </w:p>
        </w:tc>
        <w:tc>
          <w:tcPr>
            <w:tcW w:w="1282"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GoogleMaps</w:t>
            </w:r>
          </w:p>
        </w:tc>
        <w:tc>
          <w:tcPr>
            <w:tcW w:w="113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SysRLog</w:t>
            </w:r>
          </w:p>
        </w:tc>
        <w:tc>
          <w:tcPr>
            <w:tcW w:w="892"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1301"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54" w:hRule="atLeast"/>
        </w:trPr>
        <w:tc>
          <w:tcPr>
            <w:tcW w:w="157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Tempo(horas)</w:t>
            </w:r>
          </w:p>
        </w:tc>
        <w:tc>
          <w:tcPr>
            <w:tcW w:w="128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1:48</w:t>
            </w:r>
          </w:p>
        </w:tc>
        <w:tc>
          <w:tcPr>
            <w:tcW w:w="113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1:28</w:t>
            </w:r>
          </w:p>
        </w:tc>
        <w:tc>
          <w:tcPr>
            <w:tcW w:w="89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0:20</w:t>
            </w:r>
          </w:p>
        </w:tc>
        <w:tc>
          <w:tcPr>
            <w:tcW w:w="1301"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4" w:hRule="atLeast"/>
        </w:trPr>
        <w:tc>
          <w:tcPr>
            <w:tcW w:w="157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Distância(KMs)</w:t>
            </w:r>
          </w:p>
        </w:tc>
        <w:tc>
          <w:tcPr>
            <w:tcW w:w="128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68,1</w:t>
            </w:r>
          </w:p>
        </w:tc>
        <w:tc>
          <w:tcPr>
            <w:tcW w:w="113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46,9</w:t>
            </w:r>
          </w:p>
        </w:tc>
        <w:tc>
          <w:tcPr>
            <w:tcW w:w="89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21,2</w:t>
            </w:r>
          </w:p>
        </w:tc>
        <w:tc>
          <w:tcPr>
            <w:tcW w:w="1301"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31,13%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217" w:name="_Toc6221"/>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r>
        <w:rPr>
          <w:rFonts w:hint="default"/>
          <w:lang w:val="pt-BR"/>
        </w:rPr>
        <w:t>Caso de Testes 3 - Cidade de Taubaté</w:t>
      </w:r>
      <w:bookmarkEnd w:id="217"/>
    </w:p>
    <w:p>
      <w:pPr>
        <w:autoSpaceDE w:val="0"/>
        <w:autoSpaceDN w:val="0"/>
        <w:adjustRightInd w:val="0"/>
        <w:spacing w:line="360" w:lineRule="auto"/>
        <w:ind w:firstLine="697" w:firstLineChars="0"/>
        <w:jc w:val="both"/>
        <w:rPr>
          <w:rFonts w:hint="default"/>
          <w:lang w:val="pt-BR"/>
        </w:rPr>
      </w:pPr>
      <w:r>
        <w:rPr>
          <w:rFonts w:hint="default"/>
          <w:lang w:val="pt-BR"/>
        </w:rPr>
        <w:t>O Terceiro Caso de Teste realizado teve como base uma empresa fictícia com atuação na Cidade de Taubaté. A Tabela 56 apresenta o detalhamento dos Caso de Teste, Relacionando os Endereços Envolvidos e o Resultado esperado:</w:t>
      </w:r>
    </w:p>
    <w:p>
      <w:pPr>
        <w:autoSpaceDE w:val="0"/>
        <w:autoSpaceDN w:val="0"/>
        <w:adjustRightInd w:val="0"/>
        <w:spacing w:line="360" w:lineRule="auto"/>
        <w:ind w:firstLine="697" w:firstLineChars="0"/>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218" w:name="_Toc28695"/>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Detalhamento do Caso de Teste 3</w:t>
      </w:r>
      <w:bookmarkEnd w:id="218"/>
    </w:p>
    <w:tbl>
      <w:tblPr>
        <w:tblStyle w:val="45"/>
        <w:tblW w:w="8849"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2919"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Desrição do Cenario de Teste</w:t>
            </w:r>
          </w:p>
        </w:tc>
        <w:tc>
          <w:tcPr>
            <w:tcW w:w="3628"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dos Pontos Envolvidos (Sequênia Inserida No Maps)</w:t>
            </w:r>
          </w:p>
        </w:tc>
        <w:tc>
          <w:tcPr>
            <w:tcW w:w="1681"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P0 -&gt; P6 -&gt; P4 -&gt; P2 -&gt; P7 -&gt; P3 -&gt; P8 -&gt; P5 -&gt; P1 -&gt;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P1 - Av. Dom Pedro I, 7181 - Res. Estoril</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P5 - Avenida Santa Cruz, 384 - Areão</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80 apresenta a Rota gerada pelo Google Maps após a inserção dos pontos conforme a ordem apresentada na Tabela 56.</w:t>
      </w: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80</w:t>
      </w:r>
      <w:r>
        <w:rPr>
          <w:b/>
          <w:bCs/>
          <w:sz w:val="24"/>
          <w:szCs w:val="24"/>
        </w:rPr>
        <w:fldChar w:fldCharType="end"/>
      </w:r>
      <w:bookmarkStart w:id="219" w:name="_Toc8033"/>
      <w:r>
        <w:rPr>
          <w:b/>
          <w:bCs/>
          <w:sz w:val="24"/>
          <w:szCs w:val="24"/>
          <w:lang w:val="pt-BR"/>
        </w:rPr>
        <w:t>. Caso de Testes 3 - Rota Gerada pelo Google Maps</w:t>
      </w:r>
      <w:bookmarkEnd w:id="21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4"/>
                    <a:stretch>
                      <a:fillRect/>
                    </a:stretch>
                  </pic:blipFill>
                  <pic:spPr>
                    <a:xfrm>
                      <a:off x="0" y="0"/>
                      <a:ext cx="1641475" cy="27952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81</w:t>
      </w:r>
      <w:r>
        <w:rPr>
          <w:b/>
          <w:bCs/>
          <w:sz w:val="24"/>
          <w:szCs w:val="24"/>
        </w:rPr>
        <w:fldChar w:fldCharType="end"/>
      </w:r>
      <w:bookmarkStart w:id="220" w:name="_Toc4867"/>
      <w:r>
        <w:rPr>
          <w:b/>
          <w:bCs/>
          <w:sz w:val="24"/>
          <w:szCs w:val="24"/>
          <w:lang w:val="pt-BR"/>
        </w:rPr>
        <w:t>. Caso de Testes 3 - Rota Gerada pelo SysRLog</w:t>
      </w:r>
      <w:bookmarkEnd w:id="220"/>
    </w:p>
    <w:p>
      <w:pPr>
        <w:rPr>
          <w:rFonts w:hint="default"/>
          <w:lang w:val="pt-BR"/>
        </w:rPr>
      </w:pPr>
      <w:r>
        <w:rPr>
          <w:rFonts w:hint="default"/>
          <w:lang w:val="pt-BR"/>
        </w:rPr>
        <w:drawing>
          <wp:inline distT="0" distB="0" distL="114300" distR="114300">
            <wp:extent cx="4762500" cy="3465830"/>
            <wp:effectExtent l="9525" t="9525" r="9525" b="10795"/>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5"/>
                    <a:stretch>
                      <a:fillRect/>
                    </a:stretch>
                  </pic:blipFill>
                  <pic:spPr>
                    <a:xfrm>
                      <a:off x="0" y="0"/>
                      <a:ext cx="4762500" cy="34658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56. A otimização conseguiu obter resultados satisfatórios, tendo uma menor distância e um menor tempo para ser percorrida que o lançamento desses pontos diretamente no Google Maps. A Tabela 57 apresenta o comparativo entre as duas rotas.</w:t>
      </w:r>
    </w:p>
    <w:p>
      <w:pPr>
        <w:autoSpaceDE w:val="0"/>
        <w:autoSpaceDN w:val="0"/>
        <w:adjustRightInd w:val="0"/>
        <w:spacing w:line="360" w:lineRule="auto"/>
        <w:ind w:firstLine="697" w:firstLineChars="0"/>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221" w:name="_Toc16996"/>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Resultados Obtidos no Caso de Teste 3</w:t>
      </w:r>
      <w:bookmarkEnd w:id="221"/>
    </w:p>
    <w:tbl>
      <w:tblPr>
        <w:tblStyle w:val="45"/>
        <w:tblW w:w="5669"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63"/>
        <w:gridCol w:w="1158"/>
        <w:gridCol w:w="1102"/>
        <w:gridCol w:w="854"/>
        <w:gridCol w:w="12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566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Caso de Teste 2 -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60" w:hRule="atLeast"/>
        </w:trPr>
        <w:tc>
          <w:tcPr>
            <w:tcW w:w="1263"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Calibri" w:hAnsi="Calibri" w:cs="Calibri"/>
                <w:b/>
                <w:i w:val="0"/>
                <w:color w:val="FFFFFF"/>
                <w:sz w:val="20"/>
                <w:szCs w:val="20"/>
                <w:u w:val="none"/>
              </w:rPr>
            </w:pPr>
          </w:p>
        </w:tc>
        <w:tc>
          <w:tcPr>
            <w:tcW w:w="1158"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GoogleMaps</w:t>
            </w:r>
          </w:p>
        </w:tc>
        <w:tc>
          <w:tcPr>
            <w:tcW w:w="1102"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SysRLog</w:t>
            </w:r>
          </w:p>
        </w:tc>
        <w:tc>
          <w:tcPr>
            <w:tcW w:w="854"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1292"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263"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Tempo(horas)</w:t>
            </w:r>
          </w:p>
        </w:tc>
        <w:tc>
          <w:tcPr>
            <w:tcW w:w="1158"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58</w:t>
            </w:r>
          </w:p>
        </w:tc>
        <w:tc>
          <w:tcPr>
            <w:tcW w:w="110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36</w:t>
            </w:r>
          </w:p>
        </w:tc>
        <w:tc>
          <w:tcPr>
            <w:tcW w:w="854"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w:t>
            </w:r>
          </w:p>
        </w:tc>
        <w:tc>
          <w:tcPr>
            <w:tcW w:w="129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0,379310345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263"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Distância(KMs)</w:t>
            </w:r>
          </w:p>
        </w:tc>
        <w:tc>
          <w:tcPr>
            <w:tcW w:w="1158"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1:56</w:t>
            </w:r>
          </w:p>
        </w:tc>
        <w:tc>
          <w:tcPr>
            <w:tcW w:w="110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1:13</w:t>
            </w:r>
          </w:p>
        </w:tc>
        <w:tc>
          <w:tcPr>
            <w:tcW w:w="854"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0:43</w:t>
            </w:r>
          </w:p>
        </w:tc>
        <w:tc>
          <w:tcPr>
            <w:tcW w:w="129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0,370689655</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222" w:name="_Toc2965"/>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r>
        <w:rPr>
          <w:rFonts w:hint="default"/>
          <w:lang w:val="pt-BR"/>
        </w:rPr>
        <w:t>Caso de Testes 4 - Cidade de Jacareí</w:t>
      </w:r>
      <w:bookmarkEnd w:id="222"/>
    </w:p>
    <w:p>
      <w:pPr>
        <w:autoSpaceDE w:val="0"/>
        <w:autoSpaceDN w:val="0"/>
        <w:adjustRightInd w:val="0"/>
        <w:spacing w:line="360" w:lineRule="auto"/>
        <w:ind w:firstLine="697" w:firstLineChars="0"/>
        <w:jc w:val="both"/>
        <w:rPr>
          <w:rFonts w:hint="default"/>
          <w:lang w:val="pt-BR"/>
        </w:rPr>
      </w:pPr>
      <w:r>
        <w:rPr>
          <w:rFonts w:hint="default"/>
          <w:lang w:val="pt-BR"/>
        </w:rPr>
        <w:t>O Quarto Caso de Teste realizado teve como base uma empresa fictícia com atuação na Cidade de Jacareí. A Tabela 56 apresenta o detalhamento dos Caso de Teste, Relacionando os Endereços Envolvidos e o Resultado esperado:</w:t>
      </w:r>
    </w:p>
    <w:p>
      <w:pPr>
        <w:autoSpaceDE w:val="0"/>
        <w:autoSpaceDN w:val="0"/>
        <w:adjustRightInd w:val="0"/>
        <w:spacing w:line="360" w:lineRule="auto"/>
        <w:ind w:firstLine="697" w:firstLineChars="0"/>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223" w:name="_Toc12932"/>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Detalhamento do Caso de Teste 4</w:t>
      </w:r>
      <w:bookmarkEnd w:id="223"/>
    </w:p>
    <w:tbl>
      <w:tblPr>
        <w:tblStyle w:val="45"/>
        <w:tblW w:w="881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273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Desrição do Cenario de Teste</w:t>
            </w:r>
          </w:p>
        </w:tc>
        <w:tc>
          <w:tcPr>
            <w:tcW w:w="364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dos Pontos Envolvidos (Sequênia Inserida No Maps)</w:t>
            </w:r>
          </w:p>
        </w:tc>
        <w:tc>
          <w:tcPr>
            <w:tcW w:w="178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P0 -&gt;  P4 -&gt; P2 -&gt; P1 -&gt; P3 -&gt; P5 -&gt; P6 -&gt; P7 -&gt;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P1 - Av. São João, 109 - São João</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P3 - Av. Pereira Campos, 291 - Jardim Didinha,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82 apresenta a Rota gerada pelo Google Maps após a inserção dos pontos conforme a ordem apresentada na Tabela 56.</w:t>
      </w:r>
    </w:p>
    <w:p>
      <w:pPr>
        <w:autoSpaceDE w:val="0"/>
        <w:autoSpaceDN w:val="0"/>
        <w:adjustRightInd w:val="0"/>
        <w:spacing w:line="360" w:lineRule="auto"/>
        <w:ind w:firstLine="697"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82</w:t>
      </w:r>
      <w:r>
        <w:rPr>
          <w:b/>
          <w:bCs/>
          <w:sz w:val="24"/>
          <w:szCs w:val="24"/>
        </w:rPr>
        <w:fldChar w:fldCharType="end"/>
      </w:r>
      <w:bookmarkStart w:id="224" w:name="_Toc14295"/>
      <w:r>
        <w:rPr>
          <w:b/>
          <w:bCs/>
          <w:sz w:val="24"/>
          <w:szCs w:val="24"/>
          <w:lang w:val="pt-BR"/>
        </w:rPr>
        <w:t>. Caso de Testes 4 - Rota Gerada pelo Google Maps</w:t>
      </w:r>
      <w:bookmarkEnd w:id="224"/>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1835785" cy="3168015"/>
            <wp:effectExtent l="9525" t="9525" r="21590" b="228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6"/>
                    <a:stretch>
                      <a:fillRect/>
                    </a:stretch>
                  </pic:blipFill>
                  <pic:spPr>
                    <a:xfrm>
                      <a:off x="0" y="0"/>
                      <a:ext cx="1835785" cy="31680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autoSpaceDE w:val="0"/>
        <w:autoSpaceDN w:val="0"/>
        <w:adjustRightInd w:val="0"/>
        <w:spacing w:line="360" w:lineRule="auto"/>
        <w:ind w:firstLine="697"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83</w:t>
      </w:r>
      <w:r>
        <w:rPr>
          <w:b/>
          <w:bCs/>
          <w:sz w:val="24"/>
          <w:szCs w:val="24"/>
        </w:rPr>
        <w:fldChar w:fldCharType="end"/>
      </w:r>
      <w:bookmarkStart w:id="225" w:name="_Toc245"/>
      <w:r>
        <w:rPr>
          <w:b/>
          <w:bCs/>
          <w:sz w:val="24"/>
          <w:szCs w:val="24"/>
          <w:lang w:val="pt-BR"/>
        </w:rPr>
        <w:t>. Caso de Testes 4 - Rota Gerada pelo SysRLog</w:t>
      </w:r>
      <w:bookmarkEnd w:id="225"/>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4582160" cy="3730625"/>
            <wp:effectExtent l="9525" t="9525" r="18415" b="1270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97"/>
                    <a:stretch>
                      <a:fillRect/>
                    </a:stretch>
                  </pic:blipFill>
                  <pic:spPr>
                    <a:xfrm>
                      <a:off x="0" y="0"/>
                      <a:ext cx="4582160" cy="37306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58. A otimização conseguiu obter resultados satisfatórios, tendo uma menor distância e um menor tempo para ser percorrida que o lançamento desses pontos diretamente no Google Maps. A Tabela 59 apresenta o comparativo entre as duas rotas.</w:t>
      </w:r>
    </w:p>
    <w:p>
      <w:pPr>
        <w:autoSpaceDE w:val="0"/>
        <w:autoSpaceDN w:val="0"/>
        <w:adjustRightInd w:val="0"/>
        <w:spacing w:line="360" w:lineRule="auto"/>
        <w:jc w:val="center"/>
        <w:rPr>
          <w:rFonts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26" w:name="_Toc20235"/>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Resultados Obtidos no Caso de Teste 4</w:t>
      </w:r>
      <w:bookmarkEnd w:id="226"/>
    </w:p>
    <w:tbl>
      <w:tblPr>
        <w:tblStyle w:val="45"/>
        <w:tblW w:w="7348"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396"/>
        <w:gridCol w:w="1129"/>
        <w:gridCol w:w="1226"/>
        <w:gridCol w:w="1383"/>
        <w:gridCol w:w="221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7348"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396"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Calibri" w:hAnsi="Calibri" w:cs="Calibri"/>
                <w:b/>
                <w:i w:val="0"/>
                <w:color w:val="FFFFFF"/>
                <w:sz w:val="20"/>
                <w:szCs w:val="20"/>
                <w:u w:val="none"/>
              </w:rPr>
            </w:pPr>
          </w:p>
        </w:tc>
        <w:tc>
          <w:tcPr>
            <w:tcW w:w="11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GoogleMaps</w:t>
            </w:r>
          </w:p>
        </w:tc>
        <w:tc>
          <w:tcPr>
            <w:tcW w:w="1226"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SysRLog</w:t>
            </w:r>
          </w:p>
        </w:tc>
        <w:tc>
          <w:tcPr>
            <w:tcW w:w="1383"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21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39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Tempo(horas)</w:t>
            </w:r>
          </w:p>
        </w:tc>
        <w:tc>
          <w:tcPr>
            <w:tcW w:w="11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51,2</w:t>
            </w:r>
          </w:p>
        </w:tc>
        <w:tc>
          <w:tcPr>
            <w:tcW w:w="122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35,1</w:t>
            </w:r>
          </w:p>
        </w:tc>
        <w:tc>
          <w:tcPr>
            <w:tcW w:w="1383"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16,1</w:t>
            </w:r>
          </w:p>
        </w:tc>
        <w:tc>
          <w:tcPr>
            <w:tcW w:w="221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0,314453125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39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Distância(KMs)</w:t>
            </w:r>
          </w:p>
        </w:tc>
        <w:tc>
          <w:tcPr>
            <w:tcW w:w="11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1:40</w:t>
            </w:r>
          </w:p>
        </w:tc>
        <w:tc>
          <w:tcPr>
            <w:tcW w:w="122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1:02</w:t>
            </w:r>
          </w:p>
        </w:tc>
        <w:tc>
          <w:tcPr>
            <w:tcW w:w="1383"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0:38</w:t>
            </w:r>
          </w:p>
        </w:tc>
        <w:tc>
          <w:tcPr>
            <w:tcW w:w="221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9:07</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227" w:name="_Toc30279"/>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r>
        <w:rPr>
          <w:rFonts w:hint="default"/>
          <w:lang w:val="pt-BR"/>
        </w:rPr>
        <w:t>Caso de Testes 5 - Cidade de Caraguatatuba</w:t>
      </w:r>
      <w:bookmarkEnd w:id="227"/>
    </w:p>
    <w:p>
      <w:pPr>
        <w:autoSpaceDE w:val="0"/>
        <w:autoSpaceDN w:val="0"/>
        <w:adjustRightInd w:val="0"/>
        <w:spacing w:line="360" w:lineRule="auto"/>
        <w:ind w:firstLine="697" w:firstLineChars="0"/>
        <w:jc w:val="both"/>
        <w:rPr>
          <w:rFonts w:hint="default"/>
          <w:lang w:val="pt-BR"/>
        </w:rPr>
      </w:pPr>
      <w:r>
        <w:rPr>
          <w:rFonts w:hint="default"/>
          <w:lang w:val="pt-BR"/>
        </w:rPr>
        <w:t>O Ultimo Caso de Teste realizado teve como base uma empresa fictícia com atuação na Cidade de Caraguatatuba. A Tabela 56 apresenta o detalhamento dos Caso de Teste, Relacionando os Endereços Envolvidos e o Resultado esperado:</w:t>
      </w:r>
    </w:p>
    <w:p>
      <w:pPr>
        <w:autoSpaceDE w:val="0"/>
        <w:autoSpaceDN w:val="0"/>
        <w:adjustRightInd w:val="0"/>
        <w:spacing w:line="360" w:lineRule="auto"/>
        <w:ind w:firstLine="697" w:firstLineChars="0"/>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228" w:name="_Toc16093"/>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Detalhamento do Caso de Teste 35</w:t>
      </w:r>
      <w:bookmarkEnd w:id="228"/>
    </w:p>
    <w:tbl>
      <w:tblPr>
        <w:tblStyle w:val="45"/>
        <w:tblW w:w="8820"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2973"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Desrição do Cenario de Teste</w:t>
            </w:r>
          </w:p>
        </w:tc>
        <w:tc>
          <w:tcPr>
            <w:tcW w:w="267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dos Pontos Envolvidos (Sequênia Inserida No Maps)</w:t>
            </w:r>
          </w:p>
        </w:tc>
        <w:tc>
          <w:tcPr>
            <w:tcW w:w="253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P0 -&gt; P4 -&gt; P5 -&gt; P6 -&gt; P3 -&gt; P1 -&gt; P2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P4 - R. João Café Filho, 141 - Poiares</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P5 - R. Maria Augusta dos Anjos, 96 - Tingá</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P6 - Av. Mato Grosso, 838 - Indaiá</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Rua Hermes da Fonseca, 217 - Poiares</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84 apresenta a Rota gerada pelo Google Maps após a inserção dos pontos conforme a ordem apresentada na Tabela 60.</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84</w:t>
      </w:r>
      <w:r>
        <w:rPr>
          <w:b/>
          <w:bCs/>
          <w:sz w:val="24"/>
          <w:szCs w:val="24"/>
        </w:rPr>
        <w:fldChar w:fldCharType="end"/>
      </w:r>
      <w:bookmarkStart w:id="229" w:name="_Toc2700"/>
      <w:r>
        <w:rPr>
          <w:b/>
          <w:bCs/>
          <w:sz w:val="24"/>
          <w:szCs w:val="24"/>
          <w:lang w:val="pt-BR"/>
        </w:rPr>
        <w:t>. Caso de Testes 5 - Rota Gerada pelo Google Maps</w:t>
      </w:r>
      <w:bookmarkEnd w:id="229"/>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98"/>
                    <a:stretch>
                      <a:fillRect/>
                    </a:stretch>
                  </pic:blipFill>
                  <pic:spPr>
                    <a:xfrm>
                      <a:off x="0" y="0"/>
                      <a:ext cx="1872615" cy="30302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85</w:t>
      </w:r>
      <w:r>
        <w:rPr>
          <w:b/>
          <w:bCs/>
          <w:sz w:val="24"/>
          <w:szCs w:val="24"/>
        </w:rPr>
        <w:fldChar w:fldCharType="end"/>
      </w:r>
      <w:bookmarkStart w:id="230" w:name="_Toc1334"/>
      <w:r>
        <w:rPr>
          <w:b/>
          <w:bCs/>
          <w:sz w:val="24"/>
          <w:szCs w:val="24"/>
          <w:lang w:val="pt-BR"/>
        </w:rPr>
        <w:t>. Caso de Testes 5 - Rota Gerada pelo SysRLog</w:t>
      </w:r>
      <w:bookmarkEnd w:id="230"/>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3744595" cy="3382645"/>
            <wp:effectExtent l="9525" t="9525" r="17780" b="1778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3"/>
                    <a:stretch>
                      <a:fillRect/>
                    </a:stretch>
                  </pic:blipFill>
                  <pic:spPr>
                    <a:xfrm>
                      <a:off x="0" y="0"/>
                      <a:ext cx="3744595" cy="33826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autoSpaceDE w:val="0"/>
        <w:autoSpaceDN w:val="0"/>
        <w:adjustRightInd w:val="0"/>
        <w:spacing w:line="360" w:lineRule="auto"/>
        <w:ind w:firstLine="697" w:firstLineChars="0"/>
        <w:jc w:val="both"/>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231" w:name="_Toc16711"/>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Resultados Obtidos no Caso de Teste 5</w:t>
      </w:r>
      <w:bookmarkEnd w:id="231"/>
    </w:p>
    <w:tbl>
      <w:tblPr>
        <w:tblStyle w:val="45"/>
        <w:tblW w:w="7804"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282"/>
        <w:gridCol w:w="1300"/>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60" w:hRule="atLeast"/>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Calibri" w:hAnsi="Calibri" w:cs="Calibri"/>
                <w:b/>
                <w:i w:val="0"/>
                <w:color w:val="FFFFFF"/>
                <w:sz w:val="20"/>
                <w:szCs w:val="20"/>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GoogleMaps</w:t>
            </w:r>
          </w:p>
        </w:tc>
        <w:tc>
          <w:tcPr>
            <w:tcW w:w="1282"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SysRLog</w:t>
            </w:r>
          </w:p>
        </w:tc>
        <w:tc>
          <w:tcPr>
            <w:tcW w:w="13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0:45</w:t>
            </w:r>
          </w:p>
        </w:tc>
        <w:tc>
          <w:tcPr>
            <w:tcW w:w="128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0:39</w:t>
            </w:r>
          </w:p>
        </w:tc>
        <w:tc>
          <w:tcPr>
            <w:tcW w:w="13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23,1</w:t>
            </w:r>
          </w:p>
        </w:tc>
        <w:tc>
          <w:tcPr>
            <w:tcW w:w="128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18,6</w:t>
            </w:r>
          </w:p>
        </w:tc>
        <w:tc>
          <w:tcPr>
            <w:tcW w:w="13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2" w:name="_Toc13575"/>
      <w:r>
        <w:rPr>
          <w:rFonts w:hint="default"/>
          <w:lang w:val="pt-BR"/>
        </w:rPr>
        <w:t>Consolidação dos Resultados Obtidos nos casos de Teste</w:t>
      </w:r>
      <w:bookmarkEnd w:id="232"/>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autoSpaceDE w:val="0"/>
        <w:autoSpaceDN w:val="0"/>
        <w:adjustRightInd w:val="0"/>
        <w:spacing w:line="360" w:lineRule="auto"/>
        <w:ind w:firstLine="697" w:firstLineChars="0"/>
        <w:jc w:val="both"/>
        <w:rPr>
          <w:rFonts w:hint="default"/>
          <w:lang w:val="pt-BR"/>
        </w:rPr>
      </w:pPr>
      <w:r>
        <w:rPr>
          <w:rFonts w:hint="default"/>
          <w:lang w:val="pt-BR"/>
        </w:rPr>
        <w:t xml:space="preserve">A Tabela 52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tbl>
      <w:tblPr>
        <w:tblStyle w:val="45"/>
        <w:tblpPr w:leftFromText="180" w:rightFromText="180" w:vertAnchor="text" w:horzAnchor="page" w:tblpX="1995" w:tblpY="843"/>
        <w:tblOverlap w:val="never"/>
        <w:tblW w:w="86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533"/>
        <w:gridCol w:w="936"/>
        <w:gridCol w:w="2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646"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Resultado Roteirização - Tempo</w:t>
            </w:r>
            <w:r>
              <w:rPr>
                <w:rFonts w:hint="default" w:ascii="Calibri" w:hAnsi="Calibri" w:eastAsia="SimSun" w:cs="Calibri"/>
                <w:b/>
                <w:i w:val="0"/>
                <w:color w:val="FFFFFF"/>
                <w:kern w:val="0"/>
                <w:sz w:val="20"/>
                <w:szCs w:val="20"/>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Tempo Maps</w:t>
            </w:r>
          </w:p>
        </w:tc>
        <w:tc>
          <w:tcPr>
            <w:tcW w:w="1533"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Tempo SysRLog</w:t>
            </w:r>
          </w:p>
        </w:tc>
        <w:tc>
          <w:tcPr>
            <w:tcW w:w="93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06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pt-BR" w:eastAsia="zh-CN" w:bidi="ar"/>
              </w:rPr>
              <w:t>E</w:t>
            </w:r>
            <w:r>
              <w:rPr>
                <w:rFonts w:hint="default" w:ascii="Calibri" w:hAnsi="Calibri" w:eastAsia="SimSun" w:cs="Calibri"/>
                <w:b/>
                <w:i w:val="0"/>
                <w:color w:val="FFFFFF"/>
                <w:kern w:val="0"/>
                <w:sz w:val="20"/>
                <w:szCs w:val="20"/>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0:53</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0:41</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0:12</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lang w:val="pt-BR"/>
              </w:rPr>
            </w:pPr>
            <w:r>
              <w:rPr>
                <w:rFonts w:hint="default" w:ascii="Calibri" w:hAnsi="Calibri" w:eastAsia="SimSun" w:cs="Calibri"/>
                <w:i w:val="0"/>
                <w:color w:val="000000"/>
                <w:kern w:val="0"/>
                <w:sz w:val="20"/>
                <w:szCs w:val="20"/>
                <w:u w:val="none"/>
                <w:lang w:val="en-US" w:eastAsia="zh-CN" w:bidi="ar"/>
              </w:rPr>
              <w:t>1:4</w:t>
            </w:r>
            <w:r>
              <w:rPr>
                <w:rFonts w:hint="default" w:ascii="Calibri" w:hAnsi="Calibri" w:eastAsia="SimSun" w:cs="Calibri"/>
                <w:i w:val="0"/>
                <w:color w:val="000000"/>
                <w:kern w:val="0"/>
                <w:sz w:val="20"/>
                <w:szCs w:val="20"/>
                <w:u w:val="none"/>
                <w:lang w:val="pt-BR" w:eastAsia="zh-CN" w:bidi="ar"/>
              </w:rPr>
              <w:t>8</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lang w:val="pt-BR"/>
              </w:rPr>
            </w:pPr>
            <w:r>
              <w:rPr>
                <w:rFonts w:hint="default" w:ascii="Calibri" w:hAnsi="Calibri" w:eastAsia="SimSun" w:cs="Calibri"/>
                <w:i w:val="0"/>
                <w:color w:val="000000"/>
                <w:kern w:val="0"/>
                <w:sz w:val="20"/>
                <w:szCs w:val="20"/>
                <w:u w:val="none"/>
                <w:lang w:val="en-US" w:eastAsia="zh-CN" w:bidi="ar"/>
              </w:rPr>
              <w:t>1:</w:t>
            </w:r>
            <w:r>
              <w:rPr>
                <w:rFonts w:hint="default" w:ascii="Calibri" w:hAnsi="Calibri" w:eastAsia="SimSun" w:cs="Calibri"/>
                <w:i w:val="0"/>
                <w:color w:val="000000"/>
                <w:kern w:val="0"/>
                <w:sz w:val="20"/>
                <w:szCs w:val="20"/>
                <w:u w:val="none"/>
                <w:lang w:val="pt-BR" w:eastAsia="zh-CN" w:bidi="ar"/>
              </w:rPr>
              <w:t>28</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0:</w:t>
            </w:r>
            <w:r>
              <w:rPr>
                <w:rFonts w:hint="default" w:ascii="Calibri" w:hAnsi="Calibri" w:eastAsia="SimSun" w:cs="Calibri"/>
                <w:b/>
                <w:i w:val="0"/>
                <w:color w:val="FFFFFF"/>
                <w:kern w:val="0"/>
                <w:sz w:val="20"/>
                <w:szCs w:val="20"/>
                <w:u w:val="none"/>
                <w:lang w:val="pt-BR" w:eastAsia="zh-CN" w:bidi="ar"/>
              </w:rPr>
              <w:t>20</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pt-BR" w:eastAsia="zh-CN" w:bidi="ar"/>
              </w:rPr>
              <w:t>18,52</w:t>
            </w:r>
            <w:r>
              <w:rPr>
                <w:rFonts w:hint="default" w:ascii="Calibri" w:hAnsi="Calibri" w:eastAsia="SimSun" w:cs="Calibri"/>
                <w:b/>
                <w:i w:val="0"/>
                <w:color w:val="FFFFFF"/>
                <w:kern w:val="0"/>
                <w:sz w:val="20"/>
                <w:szCs w:val="20"/>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1:54</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1:17</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0:37</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lang w:val="pt-BR"/>
              </w:rPr>
            </w:pPr>
            <w:r>
              <w:rPr>
                <w:rFonts w:hint="default" w:ascii="Calibri" w:hAnsi="Calibri" w:eastAsia="SimSun" w:cs="Calibri"/>
                <w:i w:val="0"/>
                <w:color w:val="000000"/>
                <w:kern w:val="0"/>
                <w:sz w:val="20"/>
                <w:szCs w:val="20"/>
                <w:u w:val="none"/>
                <w:lang w:val="en-US" w:eastAsia="zh-CN" w:bidi="ar"/>
              </w:rPr>
              <w:t>1:4</w:t>
            </w:r>
            <w:r>
              <w:rPr>
                <w:rFonts w:hint="default" w:ascii="Calibri" w:hAnsi="Calibri" w:eastAsia="SimSun" w:cs="Calibri"/>
                <w:i w:val="0"/>
                <w:color w:val="000000"/>
                <w:kern w:val="0"/>
                <w:sz w:val="20"/>
                <w:szCs w:val="20"/>
                <w:u w:val="none"/>
                <w:lang w:val="pt-BR" w:eastAsia="zh-CN" w:bidi="ar"/>
              </w:rPr>
              <w:t>6</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1:02</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0:38</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0:45</w:t>
            </w:r>
          </w:p>
        </w:tc>
        <w:tc>
          <w:tcPr>
            <w:tcW w:w="15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0:39</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0:06</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13,33%</w:t>
            </w:r>
          </w:p>
        </w:tc>
      </w:tr>
    </w:tbl>
    <w:p>
      <w:pPr>
        <w:autoSpaceDE w:val="0"/>
        <w:autoSpaceDN w:val="0"/>
        <w:adjustRightInd w:val="0"/>
        <w:spacing w:line="360" w:lineRule="auto"/>
        <w:ind w:firstLine="697" w:firstLineChars="0"/>
        <w:jc w:val="center"/>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56</w:t>
      </w:r>
      <w:r>
        <w:rPr>
          <w:b/>
          <w:bCs/>
          <w:sz w:val="24"/>
          <w:szCs w:val="24"/>
          <w:lang w:val="pt-BR"/>
        </w:rPr>
        <w:fldChar w:fldCharType="end"/>
      </w:r>
      <w:bookmarkStart w:id="233" w:name="_Toc7168"/>
      <w:r>
        <w:rPr>
          <w:b/>
          <w:bCs/>
          <w:sz w:val="24"/>
          <w:szCs w:val="24"/>
          <w:lang w:val="pt-BR"/>
        </w:rPr>
        <w:t>. Tabela com os Resultados Obtidos no Comparativo de Tempo das Rotas</w:t>
      </w:r>
      <w:bookmarkEnd w:id="233"/>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Analisando a Tabela 53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autoSpaceDE w:val="0"/>
        <w:autoSpaceDN w:val="0"/>
        <w:adjustRightInd w:val="0"/>
        <w:spacing w:line="360" w:lineRule="auto"/>
        <w:ind w:firstLine="697" w:firstLineChars="0"/>
        <w:jc w:val="both"/>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57</w:t>
      </w:r>
      <w:r>
        <w:rPr>
          <w:sz w:val="24"/>
          <w:szCs w:val="24"/>
          <w:lang w:val="pt-BR"/>
        </w:rPr>
        <w:fldChar w:fldCharType="end"/>
      </w:r>
      <w:bookmarkStart w:id="234" w:name="_Toc19985"/>
      <w:r>
        <w:rPr>
          <w:sz w:val="24"/>
          <w:szCs w:val="24"/>
          <w:lang w:val="pt-BR"/>
        </w:rPr>
        <w:t>. Tabela com os Resultados Obtidos no Comparativo de Distância das Rotas</w:t>
      </w:r>
      <w:bookmarkEnd w:id="234"/>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542"/>
        <w:gridCol w:w="935"/>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Distância Maps</w:t>
            </w:r>
          </w:p>
        </w:tc>
        <w:tc>
          <w:tcPr>
            <w:tcW w:w="1542"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Distância SysRLog</w:t>
            </w:r>
          </w:p>
        </w:tc>
        <w:tc>
          <w:tcPr>
            <w:tcW w:w="935"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21,4</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16,4</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65,9</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37,3</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66,3</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37,8</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w:t>
            </w:r>
            <w:r>
              <w:rPr>
                <w:rFonts w:hint="default" w:ascii="Calibri" w:hAnsi="Calibri" w:eastAsia="SimSun" w:cs="Calibri"/>
                <w:i w:val="0"/>
                <w:color w:val="000000"/>
                <w:kern w:val="0"/>
                <w:sz w:val="20"/>
                <w:szCs w:val="20"/>
                <w:u w:val="none"/>
                <w:lang w:val="pt-BR" w:eastAsia="zh-CN" w:bidi="ar"/>
              </w:rPr>
              <w:t>9</w:t>
            </w:r>
            <w:r>
              <w:rPr>
                <w:rFonts w:hint="default" w:ascii="Calibri" w:hAnsi="Calibri" w:eastAsia="SimSun" w:cs="Calibri"/>
                <w:i w:val="0"/>
                <w:color w:val="000000"/>
                <w:kern w:val="0"/>
                <w:sz w:val="20"/>
                <w:szCs w:val="20"/>
                <w:u w:val="none"/>
                <w:lang w:val="en-US" w:eastAsia="zh-CN" w:bidi="ar"/>
              </w:rPr>
              <w:t>,2</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35,1</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23,1</w:t>
            </w:r>
          </w:p>
        </w:tc>
        <w:tc>
          <w:tcPr>
            <w:tcW w:w="1542"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18,6</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235" w:name="_Toc22256"/>
      <w:r>
        <w:rPr>
          <w:sz w:val="20"/>
          <w:lang w:val="pt-BR"/>
        </w:rPr>
        <w:t>Fonte: O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r>
        <w:rPr>
          <w:caps w:val="0"/>
          <w:sz w:val="28"/>
          <w:szCs w:val="28"/>
          <w:lang w:val="pt-BR"/>
        </w:rPr>
        <w:t>CONCLUSÃO</w:t>
      </w:r>
      <w:bookmarkEnd w:id="101"/>
      <w:bookmarkEnd w:id="102"/>
      <w:bookmarkEnd w:id="235"/>
    </w:p>
    <w:p>
      <w:pPr>
        <w:autoSpaceDE w:val="0"/>
        <w:autoSpaceDN w:val="0"/>
        <w:adjustRightInd w:val="0"/>
        <w:spacing w:line="360" w:lineRule="auto"/>
        <w:ind w:firstLine="697" w:firstLineChars="0"/>
        <w:jc w:val="both"/>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6" w:name="_Toc1699"/>
      <w:r>
        <w:rPr>
          <w:rFonts w:hint="default"/>
          <w:lang w:val="pt-BR"/>
        </w:rPr>
        <w:t>Principais Contribuições</w:t>
      </w:r>
      <w:bookmarkEnd w:id="236"/>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ind w:firstLine="697" w:firstLineChars="0"/>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tempo desperdiçado, selecionando se a entrega faz parte da região de atuação da empresa no momento da geração da rota</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420" w:leftChars="0"/>
        <w:jc w:val="both"/>
        <w:textAlignment w:val="auto"/>
        <w:outlineLvl w:val="9"/>
        <w:rPr>
          <w:rFonts w:hint="default"/>
          <w:sz w:val="20"/>
          <w:lang w:val="pt-BR"/>
        </w:rPr>
      </w:pPr>
      <w:r>
        <w:rPr>
          <w:rFonts w:hint="default"/>
          <w:sz w:val="20"/>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7" w:name="_Toc26479"/>
      <w:r>
        <w:rPr>
          <w:rFonts w:hint="default"/>
          <w:lang w:val="pt-BR"/>
        </w:rPr>
        <w:t>Considerações Gerais, Limitações e Dificuldades</w:t>
      </w:r>
      <w:bookmarkEnd w:id="237"/>
    </w:p>
    <w:p>
      <w:pPr>
        <w:autoSpaceDE w:val="0"/>
        <w:autoSpaceDN w:val="0"/>
        <w:adjustRightInd w:val="0"/>
        <w:spacing w:line="360" w:lineRule="auto"/>
        <w:ind w:firstLine="697" w:firstLineChars="0"/>
        <w:jc w:val="both"/>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autoSpaceDE w:val="0"/>
        <w:autoSpaceDN w:val="0"/>
        <w:adjustRightInd w:val="0"/>
        <w:spacing w:line="360" w:lineRule="auto"/>
        <w:ind w:firstLine="697" w:firstLineChars="0"/>
        <w:jc w:val="both"/>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autoSpaceDE w:val="0"/>
        <w:autoSpaceDN w:val="0"/>
        <w:adjustRightInd w:val="0"/>
        <w:spacing w:line="360" w:lineRule="auto"/>
        <w:ind w:firstLine="697" w:firstLineChars="0"/>
        <w:jc w:val="both"/>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com gestão.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autoSpaceDE w:val="0"/>
        <w:autoSpaceDN w:val="0"/>
        <w:adjustRightInd w:val="0"/>
        <w:spacing w:line="360" w:lineRule="auto"/>
        <w:ind w:firstLine="697" w:firstLineChars="0"/>
        <w:jc w:val="both"/>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irá ocorrer dúvidas de como aplicar os </w:t>
      </w:r>
      <w:r>
        <w:rPr>
          <w:rFonts w:hint="default"/>
          <w:i/>
          <w:iCs/>
          <w:lang w:val="pt-BR"/>
        </w:rPr>
        <w:t xml:space="preserve">frameworks </w:t>
      </w:r>
      <w:r>
        <w:rPr>
          <w:rFonts w:hint="default"/>
          <w:lang w:val="pt-BR"/>
        </w:rPr>
        <w:t>e na lógica do Projeto.  Investigar o erro requer tempo e esforço, mas a comunidade de desenvolvimento nos fóruns na Internet é incrível com uma comunidade disposta ajudar e crescer junto.</w:t>
      </w:r>
    </w:p>
    <w:p>
      <w:pPr>
        <w:autoSpaceDE w:val="0"/>
        <w:autoSpaceDN w:val="0"/>
        <w:adjustRightInd w:val="0"/>
        <w:spacing w:line="360" w:lineRule="auto"/>
        <w:ind w:firstLine="697" w:firstLineChars="0"/>
        <w:jc w:val="both"/>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autoSpaceDE w:val="0"/>
        <w:autoSpaceDN w:val="0"/>
        <w:adjustRightInd w:val="0"/>
        <w:spacing w:line="360" w:lineRule="auto"/>
        <w:ind w:firstLine="697" w:firstLineChars="0"/>
        <w:jc w:val="both"/>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autoSpaceDE w:val="0"/>
        <w:autoSpaceDN w:val="0"/>
        <w:adjustRightInd w:val="0"/>
        <w:spacing w:line="360" w:lineRule="auto"/>
        <w:ind w:firstLine="697" w:firstLineChars="0"/>
        <w:jc w:val="both"/>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autoSpaceDE w:val="0"/>
        <w:autoSpaceDN w:val="0"/>
        <w:adjustRightInd w:val="0"/>
        <w:spacing w:line="360" w:lineRule="auto"/>
        <w:ind w:firstLine="697" w:firstLineChars="0"/>
        <w:jc w:val="both"/>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8" w:name="_Toc9421"/>
      <w:r>
        <w:rPr>
          <w:rFonts w:hint="default"/>
          <w:lang w:val="pt-BR"/>
        </w:rPr>
        <w:t>Sugestão de trabalho futuro</w:t>
      </w:r>
      <w:bookmarkEnd w:id="238"/>
    </w:p>
    <w:p>
      <w:pPr>
        <w:numPr>
          <w:ilvl w:val="0"/>
          <w:numId w:val="0"/>
        </w:numPr>
        <w:autoSpaceDE w:val="0"/>
        <w:autoSpaceDN w:val="0"/>
        <w:adjustRightInd w:val="0"/>
        <w:spacing w:line="360" w:lineRule="auto"/>
        <w:ind w:left="420" w:leftChars="0" w:firstLine="696" w:firstLineChars="0"/>
        <w:jc w:val="both"/>
        <w:rPr>
          <w:lang w:val="pt-BR"/>
        </w:rPr>
      </w:pPr>
      <w:r>
        <w:rPr>
          <w:lang w:val="pt-BR"/>
        </w:rPr>
        <w:t>- Transferir a utilização do mapa do Google Maps para o Bing Maps.</w:t>
      </w:r>
    </w:p>
    <w:p>
      <w:pPr>
        <w:numPr>
          <w:ilvl w:val="0"/>
          <w:numId w:val="0"/>
        </w:numPr>
        <w:autoSpaceDE w:val="0"/>
        <w:autoSpaceDN w:val="0"/>
        <w:adjustRightInd w:val="0"/>
        <w:spacing w:line="360" w:lineRule="auto"/>
        <w:ind w:left="420" w:leftChars="0" w:firstLine="696" w:firstLineChars="0"/>
        <w:jc w:val="both"/>
        <w:rPr>
          <w:lang w:val="pt-BR"/>
        </w:rPr>
      </w:pPr>
      <w:r>
        <w:rPr>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numPr>
          <w:ilvl w:val="0"/>
          <w:numId w:val="0"/>
        </w:numPr>
        <w:autoSpaceDE w:val="0"/>
        <w:autoSpaceDN w:val="0"/>
        <w:adjustRightInd w:val="0"/>
        <w:spacing w:line="360" w:lineRule="auto"/>
        <w:ind w:left="420" w:leftChars="0" w:firstLine="696" w:firstLineChars="0"/>
        <w:jc w:val="both"/>
        <w:rPr>
          <w:i w:val="0"/>
          <w:iCs w:val="0"/>
          <w:lang w:val="pt-BR"/>
        </w:rPr>
      </w:pPr>
      <w:r>
        <w:rPr>
          <w:lang w:val="pt-BR"/>
        </w:rPr>
        <w:t xml:space="preserve">Atualmente os ceps que são recebidos para roteirização são, após serem selecionados se fazem parte ou não da região de atuação da empresa (caso a empresa tenha essa parametrização), transferidos para o método de cálculo das distâncias, utilizando a API </w:t>
      </w:r>
      <w:r>
        <w:rPr>
          <w:i/>
          <w:iCs/>
          <w:lang w:val="pt-BR"/>
        </w:rPr>
        <w:t xml:space="preserve">DistanceMatrix. </w:t>
      </w:r>
      <w:r>
        <w:rPr>
          <w:i w:val="0"/>
          <w:iCs w:val="0"/>
          <w:lang w:val="pt-BR"/>
        </w:rPr>
        <w:t>Após gerada a rota mais otimizada, essa lista ordenada das entregas é transformada de cep e número, para um endereço com número. E por final é gerada a URL que abre no Google Maps.</w:t>
      </w:r>
    </w:p>
    <w:p>
      <w:pPr>
        <w:numPr>
          <w:ilvl w:val="0"/>
          <w:numId w:val="0"/>
        </w:numPr>
        <w:autoSpaceDE w:val="0"/>
        <w:autoSpaceDN w:val="0"/>
        <w:adjustRightInd w:val="0"/>
        <w:spacing w:line="360" w:lineRule="auto"/>
        <w:ind w:left="420" w:leftChars="0" w:firstLine="696" w:firstLineChars="0"/>
        <w:jc w:val="both"/>
        <w:rPr>
          <w:i w:val="0"/>
          <w:iCs w:val="0"/>
          <w:lang w:val="pt-BR"/>
        </w:rPr>
      </w:pPr>
      <w:r>
        <w:rPr>
          <w:i w:val="0"/>
          <w:iCs w:val="0"/>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autoSpaceDE w:val="0"/>
        <w:autoSpaceDN w:val="0"/>
        <w:adjustRightInd w:val="0"/>
        <w:spacing w:line="360" w:lineRule="auto"/>
        <w:ind w:firstLine="709"/>
        <w:jc w:val="both"/>
        <w:rPr>
          <w:lang w:val="pt-BR"/>
        </w:rPr>
      </w:pPr>
    </w:p>
    <w:p>
      <w:pPr>
        <w:pStyle w:val="2"/>
        <w:keepNext w:val="0"/>
        <w:pageBreakBefore/>
        <w:spacing w:after="120" w:line="360" w:lineRule="auto"/>
        <w:rPr>
          <w:caps w:val="0"/>
          <w:sz w:val="28"/>
          <w:szCs w:val="28"/>
        </w:rPr>
      </w:pPr>
      <w:bookmarkStart w:id="239" w:name="_Toc483916840"/>
      <w:bookmarkStart w:id="240" w:name="_Toc32546"/>
      <w:bookmarkStart w:id="241" w:name="_Toc483916795"/>
      <w:r>
        <w:rPr>
          <w:caps w:val="0"/>
          <w:sz w:val="28"/>
          <w:szCs w:val="28"/>
        </w:rPr>
        <w:t>REFERÊNCIAS BIBLIOGRÁFICAS</w:t>
      </w:r>
      <w:bookmarkEnd w:id="103"/>
      <w:bookmarkEnd w:id="239"/>
      <w:bookmarkEnd w:id="240"/>
      <w:bookmarkEnd w:id="241"/>
    </w:p>
    <w:p>
      <w:pPr>
        <w:pStyle w:val="13"/>
        <w:spacing w:after="120" w:line="240" w:lineRule="auto"/>
      </w:pPr>
      <w:r>
        <w:rPr>
          <w:b/>
        </w:rPr>
        <w:t>A MELHOR de cada Segmento</w:t>
      </w:r>
      <w:r>
        <w:t>. Revista As Melhores do Transporte. Editora OTM, ano 14, no 14, novembro 2001.</w:t>
      </w:r>
    </w:p>
    <w:p>
      <w:pPr>
        <w:pStyle w:val="13"/>
        <w:spacing w:after="120" w:line="240" w:lineRule="auto"/>
        <w:rPr>
          <w:lang w:val="pt-BR"/>
        </w:rPr>
      </w:pPr>
    </w:p>
    <w:p>
      <w:pPr>
        <w:pStyle w:val="13"/>
        <w:spacing w:after="120" w:line="240" w:lineRule="auto"/>
        <w:rPr>
          <w:b w:val="0"/>
          <w:bCs w:val="0"/>
          <w:lang w:val="pt-BR"/>
        </w:rPr>
      </w:pPr>
      <w:r>
        <w:rPr>
          <w:lang w:val="pt-BR"/>
        </w:rPr>
        <w:t xml:space="preserve">ANGULARJS. </w:t>
      </w:r>
      <w:r>
        <w:rPr>
          <w:rFonts w:hint="default"/>
          <w:b/>
          <w:bCs/>
          <w:lang w:val="pt-BR"/>
        </w:rPr>
        <w:t>Add Some Control</w:t>
      </w:r>
      <w:r>
        <w:rPr>
          <w:rFonts w:hint="default"/>
          <w:b w:val="0"/>
          <w:bCs w:val="0"/>
          <w:lang w:val="pt-BR"/>
        </w:rPr>
        <w:t xml:space="preserve">. </w:t>
      </w:r>
      <w:r>
        <w:rPr>
          <w:b w:val="0"/>
          <w:bCs w:val="0"/>
          <w:lang w:val="pt-BR"/>
        </w:rPr>
        <w:t>Disponível em:</w:t>
      </w:r>
      <w:r>
        <w:rPr>
          <w:rFonts w:hint="default"/>
          <w:b w:val="0"/>
          <w:bCs w:val="0"/>
          <w:lang w:val="pt-BR"/>
        </w:rPr>
        <w:t xml:space="preserve">https://angularjs.org. </w:t>
      </w:r>
      <w:r>
        <w:rPr>
          <w:rFonts w:hint="default"/>
          <w:b w:val="0"/>
          <w:bCs w:val="0"/>
          <w:color w:val="auto"/>
          <w:u w:val="none"/>
          <w:lang w:val="pt-BR"/>
        </w:rPr>
        <w:t>Acesso em: 10/08/2018.</w:t>
      </w:r>
    </w:p>
    <w:p>
      <w:pPr>
        <w:pStyle w:val="13"/>
        <w:spacing w:after="120" w:line="240" w:lineRule="auto"/>
        <w:rPr>
          <w:lang w:val="pt-BR"/>
        </w:rPr>
      </w:pPr>
    </w:p>
    <w:p>
      <w:pPr>
        <w:pStyle w:val="13"/>
        <w:spacing w:after="120" w:line="240" w:lineRule="auto"/>
        <w:rPr>
          <w:b w:val="0"/>
          <w:bCs w:val="0"/>
          <w:lang w:val="pt-BR"/>
        </w:rPr>
      </w:pPr>
      <w:r>
        <w:rPr>
          <w:lang w:val="pt-BR"/>
        </w:rPr>
        <w:t xml:space="preserve">APACHE. </w:t>
      </w:r>
      <w:r>
        <w:rPr>
          <w:b/>
          <w:bCs/>
          <w:lang w:val="pt-BR"/>
        </w:rPr>
        <w:t xml:space="preserve">What is Maven?. </w:t>
      </w:r>
      <w:r>
        <w:rPr>
          <w:b w:val="0"/>
          <w:bCs w:val="0"/>
          <w:lang w:val="pt-BR"/>
        </w:rPr>
        <w:t xml:space="preserve">Disponível em: </w:t>
      </w:r>
      <w:r>
        <w:rPr>
          <w:rFonts w:hint="default"/>
          <w:b w:val="0"/>
          <w:bCs w:val="0"/>
          <w:color w:val="auto"/>
          <w:u w:val="none"/>
          <w:lang w:val="pt-BR"/>
        </w:rPr>
        <w:t>https://maven.apache.org/what-is-maven.html</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BALLOU, R. H. </w:t>
      </w:r>
      <w:r>
        <w:rPr>
          <w:b/>
        </w:rPr>
        <w:t>Gerenciamento da cadeia de suprimentos: Logística empresarial.</w:t>
      </w:r>
      <w:r>
        <w:t xml:space="preserve"> 5 ed. Porto Alegre, Bookman, 2006.</w:t>
      </w:r>
    </w:p>
    <w:p>
      <w:pPr>
        <w:pStyle w:val="13"/>
        <w:spacing w:after="120" w:line="240" w:lineRule="auto"/>
      </w:pPr>
    </w:p>
    <w:p>
      <w:pPr>
        <w:pStyle w:val="13"/>
        <w:spacing w:after="120" w:line="240" w:lineRule="auto"/>
        <w:rPr>
          <w:b w:val="0"/>
          <w:bCs w:val="0"/>
          <w:lang w:val="pt-BR"/>
        </w:rPr>
      </w:pPr>
      <w:r>
        <w:rPr>
          <w:lang w:val="pt-BR"/>
        </w:rPr>
        <w:t xml:space="preserve">BOS, Bert. </w:t>
      </w:r>
      <w:r>
        <w:rPr>
          <w:rFonts w:hint="default"/>
          <w:b/>
          <w:bCs/>
          <w:lang w:val="pt-BR"/>
        </w:rPr>
        <w:t xml:space="preserve">WHAT IS CSS? </w:t>
      </w:r>
      <w:r>
        <w:rPr>
          <w:rFonts w:hint="default"/>
          <w:b w:val="0"/>
          <w:bCs w:val="0"/>
          <w:lang w:val="pt-BR"/>
        </w:rPr>
        <w:t xml:space="preserve">Disponível em: </w:t>
      </w:r>
      <w:r>
        <w:rPr>
          <w:rFonts w:hint="default"/>
          <w:b w:val="0"/>
          <w:bCs w:val="0"/>
          <w:color w:val="auto"/>
          <w:u w:val="none"/>
          <w:lang w:val="pt-BR"/>
        </w:rPr>
        <w:t>https://www.w3.org/Style/CSS/.</w:t>
      </w:r>
      <w:r>
        <w:rPr>
          <w:rFonts w:hint="default"/>
          <w:b w:val="0"/>
          <w:bCs w:val="0"/>
          <w:lang w:val="pt-BR"/>
        </w:rPr>
        <w:t xml:space="preserve"> Acesso em:</w:t>
      </w:r>
      <w:r>
        <w:rPr>
          <w:rFonts w:hint="default"/>
          <w:b w:val="0"/>
          <w:bCs w:val="0"/>
          <w:color w:val="auto"/>
          <w:u w:val="none"/>
          <w:lang w:val="pt-BR"/>
        </w:rPr>
        <w:t>10/08/2018</w:t>
      </w:r>
    </w:p>
    <w:p>
      <w:pPr>
        <w:pStyle w:val="13"/>
        <w:spacing w:after="120" w:line="240" w:lineRule="auto"/>
      </w:pPr>
    </w:p>
    <w:p>
      <w:r>
        <w:t xml:space="preserve">BRANSKI, R. M. </w:t>
      </w:r>
      <w:r>
        <w:rPr>
          <w:b/>
        </w:rPr>
        <w:t>O papel da tecnologia da informação no processo logístico</w:t>
      </w:r>
      <w:r>
        <w:t>: estudo de caso com operadores logísticos. 2008. 252 f. Tese (Doutorado em Engenharia) – Escola Politécnica, Universidade de São Paulo, São Paulo</w:t>
      </w:r>
    </w:p>
    <w:p>
      <w:pPr>
        <w:pStyle w:val="13"/>
        <w:spacing w:after="120" w:line="240" w:lineRule="auto"/>
      </w:pPr>
    </w:p>
    <w:p>
      <w:pPr>
        <w:pStyle w:val="13"/>
        <w:spacing w:after="120" w:line="240" w:lineRule="auto"/>
        <w:rPr>
          <w:b w:val="0"/>
          <w:bCs w:val="0"/>
          <w:lang w:val="pt-BR"/>
        </w:rPr>
      </w:pPr>
      <w:r>
        <w:rPr>
          <w:lang w:val="pt-BR"/>
        </w:rPr>
        <w:t xml:space="preserve">CAELUM. </w:t>
      </w:r>
      <w:r>
        <w:rPr>
          <w:b/>
          <w:bCs/>
          <w:lang w:val="pt-BR"/>
        </w:rPr>
        <w:t xml:space="preserve">Java e Orientação a Objetos. Curso FJ11. </w:t>
      </w:r>
      <w:r>
        <w:rPr>
          <w:b w:val="0"/>
          <w:bCs w:val="0"/>
          <w:lang w:val="pt-BR"/>
        </w:rPr>
        <w:t xml:space="preserve">Disponível em : </w:t>
      </w:r>
      <w:r>
        <w:rPr>
          <w:rFonts w:hint="default"/>
          <w:b w:val="0"/>
          <w:bCs w:val="0"/>
          <w:color w:val="auto"/>
          <w:u w:val="none"/>
          <w:lang w:val="pt-BR"/>
        </w:rPr>
        <w:t>https://www.caelum.com.br/download-apostilas. Acesso em: 10/08/2018.</w:t>
      </w:r>
    </w:p>
    <w:p>
      <w:pPr>
        <w:pStyle w:val="13"/>
        <w:spacing w:after="120" w:line="240" w:lineRule="auto"/>
      </w:pPr>
    </w:p>
    <w:p>
      <w:pPr>
        <w:pStyle w:val="13"/>
        <w:spacing w:after="120" w:line="240" w:lineRule="auto"/>
        <w:rPr>
          <w:i/>
        </w:rPr>
      </w:pPr>
      <w:r>
        <w:rPr>
          <w:rStyle w:val="97"/>
          <w:sz w:val="24"/>
          <w:szCs w:val="24"/>
        </w:rPr>
        <w:t>CENTRO DE ESTUDOS EM LOGÍSTICA –CEL/COPPEAD</w:t>
      </w:r>
      <w:r>
        <w:rPr>
          <w:rStyle w:val="97"/>
          <w:i/>
          <w:sz w:val="24"/>
          <w:szCs w:val="24"/>
        </w:rPr>
        <w:t xml:space="preserve">. </w:t>
      </w:r>
      <w:r>
        <w:rPr>
          <w:rStyle w:val="98"/>
          <w:b/>
          <w:i w:val="0"/>
          <w:sz w:val="24"/>
          <w:szCs w:val="24"/>
        </w:rPr>
        <w:t xml:space="preserve">Panorama Logístico – Gestão do Transporte Rodoviário de Cargas nas Empresas - Práticas e Tendências, </w:t>
      </w:r>
      <w:r>
        <w:rPr>
          <w:rStyle w:val="98"/>
          <w:i w:val="0"/>
          <w:sz w:val="24"/>
          <w:szCs w:val="24"/>
        </w:rPr>
        <w:t>2007</w:t>
      </w:r>
      <w:r>
        <w:rPr>
          <w:rStyle w:val="98"/>
          <w:b/>
          <w:i w:val="0"/>
          <w:sz w:val="24"/>
          <w:szCs w:val="24"/>
        </w:rPr>
        <w:t>.</w:t>
      </w:r>
    </w:p>
    <w:p>
      <w:pPr>
        <w:pStyle w:val="13"/>
        <w:spacing w:after="120" w:line="240" w:lineRule="auto"/>
      </w:pPr>
    </w:p>
    <w:p>
      <w:pPr>
        <w:pStyle w:val="13"/>
        <w:spacing w:after="120" w:line="240" w:lineRule="auto"/>
      </w:pPr>
      <w:r>
        <w:t>CHOPRA, S</w:t>
      </w:r>
      <w:r>
        <w:rPr>
          <w:lang w:val="pt-BR"/>
        </w:rPr>
        <w:t>unil</w:t>
      </w:r>
      <w:r>
        <w:t>; MEINDL P</w:t>
      </w:r>
      <w:r>
        <w:rPr>
          <w:lang w:val="pt-BR"/>
        </w:rPr>
        <w:t>eter</w:t>
      </w:r>
      <w:r>
        <w:t xml:space="preserve">. </w:t>
      </w:r>
      <w:r>
        <w:rPr>
          <w:b/>
        </w:rPr>
        <w:t>Gestão da Cadeia de suprimentos: Estratégias, Planejamentos e Operações.</w:t>
      </w:r>
      <w:r>
        <w:t xml:space="preserve"> 4ª Ed. São Paulo: Pearson, 2011.</w:t>
      </w:r>
    </w:p>
    <w:p>
      <w:pPr>
        <w:pStyle w:val="13"/>
        <w:spacing w:after="120" w:line="240" w:lineRule="auto"/>
      </w:pPr>
    </w:p>
    <w:p>
      <w:pPr>
        <w:pStyle w:val="13"/>
        <w:spacing w:after="120" w:line="240" w:lineRule="auto"/>
      </w:pPr>
      <w:r>
        <w:t xml:space="preserve">CHOPRA, Sunil. MEINDL, Peter. </w:t>
      </w:r>
      <w:r>
        <w:rPr>
          <w:b/>
        </w:rPr>
        <w:t xml:space="preserve">Gerenciamento da cadeia de suprimento: Estratégia, planejamento e operação. </w:t>
      </w:r>
      <w:r>
        <w:t>São Paulo: Prentice Hall, 2003.</w:t>
      </w:r>
    </w:p>
    <w:p>
      <w:pPr>
        <w:pStyle w:val="13"/>
        <w:spacing w:after="120" w:line="240" w:lineRule="auto"/>
      </w:pPr>
    </w:p>
    <w:p>
      <w:pPr>
        <w:pStyle w:val="13"/>
        <w:spacing w:after="120" w:line="240" w:lineRule="auto"/>
        <w:rPr>
          <w:b w:val="0"/>
          <w:bCs w:val="0"/>
          <w:lang w:val="pt-BR"/>
        </w:rPr>
      </w:pPr>
      <w:r>
        <w:rPr>
          <w:lang w:val="pt-BR"/>
        </w:rPr>
        <w:t xml:space="preserve">CORDOVA. </w:t>
      </w:r>
      <w:r>
        <w:rPr>
          <w:b/>
          <w:bCs/>
          <w:lang w:val="pt-BR"/>
        </w:rPr>
        <w:t xml:space="preserve">Overview. </w:t>
      </w:r>
      <w:r>
        <w:rPr>
          <w:b w:val="0"/>
          <w:bCs w:val="0"/>
          <w:lang w:val="pt-BR"/>
        </w:rPr>
        <w:t xml:space="preserve">Disponível em: </w:t>
      </w:r>
      <w:r>
        <w:rPr>
          <w:rFonts w:hint="default"/>
          <w:b w:val="0"/>
          <w:bCs w:val="0"/>
          <w:lang w:val="pt-BR"/>
        </w:rPr>
        <w:t xml:space="preserve">https://cordova.apache.org/docs/en/latest/guide/overview/index.html. </w:t>
      </w:r>
      <w:r>
        <w:rPr>
          <w:rFonts w:hint="default"/>
          <w:b w:val="0"/>
          <w:bCs w:val="0"/>
          <w:color w:val="auto"/>
          <w:u w:val="none"/>
          <w:lang w:val="pt-BR"/>
        </w:rPr>
        <w:t>Acesso em: 10/08/2018.</w:t>
      </w:r>
    </w:p>
    <w:p>
      <w:pPr>
        <w:pStyle w:val="13"/>
        <w:spacing w:after="120" w:line="240" w:lineRule="auto"/>
        <w:rPr>
          <w:lang w:val="en-US"/>
        </w:rPr>
      </w:pPr>
    </w:p>
    <w:p>
      <w:pPr>
        <w:jc w:val="both"/>
      </w:pPr>
      <w:r>
        <w:t>Demaria, Marjory. "</w:t>
      </w:r>
      <w:r>
        <w:rPr>
          <w:b/>
        </w:rPr>
        <w:t>O operador de transporte multimodal com fator de otimização da logística</w:t>
      </w:r>
      <w:r>
        <w:t>." (2004).</w:t>
      </w:r>
    </w:p>
    <w:p>
      <w:pPr>
        <w:jc w:val="both"/>
      </w:pPr>
    </w:p>
    <w:p>
      <w:pPr>
        <w:jc w:val="both"/>
        <w:rPr>
          <w:b w:val="0"/>
          <w:bCs w:val="0"/>
          <w:lang w:val="pt-BR"/>
        </w:rPr>
      </w:pPr>
      <w:r>
        <w:rPr>
          <w:lang w:val="pt-BR"/>
        </w:rPr>
        <w:t xml:space="preserve">DATICAL. </w:t>
      </w:r>
      <w:r>
        <w:rPr>
          <w:b/>
          <w:bCs/>
          <w:lang w:val="pt-BR"/>
        </w:rPr>
        <w:t xml:space="preserve">Source Control for your Database. </w:t>
      </w:r>
      <w:r>
        <w:rPr>
          <w:b w:val="0"/>
          <w:bCs w:val="0"/>
          <w:lang w:val="pt-BR"/>
        </w:rPr>
        <w:t xml:space="preserve">Disponível em: </w:t>
      </w:r>
      <w:r>
        <w:rPr>
          <w:rFonts w:hint="default"/>
          <w:b w:val="0"/>
          <w:bCs w:val="0"/>
          <w:color w:val="auto"/>
          <w:u w:val="none"/>
          <w:lang w:val="pt-BR"/>
        </w:rPr>
        <w:t>https://www.liquibase.org/index.html</w:t>
      </w:r>
      <w:r>
        <w:rPr>
          <w:rFonts w:hint="default"/>
          <w:b w:val="0"/>
          <w:bCs w:val="0"/>
          <w:lang w:val="pt-BR"/>
        </w:rPr>
        <w:t>. Aceso em: 10/08/2018.</w:t>
      </w:r>
    </w:p>
    <w:p>
      <w:pPr>
        <w:shd w:val="clear" w:color="auto" w:fill="FFFFFF"/>
        <w:rPr>
          <w:rFonts w:ascii="Arial" w:hAnsi="Arial" w:cs="Arial"/>
          <w:sz w:val="22"/>
          <w:szCs w:val="22"/>
          <w:lang w:val="en-US"/>
        </w:rPr>
      </w:pPr>
    </w:p>
    <w:p>
      <w:pPr>
        <w:shd w:val="clear" w:color="auto" w:fill="FFFFFF"/>
        <w:rPr>
          <w:rFonts w:ascii="Arial" w:hAnsi="Arial" w:cs="Arial"/>
          <w:b/>
          <w:sz w:val="22"/>
          <w:szCs w:val="22"/>
        </w:rPr>
      </w:pPr>
      <w:r>
        <w:rPr>
          <w:rFonts w:ascii="Arial" w:hAnsi="Arial" w:cs="Arial"/>
          <w:sz w:val="22"/>
          <w:szCs w:val="22"/>
          <w:lang w:val="en-US"/>
        </w:rPr>
        <w:t xml:space="preserve">DORNIER, Philippe-Pierre. ERNST, Ricardo. </w:t>
      </w:r>
      <w:r>
        <w:rPr>
          <w:rFonts w:ascii="Arial" w:hAnsi="Arial" w:cs="Arial"/>
          <w:sz w:val="22"/>
          <w:szCs w:val="22"/>
        </w:rPr>
        <w:t>FENDER, Michel. KOUVELIS</w:t>
      </w:r>
      <w:r>
        <w:rPr>
          <w:rFonts w:ascii="Arial" w:hAnsi="Arial" w:cs="Arial"/>
          <w:b/>
          <w:sz w:val="22"/>
          <w:szCs w:val="22"/>
        </w:rPr>
        <w:t xml:space="preserve">, Panos. </w:t>
      </w:r>
    </w:p>
    <w:p>
      <w:pPr>
        <w:shd w:val="clear" w:color="auto" w:fill="FFFFFF"/>
      </w:pPr>
      <w:r>
        <w:rPr>
          <w:rFonts w:ascii="Arial" w:hAnsi="Arial" w:cs="Arial"/>
          <w:b/>
          <w:sz w:val="22"/>
          <w:szCs w:val="22"/>
        </w:rPr>
        <w:t>Logística e operações globais. Textos e casos</w:t>
      </w:r>
      <w:r>
        <w:rPr>
          <w:rFonts w:ascii="Arial" w:hAnsi="Arial" w:cs="Arial"/>
          <w:sz w:val="22"/>
          <w:szCs w:val="22"/>
        </w:rPr>
        <w:t>.  São Paulo: Atlas, 2000.</w:t>
      </w:r>
    </w:p>
    <w:p>
      <w:pPr>
        <w:pStyle w:val="13"/>
        <w:spacing w:after="120" w:line="240" w:lineRule="auto"/>
      </w:pPr>
    </w:p>
    <w:p>
      <w:pPr>
        <w:pStyle w:val="13"/>
        <w:spacing w:after="120" w:line="240" w:lineRule="auto"/>
        <w:rPr>
          <w:lang w:val="en-US"/>
        </w:rPr>
      </w:pPr>
      <w:r>
        <w:rPr>
          <w:rFonts w:hint="default"/>
          <w:lang w:val="en-US" w:eastAsia="pt-BR"/>
        </w:rPr>
        <w:t xml:space="preserve">ECLEMMA,  JaCoCo Java Code Coverage Library. </w:t>
      </w:r>
      <w:r>
        <w:rPr>
          <w:b w:val="0"/>
          <w:bCs w:val="0"/>
          <w:lang w:val="pt-BR"/>
        </w:rPr>
        <w:t xml:space="preserve">Disponível em: </w:t>
      </w:r>
      <w:r>
        <w:rPr>
          <w:rFonts w:hint="default"/>
          <w:b w:val="0"/>
          <w:bCs w:val="0"/>
          <w:color w:val="auto"/>
          <w:u w:val="none"/>
          <w:lang w:val="pt-BR"/>
        </w:rPr>
        <w:t>https://www.jacoco.org/jacoco/</w:t>
      </w:r>
      <w:r>
        <w:rPr>
          <w:b w:val="0"/>
          <w:bCs w:val="0"/>
          <w:color w:val="auto"/>
          <w:u w:val="none"/>
          <w:lang w:val="pt-BR"/>
        </w:rPr>
        <w:t>.</w:t>
      </w:r>
      <w:r>
        <w:rPr>
          <w:b w:val="0"/>
          <w:bCs w:val="0"/>
          <w:lang w:val="pt-BR"/>
        </w:rPr>
        <w:t xml:space="preserve"> </w:t>
      </w:r>
      <w:r>
        <w:rPr>
          <w:rFonts w:hint="default"/>
          <w:b w:val="0"/>
          <w:bCs w:val="0"/>
          <w:lang w:val="pt-BR"/>
        </w:rPr>
        <w:t>Aceso em: 10/08/2018.</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w:t>
      </w:r>
      <w:r>
        <w:t>. Revista TecnoLogística, São Paulo, ano V, n. 46, set. 1999.</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 Logística Empresarial: a perspectiva brasileira.</w:t>
      </w:r>
      <w:r>
        <w:t xml:space="preserve"> Ed. Atlas S.A., São Paulo, 2000.</w:t>
      </w:r>
    </w:p>
    <w:p>
      <w:pPr>
        <w:pStyle w:val="13"/>
        <w:spacing w:after="120" w:line="240" w:lineRule="auto"/>
      </w:pPr>
    </w:p>
    <w:p>
      <w:pPr>
        <w:pStyle w:val="13"/>
        <w:spacing w:after="120" w:line="240" w:lineRule="auto"/>
      </w:pPr>
      <w:r>
        <w:t xml:space="preserve">FRANCISCHINI, P.G.; AMARAL GURGEL, F. </w:t>
      </w:r>
      <w:r>
        <w:rPr>
          <w:b/>
        </w:rPr>
        <w:t>Administração de materiais e do patrimônio.</w:t>
      </w:r>
      <w:r>
        <w:t xml:space="preserve"> São Paulo: Pioneira Thomson, 2002.</w:t>
      </w:r>
    </w:p>
    <w:p>
      <w:pPr>
        <w:pStyle w:val="13"/>
        <w:spacing w:after="120" w:line="240" w:lineRule="auto"/>
      </w:pPr>
    </w:p>
    <w:p>
      <w:pPr>
        <w:pStyle w:val="13"/>
        <w:spacing w:after="120" w:line="240" w:lineRule="auto"/>
        <w:rPr>
          <w:b w:val="0"/>
          <w:bCs w:val="0"/>
          <w:lang w:val="pt-BR"/>
        </w:rPr>
      </w:pPr>
      <w:r>
        <w:rPr>
          <w:lang w:val="pt-BR"/>
        </w:rPr>
        <w:t xml:space="preserve">FRIENDS, Apache. </w:t>
      </w:r>
      <w:r>
        <w:rPr>
          <w:b/>
          <w:bCs/>
          <w:lang w:val="pt-BR"/>
        </w:rPr>
        <w:t xml:space="preserve">Sobre. </w:t>
      </w:r>
      <w:r>
        <w:rPr>
          <w:b w:val="0"/>
          <w:bCs w:val="0"/>
          <w:lang w:val="pt-BR"/>
        </w:rPr>
        <w:t xml:space="preserve">Disponível em: </w:t>
      </w:r>
      <w:r>
        <w:rPr>
          <w:rFonts w:hint="default"/>
          <w:b w:val="0"/>
          <w:bCs w:val="0"/>
          <w:color w:val="auto"/>
          <w:u w:val="none"/>
          <w:lang w:val="pt-BR"/>
        </w:rPr>
        <w:t>https://www.apachefriends.org/pt_br/about.html. Acessado em: 10/08/2018.</w:t>
      </w:r>
    </w:p>
    <w:p>
      <w:pPr>
        <w:pStyle w:val="13"/>
        <w:spacing w:after="120" w:line="240" w:lineRule="auto"/>
      </w:pPr>
    </w:p>
    <w:p>
      <w:pPr>
        <w:pStyle w:val="13"/>
        <w:spacing w:after="120" w:line="240" w:lineRule="auto"/>
      </w:pPr>
      <w:r>
        <w:rPr>
          <w:rFonts w:hint="default"/>
          <w:lang w:val="pt-BR"/>
        </w:rPr>
        <w:t>FOWLER, Martin.</w:t>
      </w:r>
      <w:r>
        <w:rPr>
          <w:rFonts w:hint="default"/>
          <w:b/>
          <w:bCs/>
          <w:lang w:val="pt-BR"/>
        </w:rPr>
        <w:t xml:space="preserve"> Inversion of Control Containers and the Dependency Injection pattern - </w:t>
      </w:r>
      <w:r>
        <w:rPr>
          <w:lang w:val="pt-BR"/>
        </w:rPr>
        <w:t xml:space="preserve">Disponível em: </w:t>
      </w:r>
      <w:r>
        <w:rPr>
          <w:rFonts w:hint="default"/>
          <w:color w:val="auto"/>
          <w:u w:val="none"/>
          <w:lang w:val="pt-BR"/>
        </w:rPr>
        <w:t>https://martinfowler.com/articles/injection.html .</w:t>
      </w:r>
      <w:r>
        <w:rPr>
          <w:rFonts w:hint="default"/>
          <w:lang w:val="pt-BR"/>
        </w:rPr>
        <w:t xml:space="preserve"> Acesso em: 05/09/2018</w:t>
      </w:r>
    </w:p>
    <w:p>
      <w:pPr>
        <w:pStyle w:val="13"/>
        <w:spacing w:after="120" w:line="240" w:lineRule="auto"/>
      </w:pPr>
    </w:p>
    <w:p>
      <w:pPr>
        <w:pStyle w:val="13"/>
        <w:spacing w:after="120" w:line="240" w:lineRule="auto"/>
        <w:rPr>
          <w:lang w:val="pt-BR"/>
        </w:rPr>
      </w:pPr>
      <w:r>
        <w:rPr>
          <w:lang w:val="pt-BR"/>
        </w:rPr>
        <w:t xml:space="preserve">IONIC. </w:t>
      </w:r>
      <w:r>
        <w:rPr>
          <w:rFonts w:hint="default"/>
          <w:b/>
          <w:bCs/>
          <w:lang w:val="pt-BR"/>
        </w:rPr>
        <w:t>The dev-friendly app platform for building cross-platform apps with one codebase, for any device, with the web</w:t>
      </w:r>
      <w:r>
        <w:rPr>
          <w:rFonts w:hint="default"/>
          <w:lang w:val="pt-BR"/>
        </w:rPr>
        <w:t xml:space="preserve">. Disponível em: </w:t>
      </w:r>
      <w:r>
        <w:rPr>
          <w:rFonts w:hint="default"/>
          <w:color w:val="auto"/>
          <w:u w:val="none"/>
          <w:lang w:val="pt-BR"/>
        </w:rPr>
        <w:t xml:space="preserve">https://ionicframework.com/what-is-ionic. </w:t>
      </w:r>
      <w:r>
        <w:rPr>
          <w:rFonts w:hint="default"/>
          <w:b w:val="0"/>
          <w:bCs w:val="0"/>
          <w:color w:val="auto"/>
          <w:u w:val="none"/>
          <w:lang w:val="pt-BR"/>
        </w:rPr>
        <w:t>Acessado em: 10/08/2018.</w:t>
      </w:r>
    </w:p>
    <w:p>
      <w:pPr>
        <w:pStyle w:val="13"/>
        <w:spacing w:after="120" w:line="240" w:lineRule="auto"/>
      </w:pPr>
    </w:p>
    <w:p>
      <w:pPr>
        <w:pStyle w:val="13"/>
        <w:spacing w:after="120" w:line="240" w:lineRule="auto"/>
        <w:rPr>
          <w:lang w:val="pt-BR"/>
        </w:rPr>
      </w:pPr>
      <w:r>
        <w:rPr>
          <w:lang w:val="pt-BR"/>
        </w:rPr>
        <w:t xml:space="preserve">JSON. </w:t>
      </w:r>
      <w:r>
        <w:rPr>
          <w:rFonts w:hint="default"/>
          <w:b/>
          <w:bCs/>
          <w:lang w:val="pt-BR"/>
        </w:rPr>
        <w:t xml:space="preserve">Introducing JSON. </w:t>
      </w:r>
      <w:r>
        <w:t>Disponível em:</w:t>
      </w:r>
      <w:r>
        <w:rPr>
          <w:rFonts w:hint="default"/>
        </w:rPr>
        <w:t>https://www.json.org</w:t>
      </w:r>
      <w:r>
        <w:rPr>
          <w:rFonts w:hint="default"/>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MACHLINE, C. </w:t>
      </w:r>
      <w:r>
        <w:rPr>
          <w:b/>
        </w:rPr>
        <w:t xml:space="preserve">Cinco décadas de logística empresarial e administração da cadeia de suprimentos no Brasil. </w:t>
      </w:r>
      <w:r>
        <w:t>Rev. adm. empres. vol.51 no.3 São Paulo May/June 2011. Disponível em: http://www.scielo.br/scielo.php?pid=S0034-75902011000300003&amp;script=sci_arttext. Acesso em: 29 de mar 2017</w:t>
      </w:r>
    </w:p>
    <w:p>
      <w:pPr>
        <w:pStyle w:val="13"/>
        <w:spacing w:after="120" w:line="240" w:lineRule="auto"/>
      </w:pPr>
    </w:p>
    <w:p>
      <w:pPr>
        <w:pStyle w:val="13"/>
        <w:spacing w:after="120" w:line="240" w:lineRule="auto"/>
      </w:pPr>
      <w:r>
        <w:t xml:space="preserve">MATOS JUNIOR, Carlos Alberto de et al. </w:t>
      </w:r>
      <w:r>
        <w:rPr>
          <w:b/>
        </w:rPr>
        <w:t>O papel da roteirização na redução de custos logísticos e melhoria do nível de serviço em uma empresa do segmento alimentício no Ceará.</w:t>
      </w:r>
      <w:r>
        <w:t xml:space="preserve"> In: Anais do Congresso Brasileiro de Custos-ABC. 2013.</w:t>
      </w:r>
    </w:p>
    <w:p>
      <w:pPr>
        <w:pStyle w:val="13"/>
        <w:spacing w:after="120" w:line="240" w:lineRule="auto"/>
      </w:pPr>
    </w:p>
    <w:p>
      <w:pPr>
        <w:pStyle w:val="13"/>
        <w:spacing w:after="120" w:line="240" w:lineRule="auto"/>
        <w:rPr>
          <w:b/>
          <w:bCs/>
          <w:lang w:val="pt-BR"/>
        </w:rPr>
      </w:pPr>
      <w:r>
        <w:rPr>
          <w:lang w:val="pt-BR"/>
        </w:rPr>
        <w:t xml:space="preserve">MARQUES, Keise de Leone. </w:t>
      </w:r>
      <w:r>
        <w:rPr>
          <w:rFonts w:hint="default"/>
          <w:b/>
          <w:bCs/>
          <w:lang w:val="pt-BR"/>
        </w:rPr>
        <w:t xml:space="preserve">Back-end vs Front-end vs Full-Stack: qual é a melhor escolha?. </w:t>
      </w:r>
      <w:r>
        <w:rPr>
          <w:rFonts w:hint="default"/>
          <w:b w:val="0"/>
          <w:bCs w:val="0"/>
          <w:lang w:val="pt-BR"/>
        </w:rPr>
        <w:t xml:space="preserve">Disponível em: </w:t>
      </w:r>
      <w:r>
        <w:rPr>
          <w:rFonts w:hint="default"/>
          <w:b w:val="0"/>
          <w:bCs w:val="0"/>
          <w:color w:val="auto"/>
          <w:u w:val="none"/>
          <w:lang w:val="pt-BR"/>
        </w:rPr>
        <w:t>https://becode.com.br/back-end-front-end-full-stack/</w:t>
      </w:r>
      <w:r>
        <w:rPr>
          <w:rFonts w:hint="default"/>
          <w:b w:val="0"/>
          <w:bCs w:val="0"/>
          <w:lang w:val="pt-BR"/>
        </w:rPr>
        <w:t xml:space="preserve"> . Acesso em: 06/09/2018</w:t>
      </w:r>
    </w:p>
    <w:p>
      <w:pPr>
        <w:pStyle w:val="13"/>
        <w:spacing w:after="120" w:line="240" w:lineRule="auto"/>
        <w:rPr>
          <w:lang w:val="pt-BR"/>
        </w:rPr>
      </w:pPr>
      <w:r>
        <w:rPr>
          <w:lang w:val="pt-BR"/>
        </w:rPr>
        <w:t xml:space="preserve">MICROSOFT. </w:t>
      </w:r>
      <w:r>
        <w:rPr>
          <w:rFonts w:hint="default"/>
          <w:b/>
          <w:bCs/>
          <w:lang w:val="pt-BR"/>
        </w:rPr>
        <w:t>Getting Started</w:t>
      </w:r>
      <w:r>
        <w:rPr>
          <w:rFonts w:hint="default"/>
          <w:lang w:val="pt-BR"/>
        </w:rPr>
        <w:t xml:space="preserve">. Disponível em: </w:t>
      </w:r>
      <w:r>
        <w:rPr>
          <w:rFonts w:hint="default"/>
          <w:color w:val="auto"/>
          <w:u w:val="none"/>
          <w:lang w:val="pt-BR"/>
        </w:rPr>
        <w:t>https://code.visualstudio.com/docs</w:t>
      </w:r>
      <w:r>
        <w:rPr>
          <w:rFonts w:hint="default"/>
          <w:lang w:val="pt-BR"/>
        </w:rPr>
        <w:t>. Acesso em: 10/08/2018.</w:t>
      </w:r>
    </w:p>
    <w:p>
      <w:pPr>
        <w:pStyle w:val="13"/>
        <w:spacing w:after="120" w:line="240" w:lineRule="auto"/>
      </w:pPr>
    </w:p>
    <w:p>
      <w:pPr>
        <w:pStyle w:val="13"/>
        <w:spacing w:after="120" w:line="240" w:lineRule="auto"/>
        <w:rPr>
          <w:b w:val="0"/>
          <w:bCs w:val="0"/>
          <w:lang w:val="pt-BR"/>
        </w:rPr>
      </w:pPr>
      <w:r>
        <w:rPr>
          <w:lang w:val="pt-BR"/>
        </w:rPr>
        <w:t xml:space="preserve">MySQL. </w:t>
      </w:r>
      <w:r>
        <w:rPr>
          <w:b/>
          <w:bCs/>
          <w:lang w:val="pt-BR"/>
        </w:rPr>
        <w:t xml:space="preserve">About MySQL. </w:t>
      </w:r>
      <w:r>
        <w:rPr>
          <w:b w:val="0"/>
          <w:bCs w:val="0"/>
          <w:lang w:val="pt-BR"/>
        </w:rPr>
        <w:t xml:space="preserve">Disponível em: </w:t>
      </w:r>
      <w:r>
        <w:rPr>
          <w:rFonts w:hint="default"/>
          <w:b w:val="0"/>
          <w:bCs w:val="0"/>
          <w:color w:val="auto"/>
          <w:u w:val="none"/>
          <w:lang w:val="pt-BR"/>
        </w:rPr>
        <w:t>https://www.mysql.com/about/</w:t>
      </w:r>
      <w:r>
        <w:rPr>
          <w:rFonts w:hint="default"/>
          <w:b w:val="0"/>
          <w:bCs w:val="0"/>
          <w:lang w:val="pt-BR"/>
        </w:rPr>
        <w:t xml:space="preserve"> .Acesso em: </w:t>
      </w:r>
      <w:r>
        <w:rPr>
          <w:rFonts w:hint="default"/>
          <w:b w:val="0"/>
          <w:bCs w:val="0"/>
          <w:color w:val="auto"/>
          <w:u w:val="none"/>
          <w:lang w:val="pt-BR"/>
        </w:rPr>
        <w:t>10/08/2018</w:t>
      </w:r>
    </w:p>
    <w:p>
      <w:pPr>
        <w:pStyle w:val="13"/>
        <w:spacing w:after="120" w:line="240" w:lineRule="auto"/>
      </w:pPr>
    </w:p>
    <w:p>
      <w:pPr>
        <w:pStyle w:val="13"/>
        <w:spacing w:after="120" w:line="240" w:lineRule="auto"/>
      </w:pPr>
      <w:r>
        <w:t>NAZÁRIO, P. </w:t>
      </w:r>
      <w:r>
        <w:rPr>
          <w:b/>
        </w:rPr>
        <w:t>A importância de sistemas de informação para a competitividade logística</w:t>
      </w:r>
      <w:r>
        <w:t>. Rio de Janeiro: Centro de Estudos em Logística, Coppead, 1999.</w:t>
      </w:r>
    </w:p>
    <w:p>
      <w:pPr>
        <w:pStyle w:val="13"/>
        <w:spacing w:after="120" w:line="240" w:lineRule="auto"/>
      </w:pPr>
    </w:p>
    <w:p>
      <w:pPr>
        <w:pStyle w:val="13"/>
        <w:spacing w:after="120" w:line="240" w:lineRule="auto"/>
        <w:rPr>
          <w:rFonts w:hint="default"/>
          <w:b w:val="0"/>
          <w:bCs w:val="0"/>
          <w:color w:val="auto"/>
          <w:u w:val="none"/>
          <w:lang w:val="pt-BR"/>
        </w:rPr>
      </w:pPr>
      <w:r>
        <w:rPr>
          <w:lang w:val="pt-BR"/>
        </w:rPr>
        <w:t xml:space="preserve">PIVOTAL, </w:t>
      </w:r>
      <w:r>
        <w:rPr>
          <w:rFonts w:hint="default"/>
          <w:b/>
          <w:bCs/>
          <w:lang w:val="pt-BR"/>
        </w:rPr>
        <w:t xml:space="preserve">Main Projects. </w:t>
      </w:r>
      <w:r>
        <w:rPr>
          <w:rFonts w:hint="default"/>
          <w:b w:val="0"/>
          <w:bCs w:val="0"/>
          <w:lang w:val="pt-BR"/>
        </w:rPr>
        <w:t xml:space="preserve">Disponível em: </w:t>
      </w:r>
      <w:r>
        <w:rPr>
          <w:rFonts w:hint="default"/>
          <w:b w:val="0"/>
          <w:bCs w:val="0"/>
          <w:color w:val="auto"/>
          <w:u w:val="none"/>
          <w:lang w:val="pt-BR"/>
        </w:rPr>
        <w:t>https://spring.io/projects. Acesso em: 10/08/2018A</w:t>
      </w:r>
    </w:p>
    <w:p>
      <w:pPr>
        <w:pStyle w:val="13"/>
        <w:spacing w:after="120" w:line="240" w:lineRule="auto"/>
        <w:rPr>
          <w:rFonts w:hint="default"/>
          <w:b w:val="0"/>
          <w:bCs w:val="0"/>
          <w:color w:val="auto"/>
          <w:u w:val="none"/>
          <w:lang w:val="pt-BR"/>
        </w:rPr>
      </w:pPr>
    </w:p>
    <w:p>
      <w:pPr>
        <w:pStyle w:val="13"/>
        <w:spacing w:after="120" w:line="240" w:lineRule="auto"/>
        <w:rPr>
          <w:rFonts w:hint="default"/>
          <w:b w:val="0"/>
          <w:bCs w:val="0"/>
          <w:color w:val="auto"/>
          <w:u w:val="none"/>
          <w:lang w:val="pt-BR"/>
        </w:rPr>
      </w:pPr>
      <w:r>
        <w:rPr>
          <w:rFonts w:hint="default"/>
          <w:b w:val="0"/>
          <w:bCs w:val="0"/>
          <w:color w:val="auto"/>
          <w:u w:val="none"/>
          <w:lang w:val="pt-BR"/>
        </w:rPr>
        <w:t xml:space="preserve">PIVOTAL, </w:t>
      </w:r>
      <w:r>
        <w:rPr>
          <w:rFonts w:hint="default"/>
          <w:b/>
          <w:bCs/>
          <w:color w:val="auto"/>
          <w:u w:val="none"/>
          <w:lang w:val="pt-BR"/>
        </w:rPr>
        <w:t>Spring Tools 4</w:t>
      </w:r>
      <w:r>
        <w:rPr>
          <w:rFonts w:hint="default"/>
          <w:b w:val="0"/>
          <w:bCs w:val="0"/>
          <w:color w:val="auto"/>
          <w:u w:val="none"/>
          <w:lang w:val="pt-BR"/>
        </w:rPr>
        <w:t>. Disponível em: https://spring.io/tools. Acesso em: 10/08/2018B.</w:t>
      </w:r>
    </w:p>
    <w:p>
      <w:pPr>
        <w:pStyle w:val="13"/>
        <w:spacing w:after="120" w:line="240" w:lineRule="auto"/>
      </w:pPr>
    </w:p>
    <w:p>
      <w:pPr>
        <w:rPr>
          <w:lang w:val="pt-BR"/>
        </w:rPr>
      </w:pPr>
      <w:r>
        <w:rPr>
          <w:lang w:val="pt-BR"/>
        </w:rPr>
        <w:t xml:space="preserve">PERÇIN ,S.; MIN, H. A hybrid quality fonction deployment and fuzzy decision-making methodology for the optimal selection of third-party logistics service providers. </w:t>
      </w:r>
      <w:r>
        <w:rPr>
          <w:b/>
          <w:bCs/>
          <w:lang w:val="pt-BR"/>
        </w:rPr>
        <w:t>International Journal of Logistics: Research and Applications</w:t>
      </w:r>
      <w:r>
        <w:rPr>
          <w:lang w:val="pt-BR"/>
        </w:rPr>
        <w:t>, [S1], v. 16, n. 5, p.380-397 - 2013.</w:t>
      </w:r>
    </w:p>
    <w:p>
      <w:pPr>
        <w:pStyle w:val="13"/>
        <w:spacing w:after="120" w:line="240" w:lineRule="auto"/>
      </w:pPr>
    </w:p>
    <w:p>
      <w:pPr>
        <w:pStyle w:val="13"/>
        <w:spacing w:after="120" w:line="240" w:lineRule="auto"/>
        <w:rPr>
          <w:b w:val="0"/>
          <w:bCs w:val="0"/>
          <w:lang w:val="pt-BR"/>
        </w:rPr>
      </w:pPr>
      <w:r>
        <w:rPr>
          <w:lang w:val="pt-BR"/>
        </w:rPr>
        <w:t>POSTDOT.</w:t>
      </w:r>
      <w:r>
        <w:rPr>
          <w:b/>
          <w:bCs/>
          <w:lang w:val="pt-BR"/>
        </w:rPr>
        <w:t xml:space="preserve"> </w:t>
      </w:r>
      <w:r>
        <w:rPr>
          <w:rFonts w:hint="default"/>
          <w:b/>
          <w:bCs/>
          <w:lang w:val="pt-BR"/>
        </w:rPr>
        <w:t xml:space="preserve">Postman's Tools Support Every Stage of the API Lifecycle. </w:t>
      </w:r>
      <w:r>
        <w:rPr>
          <w:rFonts w:hint="default"/>
          <w:b w:val="0"/>
          <w:bCs w:val="0"/>
          <w:lang w:val="pt-BR"/>
        </w:rPr>
        <w:t xml:space="preserve">Disponível em: </w:t>
      </w:r>
      <w:r>
        <w:rPr>
          <w:rFonts w:hint="default"/>
          <w:b w:val="0"/>
          <w:bCs w:val="0"/>
          <w:color w:val="auto"/>
          <w:u w:val="none"/>
          <w:lang w:val="pt-BR"/>
        </w:rPr>
        <w:t>https://www.getpostman.com.</w:t>
      </w:r>
      <w:r>
        <w:rPr>
          <w:rFonts w:hint="default"/>
          <w:b w:val="0"/>
          <w:bCs w:val="0"/>
          <w:lang w:val="pt-BR"/>
        </w:rPr>
        <w:t xml:space="preserve"> Acesso em: 10/08/2018. </w:t>
      </w:r>
    </w:p>
    <w:p>
      <w:pPr>
        <w:pStyle w:val="13"/>
        <w:spacing w:after="120" w:line="240" w:lineRule="auto"/>
      </w:pPr>
    </w:p>
    <w:p>
      <w:pPr>
        <w:pStyle w:val="13"/>
        <w:spacing w:after="120" w:line="240" w:lineRule="auto"/>
      </w:pPr>
      <w:r>
        <w:t xml:space="preserve">POZO, H. </w:t>
      </w:r>
      <w:r>
        <w:rPr>
          <w:b/>
        </w:rPr>
        <w:t>Administração de recursos materiais e patrimoniais: uma abordagem logística. 6ª</w:t>
      </w:r>
      <w:r>
        <w:t xml:space="preserve"> Ed. São Paulo: Atlas, 2010</w:t>
      </w:r>
    </w:p>
    <w:p>
      <w:pPr>
        <w:pStyle w:val="13"/>
        <w:spacing w:after="120" w:line="240" w:lineRule="auto"/>
      </w:pPr>
    </w:p>
    <w:p>
      <w:pPr>
        <w:pStyle w:val="13"/>
        <w:spacing w:after="120" w:line="240" w:lineRule="auto"/>
      </w:pPr>
      <w:r>
        <w:rPr>
          <w:lang w:val="pt-BR"/>
        </w:rPr>
        <w:t>RIBEIRO</w:t>
      </w:r>
      <w:r>
        <w:t>, Priscilla Cristina Cabral</w:t>
      </w:r>
      <w:r>
        <w:rPr>
          <w:lang w:val="pt-BR"/>
        </w:rPr>
        <w:t>;</w:t>
      </w:r>
      <w:r>
        <w:t>Ferreira</w:t>
      </w:r>
      <w:r>
        <w:rPr>
          <w:lang w:val="pt-BR"/>
        </w:rPr>
        <w:t>,</w:t>
      </w:r>
      <w:r>
        <w:t xml:space="preserve"> Karine Araújo . </w:t>
      </w:r>
      <w:r>
        <w:rPr>
          <w:b/>
        </w:rPr>
        <w:t>Logística e transportes: uma discussão sobre os modais de transporte e o panorama brasileiro</w:t>
      </w:r>
      <w:r>
        <w:t>. XXII Encontro Nacional de Engenharia de Produção (2002).</w:t>
      </w:r>
    </w:p>
    <w:p>
      <w:pPr>
        <w:pStyle w:val="13"/>
        <w:spacing w:after="120" w:line="240" w:lineRule="auto"/>
      </w:pPr>
    </w:p>
    <w:p>
      <w:pPr>
        <w:pStyle w:val="13"/>
        <w:spacing w:after="120" w:line="240" w:lineRule="auto"/>
      </w:pPr>
      <w:r>
        <w:t xml:space="preserve">ROMERO Monica, SOUZA Dario. </w:t>
      </w:r>
      <w:r>
        <w:rPr>
          <w:b/>
        </w:rPr>
        <w:t>Gerenciamento da cadeia de suprimentos.</w:t>
      </w:r>
      <w:r>
        <w:t xml:space="preserve"> Revista Científica Emersão v.1, nº 1 – maio/2015 – p. 146-155 Porto Belo/ SC</w:t>
      </w:r>
    </w:p>
    <w:p>
      <w:pPr>
        <w:pStyle w:val="13"/>
        <w:spacing w:after="120" w:line="240" w:lineRule="auto"/>
      </w:pPr>
    </w:p>
    <w:p>
      <w:pPr>
        <w:pStyle w:val="13"/>
        <w:spacing w:after="120" w:line="240" w:lineRule="auto"/>
      </w:pPr>
      <w:r>
        <w:t>ROSA, Adriano Carlos. </w:t>
      </w:r>
      <w:r>
        <w:rPr>
          <w:b/>
        </w:rPr>
        <w:t>Gestão do transporte na logística de distribuição física: uma análise da minimização do custo operacional.</w:t>
      </w:r>
      <w:r>
        <w:t xml:space="preserve"> 2007. Tese de Doutorado. Dissertação (Mestrado). Departamento de Economia, Contabilidade e Administração, Universidade de Taubaté, SP, Brasil.</w:t>
      </w:r>
    </w:p>
    <w:p>
      <w:pPr>
        <w:pStyle w:val="13"/>
        <w:spacing w:after="120" w:line="240" w:lineRule="auto"/>
      </w:pPr>
    </w:p>
    <w:p>
      <w:r>
        <w:t xml:space="preserve">THAYER, Richard; DORFMAN, Merlin. </w:t>
      </w:r>
      <w:r>
        <w:rPr>
          <w:b/>
          <w:bCs/>
        </w:rPr>
        <w:t>System and Software Requirements Engineering - Second Edition.</w:t>
      </w:r>
      <w:r>
        <w:t xml:space="preserve"> Los Alamitos: IEEE Computer Society Press Tutorial, 2000. 528p</w:t>
      </w:r>
    </w:p>
    <w:p>
      <w:pPr>
        <w:pStyle w:val="13"/>
        <w:spacing w:after="120" w:line="240" w:lineRule="auto"/>
      </w:pPr>
    </w:p>
    <w:p>
      <w:pPr>
        <w:pStyle w:val="13"/>
        <w:spacing w:after="120" w:line="240" w:lineRule="auto"/>
        <w:rPr>
          <w:lang w:val="pt-BR"/>
        </w:rPr>
      </w:pPr>
      <w:r>
        <w:rPr>
          <w:lang w:val="pt-BR"/>
        </w:rPr>
        <w:t xml:space="preserve">TYPESCRIPT. </w:t>
      </w:r>
      <w:r>
        <w:rPr>
          <w:rFonts w:hint="default"/>
          <w:lang w:val="pt-BR"/>
        </w:rPr>
        <w:t xml:space="preserve">TypeScript in 5 minutes. Disponível em: </w:t>
      </w:r>
      <w:r>
        <w:rPr>
          <w:rFonts w:hint="default"/>
          <w:color w:val="auto"/>
          <w:u w:val="none"/>
          <w:lang w:val="pt-BR"/>
        </w:rPr>
        <w:t>https://www.typescriptlang.org/docs/handbook/typescript-in-5-minutes.html</w:t>
      </w:r>
      <w:r>
        <w:rPr>
          <w:rFonts w:hint="default"/>
          <w:lang w:val="pt-BR"/>
        </w:rPr>
        <w:t xml:space="preserve">. Acesso em: </w:t>
      </w:r>
      <w:r>
        <w:rPr>
          <w:rFonts w:hint="default"/>
          <w:b w:val="0"/>
          <w:bCs w:val="0"/>
          <w:color w:val="auto"/>
          <w:u w:val="none"/>
          <w:lang w:val="pt-BR"/>
        </w:rPr>
        <w:t>Acesso em: 10/08/2018.</w:t>
      </w:r>
    </w:p>
    <w:p>
      <w:pPr>
        <w:pStyle w:val="13"/>
        <w:spacing w:after="120" w:line="240" w:lineRule="auto"/>
      </w:pPr>
    </w:p>
    <w:p>
      <w:r>
        <w:t>SOMMERVILLE, I.</w:t>
      </w:r>
      <w:r>
        <w:rPr>
          <w:b/>
          <w:bCs/>
        </w:rPr>
        <w:t xml:space="preserve"> Engenharia de software</w:t>
      </w:r>
      <w:r>
        <w:t>. Tradução: Ivan Bosnic e Kalinka G. O. Gonçalves; Revisão técnica: Kechi Hirama. 9 ed. São Paulo: Pearson Prentice Hall, 2011.</w:t>
      </w:r>
    </w:p>
    <w:p>
      <w:pPr>
        <w:pStyle w:val="13"/>
        <w:spacing w:after="120" w:line="240" w:lineRule="auto"/>
      </w:pPr>
    </w:p>
    <w:p>
      <w:pPr>
        <w:pStyle w:val="13"/>
        <w:spacing w:after="120" w:line="240" w:lineRule="auto"/>
        <w:rPr>
          <w:lang w:val="en-US"/>
        </w:rPr>
      </w:pPr>
      <w:r>
        <w:rPr>
          <w:rFonts w:hint="default"/>
          <w:lang w:val="en-US" w:eastAsia="pt-BR"/>
        </w:rPr>
        <w:t>SONARCOURCE. Roadmap. Disponível em: https://www.sonarqube.org/roadmap/. Acesso em: 10/10/2018.</w:t>
      </w:r>
    </w:p>
    <w:p>
      <w:pPr>
        <w:pStyle w:val="13"/>
        <w:spacing w:after="120" w:line="240" w:lineRule="auto"/>
      </w:pPr>
    </w:p>
    <w:p>
      <w:pPr>
        <w:pStyle w:val="13"/>
        <w:spacing w:after="120" w:line="240" w:lineRule="auto"/>
        <w:rPr>
          <w:rFonts w:hint="default"/>
          <w:lang w:val="pt-BR"/>
        </w:rPr>
      </w:pPr>
      <w:r>
        <w:rPr>
          <w:lang w:val="pt-BR"/>
        </w:rPr>
        <w:t xml:space="preserve">UDACITY. </w:t>
      </w:r>
      <w:r>
        <w:rPr>
          <w:b/>
          <w:bCs/>
          <w:lang w:val="pt-BR"/>
        </w:rPr>
        <w:t xml:space="preserve">Conheça as linguagens de programação mais utilizadas no Brasil e no Mundo </w:t>
      </w:r>
      <w:r>
        <w:rPr>
          <w:lang w:val="pt-BR"/>
        </w:rPr>
        <w:t xml:space="preserve">- Disponível em: </w:t>
      </w:r>
      <w:r>
        <w:rPr>
          <w:rFonts w:hint="default"/>
          <w:color w:val="auto"/>
          <w:u w:val="none"/>
          <w:lang w:val="pt-BR"/>
        </w:rPr>
        <w:t>https://br.udacity.com/blog/post/linguagens-de-programacao-mais-usadas-no-brasil-e-no-mundo</w:t>
      </w:r>
      <w:r>
        <w:rPr>
          <w:rFonts w:hint="default"/>
          <w:lang w:val="pt-BR"/>
        </w:rPr>
        <w:t xml:space="preserve"> Acesso em: 05/09/2018</w:t>
      </w:r>
    </w:p>
    <w:p>
      <w:pPr>
        <w:pStyle w:val="13"/>
        <w:spacing w:after="120" w:line="240" w:lineRule="auto"/>
        <w:rPr>
          <w:rFonts w:hint="default"/>
          <w:lang w:val="pt-BR"/>
        </w:rPr>
      </w:pPr>
    </w:p>
    <w:p>
      <w:pPr>
        <w:pStyle w:val="13"/>
        <w:spacing w:after="120" w:line="240" w:lineRule="auto"/>
        <w:rPr>
          <w:rFonts w:hint="default"/>
          <w:b w:val="0"/>
          <w:bCs w:val="0"/>
          <w:lang w:val="pt-BR"/>
        </w:rPr>
      </w:pPr>
      <w:r>
        <w:rPr>
          <w:rFonts w:hint="default"/>
          <w:lang w:val="pt-BR"/>
        </w:rPr>
        <w:t xml:space="preserve">W3C. </w:t>
      </w:r>
      <w:r>
        <w:rPr>
          <w:rFonts w:hint="default"/>
          <w:b/>
          <w:bCs/>
          <w:lang w:val="pt-BR"/>
        </w:rPr>
        <w:t xml:space="preserve">HTML 5.3 Editor’s Draft. </w:t>
      </w:r>
      <w:r>
        <w:rPr>
          <w:rFonts w:hint="default"/>
          <w:b w:val="0"/>
          <w:bCs w:val="0"/>
          <w:lang w:val="pt-BR"/>
        </w:rPr>
        <w:t xml:space="preserve">Disponível em: </w:t>
      </w:r>
      <w:r>
        <w:rPr>
          <w:rFonts w:hint="default"/>
          <w:b w:val="0"/>
          <w:bCs w:val="0"/>
          <w:color w:val="auto"/>
          <w:u w:val="none"/>
          <w:lang w:val="pt-BR"/>
        </w:rPr>
        <w:t>http://w3c.github.io/html/introduction.html#history-1</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rPr>
          <w:rFonts w:hint="default"/>
          <w:lang w:val="pt-BR"/>
        </w:rPr>
      </w:pPr>
    </w:p>
    <w:bookmarkEnd w:id="90"/>
    <w:p>
      <w:pPr>
        <w:pStyle w:val="13"/>
        <w:spacing w:after="12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Courier New">
    <w:panose1 w:val="02070309020205020404"/>
    <w:charset w:val="00"/>
    <w:family w:val="modern"/>
    <w:pitch w:val="default"/>
    <w:sig w:usb0="E0002AFF" w:usb1="C0007843" w:usb2="00000009" w:usb3="00000000" w:csb0="400001FF" w:csb1="FFFF0000"/>
  </w:font>
  <w:font w:name="SimHei">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02FF" w:usb1="4000ACFF" w:usb2="00000001" w:usb3="00000000" w:csb0="2000019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2FF" w:usb1="400004FF" w:usb2="00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panose1 w:val="02020609040205080304"/>
    <w:charset w:val="80"/>
    <w:family w:val="modern"/>
    <w:pitch w:val="default"/>
    <w:sig w:usb0="E00002FF" w:usb1="6AC7FDFB"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10002FF" w:usb1="4000FCFF" w:usb2="00000009" w:usb3="00000000" w:csb0="6000019F" w:csb1="DFD70000"/>
  </w:font>
  <w:font w:name="Arabic Typesetting">
    <w:panose1 w:val="03020402040406030203"/>
    <w:charset w:val="00"/>
    <w:family w:val="auto"/>
    <w:pitch w:val="default"/>
    <w:sig w:usb0="A000206F" w:usb1="C0000000" w:usb2="00000008" w:usb3="00000000" w:csb0="200000D3" w:csb1="00000000"/>
  </w:font>
  <w:font w:name="Microsoft YaHei">
    <w:panose1 w:val="020B0503020204020204"/>
    <w:charset w:val="86"/>
    <w:family w:val="auto"/>
    <w:pitch w:val="default"/>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15C1A"/>
    <w:multiLevelType w:val="singleLevel"/>
    <w:tmpl w:val="83115C1A"/>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2">
    <w:nsid w:val="C2FADBA6"/>
    <w:multiLevelType w:val="singleLevel"/>
    <w:tmpl w:val="C2FADBA6"/>
    <w:lvl w:ilvl="0" w:tentative="0">
      <w:start w:val="1"/>
      <w:numFmt w:val="decimal"/>
      <w:lvlText w:val="%1."/>
      <w:lvlJc w:val="left"/>
      <w:pPr>
        <w:tabs>
          <w:tab w:val="left" w:pos="425"/>
        </w:tabs>
        <w:ind w:left="425" w:leftChars="0" w:hanging="425" w:firstLineChars="0"/>
      </w:pPr>
      <w:rPr>
        <w:rFonts w:hint="default"/>
      </w:rPr>
    </w:lvl>
  </w:abstractNum>
  <w:abstractNum w:abstractNumId="3">
    <w:nsid w:val="C515436A"/>
    <w:multiLevelType w:val="singleLevel"/>
    <w:tmpl w:val="C515436A"/>
    <w:lvl w:ilvl="0" w:tentative="0">
      <w:start w:val="1"/>
      <w:numFmt w:val="upperRoman"/>
      <w:lvlText w:val="%1."/>
      <w:lvlJc w:val="left"/>
      <w:pPr>
        <w:tabs>
          <w:tab w:val="left" w:pos="425"/>
        </w:tabs>
        <w:ind w:left="425" w:leftChars="0" w:hanging="425" w:firstLineChars="0"/>
      </w:pPr>
      <w:rPr>
        <w:rFonts w:hint="default"/>
      </w:rPr>
    </w:lvl>
  </w:abstractNum>
  <w:abstractNum w:abstractNumId="4">
    <w:nsid w:val="C66D67DB"/>
    <w:multiLevelType w:val="singleLevel"/>
    <w:tmpl w:val="C66D67DB"/>
    <w:lvl w:ilvl="0" w:tentative="0">
      <w:start w:val="1"/>
      <w:numFmt w:val="upperRoman"/>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AE42B87"/>
    <w:multiLevelType w:val="singleLevel"/>
    <w:tmpl w:val="DAE42B87"/>
    <w:lvl w:ilvl="0" w:tentative="0">
      <w:start w:val="1"/>
      <w:numFmt w:val="upperRoman"/>
      <w:lvlText w:val="%1."/>
      <w:lvlJc w:val="left"/>
      <w:pPr>
        <w:tabs>
          <w:tab w:val="left" w:pos="425"/>
        </w:tabs>
        <w:ind w:left="425" w:leftChars="0" w:hanging="425" w:firstLineChars="0"/>
      </w:pPr>
      <w:rPr>
        <w:rFonts w:hint="default"/>
      </w:rPr>
    </w:lvl>
  </w:abstractNum>
  <w:abstractNum w:abstractNumId="7">
    <w:nsid w:val="EA73E95C"/>
    <w:multiLevelType w:val="singleLevel"/>
    <w:tmpl w:val="EA73E95C"/>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3BE4258"/>
    <w:multiLevelType w:val="singleLevel"/>
    <w:tmpl w:val="23BE4258"/>
    <w:lvl w:ilvl="0" w:tentative="0">
      <w:start w:val="1"/>
      <w:numFmt w:val="decimal"/>
      <w:lvlText w:val="%1."/>
      <w:lvlJc w:val="left"/>
      <w:pPr>
        <w:tabs>
          <w:tab w:val="left" w:pos="425"/>
        </w:tabs>
        <w:ind w:left="425" w:leftChars="0" w:hanging="425" w:firstLineChars="0"/>
      </w:pPr>
      <w:rPr>
        <w:rFonts w:hint="default"/>
      </w:rPr>
    </w:lvl>
  </w:abstractNum>
  <w:abstractNum w:abstractNumId="9">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0">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B7BB717"/>
    <w:multiLevelType w:val="singleLevel"/>
    <w:tmpl w:val="6B7BB717"/>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5"/>
  </w:num>
  <w:num w:numId="3">
    <w:abstractNumId w:val="12"/>
  </w:num>
  <w:num w:numId="4">
    <w:abstractNumId w:val="11"/>
  </w:num>
  <w:num w:numId="5">
    <w:abstractNumId w:val="10"/>
  </w:num>
  <w:num w:numId="6">
    <w:abstractNumId w:val="1"/>
  </w:num>
  <w:num w:numId="7">
    <w:abstractNumId w:val="0"/>
  </w:num>
  <w:num w:numId="8">
    <w:abstractNumId w:val="7"/>
  </w:num>
  <w:num w:numId="9">
    <w:abstractNumId w:val="6"/>
  </w:num>
  <w:num w:numId="10">
    <w:abstractNumId w:val="3"/>
  </w:num>
  <w:num w:numId="11">
    <w:abstractNumId w:val="2"/>
  </w:num>
  <w:num w:numId="12">
    <w:abstractNumId w:val="8"/>
  </w:num>
  <w:num w:numId="13">
    <w:abstractNumId w:val="4"/>
  </w:num>
  <w:num w:numId="14">
    <w:abstractNumId w:val="14"/>
  </w:num>
  <w:num w:numId="15">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joao.garcia">
    <w15:presenceInfo w15:providerId="None" w15:userId="joao.garc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BC351B"/>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ED1142"/>
    <w:rsid w:val="081A5CFB"/>
    <w:rsid w:val="08DA1F37"/>
    <w:rsid w:val="09D66697"/>
    <w:rsid w:val="09F275E3"/>
    <w:rsid w:val="0A3D377A"/>
    <w:rsid w:val="0A722CAB"/>
    <w:rsid w:val="0A793A33"/>
    <w:rsid w:val="0A8C4394"/>
    <w:rsid w:val="0B4F2785"/>
    <w:rsid w:val="0B72782E"/>
    <w:rsid w:val="0B830515"/>
    <w:rsid w:val="0C3601B0"/>
    <w:rsid w:val="0C463B40"/>
    <w:rsid w:val="0D076EBA"/>
    <w:rsid w:val="0D424290"/>
    <w:rsid w:val="0D5B4C34"/>
    <w:rsid w:val="0D942465"/>
    <w:rsid w:val="0E255848"/>
    <w:rsid w:val="0E2C54D9"/>
    <w:rsid w:val="0E345BF2"/>
    <w:rsid w:val="0F3A3C47"/>
    <w:rsid w:val="0FBC2C32"/>
    <w:rsid w:val="0FFC01D6"/>
    <w:rsid w:val="1015667F"/>
    <w:rsid w:val="103676CD"/>
    <w:rsid w:val="105E4845"/>
    <w:rsid w:val="109F3A0D"/>
    <w:rsid w:val="10CB00E3"/>
    <w:rsid w:val="11035FD6"/>
    <w:rsid w:val="11C6403E"/>
    <w:rsid w:val="1274415F"/>
    <w:rsid w:val="12782F37"/>
    <w:rsid w:val="12A23DAA"/>
    <w:rsid w:val="135C76B3"/>
    <w:rsid w:val="13F762B3"/>
    <w:rsid w:val="140D58F0"/>
    <w:rsid w:val="150112F9"/>
    <w:rsid w:val="16187A45"/>
    <w:rsid w:val="167278AF"/>
    <w:rsid w:val="1678584E"/>
    <w:rsid w:val="16864478"/>
    <w:rsid w:val="16A30DCD"/>
    <w:rsid w:val="174771D5"/>
    <w:rsid w:val="17F62633"/>
    <w:rsid w:val="19564F57"/>
    <w:rsid w:val="19874669"/>
    <w:rsid w:val="19DD6F9A"/>
    <w:rsid w:val="1A6D7A7A"/>
    <w:rsid w:val="1A771273"/>
    <w:rsid w:val="1AA85335"/>
    <w:rsid w:val="1C74397F"/>
    <w:rsid w:val="1C842DB1"/>
    <w:rsid w:val="1CA4760F"/>
    <w:rsid w:val="1CB967B3"/>
    <w:rsid w:val="1CEB39C2"/>
    <w:rsid w:val="1CFE5AEE"/>
    <w:rsid w:val="1D6B5925"/>
    <w:rsid w:val="1E332FF4"/>
    <w:rsid w:val="1E593DF6"/>
    <w:rsid w:val="1EE50640"/>
    <w:rsid w:val="1FB1399F"/>
    <w:rsid w:val="20120098"/>
    <w:rsid w:val="20665F2D"/>
    <w:rsid w:val="207E2095"/>
    <w:rsid w:val="210E772C"/>
    <w:rsid w:val="217105C1"/>
    <w:rsid w:val="222C0528"/>
    <w:rsid w:val="228E793A"/>
    <w:rsid w:val="22EF6C31"/>
    <w:rsid w:val="231766BA"/>
    <w:rsid w:val="231B1BCD"/>
    <w:rsid w:val="23360B8A"/>
    <w:rsid w:val="235F4133"/>
    <w:rsid w:val="236B6903"/>
    <w:rsid w:val="23B22C8E"/>
    <w:rsid w:val="23C45411"/>
    <w:rsid w:val="2486112D"/>
    <w:rsid w:val="249225ED"/>
    <w:rsid w:val="25146F51"/>
    <w:rsid w:val="258238B8"/>
    <w:rsid w:val="25B054E6"/>
    <w:rsid w:val="25E8434E"/>
    <w:rsid w:val="26531E82"/>
    <w:rsid w:val="266249F5"/>
    <w:rsid w:val="26E559F5"/>
    <w:rsid w:val="27505030"/>
    <w:rsid w:val="27C814EA"/>
    <w:rsid w:val="28226D38"/>
    <w:rsid w:val="28597F97"/>
    <w:rsid w:val="297C70B3"/>
    <w:rsid w:val="29E327E8"/>
    <w:rsid w:val="2A050DA9"/>
    <w:rsid w:val="2B34055A"/>
    <w:rsid w:val="2B5B6A75"/>
    <w:rsid w:val="2B9D2BE3"/>
    <w:rsid w:val="2BA27021"/>
    <w:rsid w:val="2C374393"/>
    <w:rsid w:val="2CB32B20"/>
    <w:rsid w:val="2CCE1997"/>
    <w:rsid w:val="2CF8749E"/>
    <w:rsid w:val="2D185E82"/>
    <w:rsid w:val="2D452DAA"/>
    <w:rsid w:val="2DC07CC9"/>
    <w:rsid w:val="2E020037"/>
    <w:rsid w:val="2E4B290A"/>
    <w:rsid w:val="2E8B623E"/>
    <w:rsid w:val="2EC7200A"/>
    <w:rsid w:val="2FA90499"/>
    <w:rsid w:val="2FB02CAD"/>
    <w:rsid w:val="30462031"/>
    <w:rsid w:val="30722FCE"/>
    <w:rsid w:val="30C72547"/>
    <w:rsid w:val="30D86BAF"/>
    <w:rsid w:val="31777AF7"/>
    <w:rsid w:val="319D11E9"/>
    <w:rsid w:val="31A4737C"/>
    <w:rsid w:val="31EF39CB"/>
    <w:rsid w:val="31F0342B"/>
    <w:rsid w:val="320F79A4"/>
    <w:rsid w:val="323E2B94"/>
    <w:rsid w:val="3426354F"/>
    <w:rsid w:val="344E5EE2"/>
    <w:rsid w:val="34AC3ACF"/>
    <w:rsid w:val="34DA2381"/>
    <w:rsid w:val="351A647B"/>
    <w:rsid w:val="353724B7"/>
    <w:rsid w:val="35A963CA"/>
    <w:rsid w:val="35F4512F"/>
    <w:rsid w:val="3617405E"/>
    <w:rsid w:val="36754630"/>
    <w:rsid w:val="37633BE6"/>
    <w:rsid w:val="37A93E29"/>
    <w:rsid w:val="383B287A"/>
    <w:rsid w:val="38C55AEB"/>
    <w:rsid w:val="3914159F"/>
    <w:rsid w:val="39197ECA"/>
    <w:rsid w:val="39367E4E"/>
    <w:rsid w:val="394A1B63"/>
    <w:rsid w:val="39793072"/>
    <w:rsid w:val="39EA79CC"/>
    <w:rsid w:val="3AED4C5D"/>
    <w:rsid w:val="3AF956C1"/>
    <w:rsid w:val="3BAC015A"/>
    <w:rsid w:val="3BCB5E35"/>
    <w:rsid w:val="3BDB4C1A"/>
    <w:rsid w:val="3C307CB9"/>
    <w:rsid w:val="3CF67C83"/>
    <w:rsid w:val="3CFE0C30"/>
    <w:rsid w:val="3EB01DA8"/>
    <w:rsid w:val="3F966BBE"/>
    <w:rsid w:val="3FB91C85"/>
    <w:rsid w:val="40191D4A"/>
    <w:rsid w:val="40971B65"/>
    <w:rsid w:val="40D967F0"/>
    <w:rsid w:val="40DF0481"/>
    <w:rsid w:val="41167C20"/>
    <w:rsid w:val="416536A5"/>
    <w:rsid w:val="417A0A27"/>
    <w:rsid w:val="41DC5326"/>
    <w:rsid w:val="41F707DF"/>
    <w:rsid w:val="429E7296"/>
    <w:rsid w:val="42CB0CEA"/>
    <w:rsid w:val="4309625F"/>
    <w:rsid w:val="43552CEC"/>
    <w:rsid w:val="43572183"/>
    <w:rsid w:val="441434A9"/>
    <w:rsid w:val="459F414E"/>
    <w:rsid w:val="45A5690D"/>
    <w:rsid w:val="45C14C94"/>
    <w:rsid w:val="45D0276D"/>
    <w:rsid w:val="46576192"/>
    <w:rsid w:val="46755180"/>
    <w:rsid w:val="478A7E86"/>
    <w:rsid w:val="485C14FC"/>
    <w:rsid w:val="48F512B1"/>
    <w:rsid w:val="48F77EA3"/>
    <w:rsid w:val="492B0050"/>
    <w:rsid w:val="4952795F"/>
    <w:rsid w:val="499E3152"/>
    <w:rsid w:val="4AC4173D"/>
    <w:rsid w:val="4B106C0B"/>
    <w:rsid w:val="4B961EA8"/>
    <w:rsid w:val="4B9D5C77"/>
    <w:rsid w:val="4BDA14E3"/>
    <w:rsid w:val="4CE64BC2"/>
    <w:rsid w:val="4D1B50A8"/>
    <w:rsid w:val="4D3A5EB5"/>
    <w:rsid w:val="4D636114"/>
    <w:rsid w:val="4D804230"/>
    <w:rsid w:val="4DDF3B2E"/>
    <w:rsid w:val="4DE828B5"/>
    <w:rsid w:val="4E733B9A"/>
    <w:rsid w:val="4EB60E42"/>
    <w:rsid w:val="4EEB70AB"/>
    <w:rsid w:val="4F2961EA"/>
    <w:rsid w:val="4F4F2D77"/>
    <w:rsid w:val="4FF57BEB"/>
    <w:rsid w:val="50327C0C"/>
    <w:rsid w:val="50377DF8"/>
    <w:rsid w:val="504A55D7"/>
    <w:rsid w:val="51033624"/>
    <w:rsid w:val="51272E49"/>
    <w:rsid w:val="526D6F87"/>
    <w:rsid w:val="52C54A12"/>
    <w:rsid w:val="534D319E"/>
    <w:rsid w:val="53991EFB"/>
    <w:rsid w:val="53AA7C44"/>
    <w:rsid w:val="53FA3EA2"/>
    <w:rsid w:val="544A46AA"/>
    <w:rsid w:val="54DE6EB3"/>
    <w:rsid w:val="553966F0"/>
    <w:rsid w:val="558B484E"/>
    <w:rsid w:val="57410E96"/>
    <w:rsid w:val="574E4AC1"/>
    <w:rsid w:val="57CC7DDD"/>
    <w:rsid w:val="57FB1EA2"/>
    <w:rsid w:val="58327632"/>
    <w:rsid w:val="5881289D"/>
    <w:rsid w:val="58967D45"/>
    <w:rsid w:val="589C2A46"/>
    <w:rsid w:val="58F42894"/>
    <w:rsid w:val="5920451C"/>
    <w:rsid w:val="59C31EAB"/>
    <w:rsid w:val="5A313329"/>
    <w:rsid w:val="5A875FB8"/>
    <w:rsid w:val="5B1A2D53"/>
    <w:rsid w:val="5B23313A"/>
    <w:rsid w:val="5B6479B1"/>
    <w:rsid w:val="5BC90AB4"/>
    <w:rsid w:val="5BDA6FF8"/>
    <w:rsid w:val="5CF61F84"/>
    <w:rsid w:val="5D232F7B"/>
    <w:rsid w:val="5D782DE9"/>
    <w:rsid w:val="5E821049"/>
    <w:rsid w:val="5ED57849"/>
    <w:rsid w:val="5EDA4318"/>
    <w:rsid w:val="5F4C2C41"/>
    <w:rsid w:val="5F86032A"/>
    <w:rsid w:val="60C72AFC"/>
    <w:rsid w:val="61216C02"/>
    <w:rsid w:val="61A71194"/>
    <w:rsid w:val="626968F6"/>
    <w:rsid w:val="62D80769"/>
    <w:rsid w:val="63231258"/>
    <w:rsid w:val="63AA6CAE"/>
    <w:rsid w:val="63B5345C"/>
    <w:rsid w:val="64A22FCC"/>
    <w:rsid w:val="64CA1A63"/>
    <w:rsid w:val="65060D17"/>
    <w:rsid w:val="65997965"/>
    <w:rsid w:val="65F61CC4"/>
    <w:rsid w:val="668D350C"/>
    <w:rsid w:val="66B849C6"/>
    <w:rsid w:val="67290225"/>
    <w:rsid w:val="677479AD"/>
    <w:rsid w:val="67C67286"/>
    <w:rsid w:val="67EF6D88"/>
    <w:rsid w:val="688E3312"/>
    <w:rsid w:val="693850DB"/>
    <w:rsid w:val="6A605FA3"/>
    <w:rsid w:val="6ACB1205"/>
    <w:rsid w:val="6B584DD1"/>
    <w:rsid w:val="6B9B7BB3"/>
    <w:rsid w:val="6BD21800"/>
    <w:rsid w:val="6C021F3D"/>
    <w:rsid w:val="6C1C255C"/>
    <w:rsid w:val="6C701E9D"/>
    <w:rsid w:val="6C8967C4"/>
    <w:rsid w:val="6C98399D"/>
    <w:rsid w:val="6DCD0D42"/>
    <w:rsid w:val="6DF26EDF"/>
    <w:rsid w:val="6E112D3F"/>
    <w:rsid w:val="6E2008A2"/>
    <w:rsid w:val="6E6C1B18"/>
    <w:rsid w:val="6ED90693"/>
    <w:rsid w:val="6F223075"/>
    <w:rsid w:val="6F5C6334"/>
    <w:rsid w:val="6FE5550A"/>
    <w:rsid w:val="701D4E1C"/>
    <w:rsid w:val="70303D09"/>
    <w:rsid w:val="70B67957"/>
    <w:rsid w:val="70CB3C30"/>
    <w:rsid w:val="71A3429C"/>
    <w:rsid w:val="721D7AFE"/>
    <w:rsid w:val="726F4A53"/>
    <w:rsid w:val="72954F97"/>
    <w:rsid w:val="7341061E"/>
    <w:rsid w:val="738C79DB"/>
    <w:rsid w:val="742504DF"/>
    <w:rsid w:val="74720DB2"/>
    <w:rsid w:val="75992A97"/>
    <w:rsid w:val="77047DB2"/>
    <w:rsid w:val="78717689"/>
    <w:rsid w:val="78781D70"/>
    <w:rsid w:val="78B371AA"/>
    <w:rsid w:val="790E5B5E"/>
    <w:rsid w:val="79CD1DF3"/>
    <w:rsid w:val="7A1D69B3"/>
    <w:rsid w:val="7A386829"/>
    <w:rsid w:val="7A394895"/>
    <w:rsid w:val="7A5447B6"/>
    <w:rsid w:val="7AB07A6E"/>
    <w:rsid w:val="7AE5079A"/>
    <w:rsid w:val="7B445E4C"/>
    <w:rsid w:val="7B5F79BA"/>
    <w:rsid w:val="7B8E2C8D"/>
    <w:rsid w:val="7BCD48FF"/>
    <w:rsid w:val="7C211669"/>
    <w:rsid w:val="7DB06ABD"/>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emf"/><Relationship Id="rId90" Type="http://schemas.openxmlformats.org/officeDocument/2006/relationships/oleObject" Target="embeddings/oleObject2.bin"/><Relationship Id="rId9" Type="http://schemas.openxmlformats.org/officeDocument/2006/relationships/header" Target="header6.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emf"/><Relationship Id="rId86" Type="http://schemas.openxmlformats.org/officeDocument/2006/relationships/oleObject" Target="embeddings/oleObject1.bin"/><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3" Type="http://schemas.microsoft.com/office/2011/relationships/people" Target="people.xml"/><Relationship Id="rId102" Type="http://schemas.openxmlformats.org/officeDocument/2006/relationships/fontTable" Target="fontTable.xml"/><Relationship Id="rId101" Type="http://schemas.openxmlformats.org/officeDocument/2006/relationships/customXml" Target="../customXml/item2.xml"/><Relationship Id="rId100" Type="http://schemas.openxmlformats.org/officeDocument/2006/relationships/numbering" Target="numbering.xml"/><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6</TotalTime>
  <ScaleCrop>false</ScaleCrop>
  <LinksUpToDate>false</LinksUpToDate>
  <CharactersWithSpaces>33483</CharactersWithSpaces>
  <Application>WPS Office_10.2.0.7480_F1E327BC-269C-435d-A152-05C5408002CA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joao.garcia</cp:lastModifiedBy>
  <cp:lastPrinted>2018-11-01T00:23:00Z</cp:lastPrinted>
  <dcterms:modified xsi:type="dcterms:W3CDTF">2018-11-13T00:46:13Z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1046-10.2.0.7480</vt:lpwstr>
  </property>
</Properties>
</file>