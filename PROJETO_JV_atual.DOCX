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28"/>
          <w:szCs w:val="28"/>
        </w:rPr>
      </w:pPr>
      <w:bookmarkStart w:id="0" w:name="_Toc118654374"/>
      <w:r>
        <w:rPr>
          <w:b/>
          <w:bCs/>
          <w:sz w:val="28"/>
          <w:szCs w:val="28"/>
        </w:rPr>
        <w:t>FACULDADE DE TECNOLOGIA DE SÃO JOSÉ DOS CAMPOS</w:t>
      </w:r>
    </w:p>
    <w:p>
      <w:pPr>
        <w:jc w:val="center"/>
        <w:rPr>
          <w:b/>
          <w:bCs/>
          <w:sz w:val="28"/>
          <w:szCs w:val="28"/>
        </w:rPr>
      </w:pPr>
      <w:r>
        <w:rPr>
          <w:b/>
          <w:bCs/>
          <w:sz w:val="28"/>
          <w:szCs w:val="28"/>
        </w:rPr>
        <w:t xml:space="preserve">FATEC PROFESSOR </w:t>
      </w:r>
      <w:r>
        <w:rPr>
          <w:b/>
          <w:bCs/>
          <w:caps/>
          <w:sz w:val="28"/>
          <w:szCs w:val="28"/>
        </w:rPr>
        <w:t>Jessen Vidal</w:t>
      </w:r>
    </w:p>
    <w:p>
      <w:pPr>
        <w:jc w:val="cente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caps/>
          <w:sz w:val="28"/>
        </w:rPr>
      </w:pPr>
      <w:r>
        <w:rPr>
          <w:b/>
          <w:caps/>
          <w:sz w:val="28"/>
        </w:rPr>
        <w:t>João vitor ferreira garcia</w:t>
      </w:r>
    </w:p>
    <w:p>
      <w:pPr>
        <w:jc w:val="center"/>
        <w:rPr>
          <w:b/>
          <w:bCs/>
        </w:rPr>
      </w:pPr>
    </w:p>
    <w:p>
      <w:pPr>
        <w:jc w:val="center"/>
        <w:rPr>
          <w:b/>
          <w:bCs/>
        </w:rPr>
      </w:pPr>
    </w:p>
    <w:p>
      <w:pPr>
        <w:jc w:val="center"/>
        <w:rPr>
          <w:b/>
          <w:bCs/>
        </w:rPr>
      </w:pPr>
    </w:p>
    <w:p>
      <w:pPr>
        <w:pStyle w:val="13"/>
        <w:jc w:val="center"/>
        <w:rPr>
          <w:b/>
          <w:bCs/>
        </w:rPr>
      </w:pPr>
    </w:p>
    <w:p>
      <w:pPr>
        <w:pStyle w:val="13"/>
        <w:jc w:val="center"/>
        <w:rPr>
          <w:b/>
          <w:bCs/>
        </w:rPr>
      </w:pPr>
    </w:p>
    <w:p>
      <w:pPr>
        <w:pStyle w:val="13"/>
        <w:jc w:val="center"/>
        <w:rPr>
          <w:b/>
          <w:bCs/>
        </w:rPr>
      </w:pPr>
    </w:p>
    <w:p>
      <w:pPr>
        <w:jc w:val="center"/>
        <w:rPr>
          <w:b/>
          <w:color w:val="00B050"/>
          <w:sz w:val="32"/>
        </w:rP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p>
    <w:p>
      <w:pPr>
        <w:pStyle w:val="13"/>
        <w:jc w:val="center"/>
        <w:rPr>
          <w:b/>
          <w:bCs/>
        </w:rPr>
      </w:pPr>
    </w:p>
    <w:p>
      <w:pPr>
        <w:pStyle w:val="13"/>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tabs>
          <w:tab w:val="left" w:pos="5949"/>
        </w:tabs>
        <w:jc w:val="center"/>
        <w:rPr>
          <w:sz w:val="28"/>
          <w:szCs w:val="28"/>
        </w:rPr>
      </w:pPr>
      <w:r>
        <w:rPr>
          <w:sz w:val="28"/>
          <w:szCs w:val="28"/>
        </w:rPr>
        <w:t>São José dos Campos</w:t>
      </w:r>
    </w:p>
    <w:p>
      <w:pPr>
        <w:tabs>
          <w:tab w:val="left" w:pos="5949"/>
        </w:tabs>
        <w:jc w:val="center"/>
        <w:rPr>
          <w:sz w:val="28"/>
          <w:szCs w:val="28"/>
        </w:rPr>
      </w:pPr>
      <w:r>
        <w:rPr>
          <w:sz w:val="28"/>
          <w:szCs w:val="28"/>
        </w:rPr>
        <w:t>20</w:t>
      </w:r>
      <w:r>
        <w:rPr>
          <w:sz w:val="28"/>
        </w:rPr>
        <w:t>18</w:t>
      </w:r>
      <w:r>
        <w:rPr>
          <w:sz w:val="28"/>
          <w:szCs w:val="28"/>
        </w:rPr>
        <w:t xml:space="preserve"> </w:t>
      </w:r>
    </w:p>
    <w:p>
      <w:pPr>
        <w:jc w:val="center"/>
      </w:pPr>
    </w:p>
    <w:p>
      <w:pPr>
        <w:pageBreakBefore/>
        <w:jc w:val="right"/>
        <w:rPr>
          <w:b/>
          <w:bCs/>
          <w:u w:val="single"/>
        </w:rPr>
        <w:sectPr>
          <w:headerReference r:id="rId5" w:type="first"/>
          <w:footerReference r:id="rId6" w:type="first"/>
          <w:headerReference r:id="rId3" w:type="default"/>
          <w:headerReference r:id="rId4" w:type="even"/>
          <w:type w:val="continuous"/>
          <w:pgSz w:w="11907" w:h="16840"/>
          <w:pgMar w:top="1701" w:right="1134" w:bottom="1134" w:left="1701" w:header="1134" w:footer="1134" w:gutter="0"/>
          <w:pgNumType w:fmt="lowerRoman"/>
          <w:cols w:space="720" w:num="1"/>
          <w:docGrid w:linePitch="326" w:charSpace="0"/>
        </w:sectPr>
      </w:pPr>
    </w:p>
    <w:p>
      <w:pPr>
        <w:pageBreakBefore/>
        <w:jc w:val="right"/>
        <w:rPr>
          <w:b/>
          <w:bCs/>
          <w:u w:val="single"/>
        </w:rPr>
        <w:sectPr>
          <w:headerReference r:id="rId7" w:type="default"/>
          <w:type w:val="continuous"/>
          <w:pgSz w:w="11907" w:h="16840"/>
          <w:pgMar w:top="1701" w:right="1134" w:bottom="1134" w:left="1701" w:header="1134" w:footer="1134" w:gutter="0"/>
          <w:pgNumType w:fmt="lowerRoman"/>
          <w:cols w:space="720" w:num="1"/>
          <w:docGrid w:linePitch="326" w:charSpace="0"/>
        </w:sectPr>
      </w:pPr>
    </w:p>
    <w:p>
      <w:pPr>
        <w:jc w:val="center"/>
        <w:rPr>
          <w:b/>
          <w:caps/>
          <w:sz w:val="28"/>
        </w:rPr>
      </w:pPr>
      <w:r>
        <w:rPr>
          <w:b/>
          <w:caps/>
          <w:sz w:val="28"/>
        </w:rPr>
        <w:t>João vitor ferreira garcia</w:t>
      </w:r>
    </w:p>
    <w:p>
      <w:pPr>
        <w:jc w:val="center"/>
        <w:rPr>
          <w:color w:val="00B050"/>
        </w:rPr>
      </w:pPr>
    </w:p>
    <w:p>
      <w:pPr>
        <w:jc w:val="center"/>
        <w:rPr>
          <w:color w:val="00B05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cente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w:t>
      </w:r>
      <w:r>
        <w:rPr>
          <w:b/>
          <w:bCs/>
          <w:caps/>
          <w:color w:val="000000"/>
          <w:sz w:val="32"/>
          <w:szCs w:val="28"/>
          <w:lang w:val="pt-BR"/>
        </w:rPr>
        <w:t>DE ROTEIRIZAÇÃO</w:t>
      </w:r>
    </w:p>
    <w:p/>
    <w:p>
      <w:pPr>
        <w:pStyle w:val="13"/>
        <w:spacing w:line="240" w:lineRule="auto"/>
        <w:jc w:val="center"/>
        <w:rPr>
          <w:b/>
          <w:bCs/>
        </w:rPr>
      </w:pPr>
    </w:p>
    <w:p>
      <w:pPr>
        <w:pStyle w:val="13"/>
        <w:jc w:val="center"/>
        <w:rPr>
          <w:b/>
          <w:bCs/>
        </w:rPr>
      </w:pPr>
    </w:p>
    <w:p>
      <w:pPr>
        <w:pStyle w:val="13"/>
        <w:jc w:val="center"/>
        <w:rPr>
          <w:b/>
          <w:bCs/>
        </w:rPr>
      </w:pPr>
    </w:p>
    <w:p>
      <w:pPr>
        <w:pStyle w:val="13"/>
        <w:jc w:val="center"/>
        <w:rPr>
          <w:b/>
          <w:bCs/>
        </w:rPr>
      </w:pPr>
    </w:p>
    <w:p>
      <w:pPr>
        <w:pStyle w:val="30"/>
        <w:spacing w:line="240" w:lineRule="auto"/>
        <w:ind w:left="4820" w:firstLine="0"/>
        <w:jc w:val="both"/>
      </w:pPr>
      <w:r>
        <w:t>Trabalho de Graduação apresentado à Faculdade de Tecnologia de São José dos Campos, como parte dos requisitos necessários para a obtenção do título de Tecnólogo em Banco de Dados.</w:t>
      </w:r>
    </w:p>
    <w:p>
      <w:pPr>
        <w:pStyle w:val="30"/>
        <w:spacing w:line="240" w:lineRule="auto"/>
        <w:ind w:left="4820" w:firstLine="0"/>
        <w:jc w:val="both"/>
      </w:pPr>
    </w:p>
    <w:p>
      <w:pPr>
        <w:pStyle w:val="30"/>
        <w:spacing w:line="240" w:lineRule="auto"/>
        <w:ind w:firstLine="357"/>
        <w:jc w:val="right"/>
        <w:rPr>
          <w:b/>
          <w:bCs/>
        </w:rPr>
      </w:pPr>
      <w:r>
        <w:rPr>
          <w:b/>
          <w:bCs/>
        </w:rPr>
        <w:t xml:space="preserve">Orientador: </w:t>
      </w:r>
      <w:r>
        <w:rPr>
          <w:b/>
          <w:lang w:val="pt-BR"/>
        </w:rPr>
        <w:t>Me</w:t>
      </w:r>
      <w:r>
        <w:rPr>
          <w:b/>
        </w:rPr>
        <w:t>. Lucas Gonçalves Nadalete</w:t>
      </w: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0" w:firstLine="0"/>
        <w:rPr>
          <w:b/>
          <w:bCs/>
        </w:rPr>
      </w:pPr>
    </w:p>
    <w:p>
      <w:pPr>
        <w:pStyle w:val="30"/>
        <w:ind w:left="4536"/>
        <w:jc w:val="right"/>
        <w:rPr>
          <w:b/>
          <w:bCs/>
        </w:rPr>
      </w:pPr>
    </w:p>
    <w:p>
      <w:pPr>
        <w:tabs>
          <w:tab w:val="left" w:pos="5949"/>
        </w:tabs>
        <w:jc w:val="center"/>
        <w:rPr>
          <w:sz w:val="28"/>
          <w:szCs w:val="28"/>
        </w:rPr>
      </w:pPr>
      <w:r>
        <w:rPr>
          <w:sz w:val="28"/>
          <w:szCs w:val="28"/>
        </w:rPr>
        <w:t>São José dos Campos</w:t>
      </w:r>
    </w:p>
    <w:p>
      <w:pPr>
        <w:tabs>
          <w:tab w:val="left" w:pos="5949"/>
        </w:tabs>
        <w:jc w:val="center"/>
        <w:rPr>
          <w:color w:val="00B050"/>
          <w:sz w:val="28"/>
          <w:szCs w:val="28"/>
        </w:rPr>
        <w:sectPr>
          <w:headerReference r:id="rId9" w:type="first"/>
          <w:headerReference r:id="rId8" w:type="default"/>
          <w:type w:val="continuous"/>
          <w:pgSz w:w="11907" w:h="16840"/>
          <w:pgMar w:top="1701" w:right="1134" w:bottom="1134" w:left="1701" w:header="1134" w:footer="1134" w:gutter="0"/>
          <w:pgNumType w:fmt="lowerRoman"/>
          <w:cols w:space="720" w:num="1"/>
          <w:docGrid w:linePitch="326" w:charSpace="0"/>
        </w:sectPr>
      </w:pPr>
      <w:r>
        <w:rPr>
          <w:sz w:val="28"/>
          <w:szCs w:val="28"/>
        </w:rPr>
        <w:t>20</w:t>
      </w:r>
      <w:r>
        <w:rPr>
          <w:sz w:val="28"/>
        </w:rPr>
        <w:t>18</w:t>
      </w:r>
    </w:p>
    <w:p>
      <w:pPr>
        <w:tabs>
          <w:tab w:val="left" w:pos="5949"/>
        </w:tabs>
        <w:jc w:val="center"/>
        <w:rPr>
          <w:sz w:val="28"/>
          <w:szCs w:val="28"/>
        </w:rPr>
      </w:pPr>
    </w:p>
    <w:p>
      <w:pPr>
        <w:tabs>
          <w:tab w:val="left" w:pos="5949"/>
        </w:tabs>
        <w:jc w:val="center"/>
        <w:rPr>
          <w:sz w:val="28"/>
          <w:szCs w:val="28"/>
        </w:rPr>
      </w:pPr>
    </w:p>
    <w:p>
      <w:pPr>
        <w:jc w:val="center"/>
      </w:pPr>
    </w:p>
    <w:p>
      <w:pPr>
        <w:rPr>
          <w:b/>
          <w:bCs/>
          <w:sz w:val="20"/>
          <w:szCs w:val="20"/>
        </w:rPr>
      </w:pPr>
      <w:r>
        <w:rPr>
          <w:b/>
          <w:bCs/>
          <w:sz w:val="20"/>
          <w:szCs w:val="20"/>
        </w:rPr>
        <w:t>Dados Internacionais de Catalogação-na-Publicação (CIP)</w:t>
      </w:r>
    </w:p>
    <w:p>
      <w:pPr>
        <w:suppressAutoHyphens/>
        <w:rPr>
          <w:sz w:val="20"/>
          <w:szCs w:val="20"/>
        </w:rPr>
      </w:pPr>
      <w:r>
        <w:rPr>
          <w:b/>
          <w:bCs/>
          <w:sz w:val="20"/>
          <w:szCs w:val="20"/>
        </w:rPr>
        <w:t>Divisão de Informação e Documentação</w:t>
      </w:r>
    </w:p>
    <w:p>
      <w:pPr>
        <w:spacing w:line="480" w:lineRule="auto"/>
        <w:jc w:val="center"/>
      </w:pPr>
      <w:r>
        <w:rPr>
          <w:lang w:val="en-US" w:eastAsia="en-US"/>
        </w:rPr>
        <w:pict>
          <v:rect id="Rectangle 2" o:spid="_x0000_s1032" o:spt="1" style="position:absolute;left:0pt;margin-left:14.35pt;margin-top:2.85pt;height:182.7pt;width:441pt;z-index:251658240;mso-width-relative:page;mso-height-relative:page;" coordsize="21600,21600">
            <v:path/>
            <v:fill focussize="0,0"/>
            <v:stroke/>
            <v:imagedata o:title=""/>
            <o:lock v:ext="edit"/>
            <v:textbox>
              <w:txbxContent>
                <w:p>
                  <w:pPr>
                    <w:pStyle w:val="33"/>
                    <w:ind w:firstLine="279"/>
                    <w:rPr>
                      <w:color w:val="00B050"/>
                    </w:rPr>
                  </w:pPr>
                  <w:r>
                    <w:rPr>
                      <w:color w:val="000000" w:themeColor="text1"/>
                    </w:rPr>
                    <w:t>GARCIA, João Vitor Ferreira</w:t>
                  </w:r>
                </w:p>
                <w:p>
                  <w:pPr>
                    <w:rPr>
                      <w:b/>
                      <w:bCs/>
                      <w:caps/>
                      <w:color w:val="000000"/>
                      <w:sz w:val="32"/>
                      <w:szCs w:val="28"/>
                    </w:rPr>
                  </w:pPr>
                  <w:r>
                    <w:rPr>
                      <w:color w:val="000000" w:themeColor="text1"/>
                      <w:sz w:val="20"/>
                      <w:szCs w:val="20"/>
                    </w:rPr>
                    <w:t xml:space="preserve">      Sistema Logístico </w:t>
                  </w:r>
                  <w:r>
                    <w:rPr>
                      <w:color w:val="000000" w:themeColor="text1"/>
                      <w:sz w:val="20"/>
                      <w:szCs w:val="20"/>
                      <w:lang w:val="pt-BR"/>
                    </w:rPr>
                    <w:t>de Roteirização</w:t>
                  </w:r>
                  <w:r>
                    <w:rPr>
                      <w:bCs/>
                      <w:sz w:val="20"/>
                      <w:szCs w:val="20"/>
                    </w:rPr>
                    <w:t xml:space="preserve">      </w:t>
                  </w:r>
                </w:p>
                <w:p>
                  <w:pPr>
                    <w:rPr>
                      <w:sz w:val="20"/>
                      <w:szCs w:val="20"/>
                    </w:rPr>
                  </w:pPr>
                  <w:r>
                    <w:rPr>
                      <w:sz w:val="20"/>
                      <w:szCs w:val="20"/>
                    </w:rPr>
                    <w:t xml:space="preserve">      São José dos Campos, 2018.</w:t>
                  </w:r>
                </w:p>
                <w:p>
                  <w:pPr>
                    <w:pStyle w:val="33"/>
                    <w:ind w:left="0" w:firstLine="567"/>
                    <w:rPr>
                      <w:color w:val="00B050"/>
                    </w:rPr>
                  </w:pPr>
                  <w:r>
                    <w:rPr>
                      <w:color w:val="00B050"/>
                    </w:rPr>
                    <w:t>999f</w:t>
                  </w:r>
                  <w:r>
                    <w:t>. (número total de folhas do TG)</w:t>
                  </w:r>
                </w:p>
                <w:p>
                  <w:pPr>
                    <w:ind w:left="0"/>
                    <w:rPr>
                      <w:sz w:val="20"/>
                      <w:szCs w:val="20"/>
                    </w:rPr>
                  </w:pPr>
                </w:p>
                <w:p>
                  <w:pPr>
                    <w:ind w:left="0"/>
                    <w:rPr>
                      <w:sz w:val="20"/>
                      <w:szCs w:val="20"/>
                    </w:rPr>
                  </w:pPr>
                </w:p>
                <w:p>
                  <w:pPr>
                    <w:ind w:left="0" w:right="295" w:firstLine="567"/>
                    <w:jc w:val="both"/>
                    <w:rPr>
                      <w:sz w:val="20"/>
                      <w:szCs w:val="20"/>
                    </w:rPr>
                  </w:pPr>
                  <w:r>
                    <w:rPr>
                      <w:sz w:val="20"/>
                      <w:szCs w:val="20"/>
                    </w:rPr>
                    <w:t>Trabalho de Graduação – Curso de Tecnologia em Banco de Dados.</w:t>
                  </w:r>
                </w:p>
                <w:p>
                  <w:pPr>
                    <w:ind w:left="0" w:right="295" w:firstLine="567"/>
                    <w:jc w:val="both"/>
                    <w:rPr>
                      <w:sz w:val="20"/>
                      <w:szCs w:val="20"/>
                    </w:rPr>
                  </w:pPr>
                  <w:r>
                    <w:rPr>
                      <w:sz w:val="20"/>
                      <w:szCs w:val="20"/>
                    </w:rPr>
                    <w:t>FATEC de São José dos Campos: Professor Jessen Vidal, 2</w:t>
                  </w:r>
                  <w:r>
                    <w:rPr>
                      <w:sz w:val="20"/>
                      <w:szCs w:val="20"/>
                      <w:lang w:val="pt-BR"/>
                    </w:rPr>
                    <w:t>018.</w:t>
                  </w:r>
                </w:p>
                <w:p>
                  <w:pPr>
                    <w:ind w:left="0" w:right="295" w:firstLine="567"/>
                    <w:jc w:val="both"/>
                    <w:rPr>
                      <w:sz w:val="20"/>
                      <w:szCs w:val="20"/>
                    </w:rPr>
                  </w:pPr>
                  <w:r>
                    <w:rPr>
                      <w:sz w:val="20"/>
                      <w:szCs w:val="20"/>
                    </w:rPr>
                    <w:t>Orientador: Prof. Lucas Gonçalves Nadalete.</w:t>
                  </w:r>
                </w:p>
                <w:p>
                  <w:pPr>
                    <w:ind w:left="0" w:right="295"/>
                    <w:jc w:val="both"/>
                    <w:rPr>
                      <w:color w:val="00B050"/>
                      <w:sz w:val="20"/>
                      <w:szCs w:val="20"/>
                    </w:rPr>
                  </w:pPr>
                </w:p>
                <w:p>
                  <w:pPr>
                    <w:ind w:left="0" w:right="295"/>
                    <w:jc w:val="both"/>
                    <w:rPr>
                      <w:sz w:val="20"/>
                      <w:szCs w:val="20"/>
                    </w:rPr>
                  </w:pPr>
                </w:p>
                <w:p>
                  <w:pPr>
                    <w:rPr>
                      <w:sz w:val="20"/>
                      <w:szCs w:val="20"/>
                    </w:rPr>
                  </w:pPr>
                </w:p>
                <w:p>
                  <w:pPr>
                    <w:ind w:left="540" w:right="240"/>
                    <w:jc w:val="both"/>
                    <w:rPr>
                      <w:sz w:val="20"/>
                      <w:szCs w:val="20"/>
                    </w:rPr>
                  </w:pPr>
                  <w:r>
                    <w:rPr>
                      <w:sz w:val="20"/>
                      <w:szCs w:val="20"/>
                    </w:rPr>
                    <w:t xml:space="preserve">1. </w:t>
                  </w:r>
                  <w:r>
                    <w:rPr>
                      <w:sz w:val="20"/>
                      <w:szCs w:val="20"/>
                      <w:lang w:val="pt-BR"/>
                    </w:rPr>
                    <w:t>Roteirização</w:t>
                  </w:r>
                  <w:r>
                    <w:rPr>
                      <w:sz w:val="20"/>
                      <w:szCs w:val="20"/>
                    </w:rPr>
                    <w:t>. 2.</w:t>
                  </w:r>
                  <w:r>
                    <w:rPr>
                      <w:sz w:val="20"/>
                      <w:szCs w:val="20"/>
                      <w:lang w:val="pt-BR"/>
                    </w:rPr>
                    <w:t>Logística</w:t>
                  </w:r>
                  <w:r>
                    <w:rPr>
                      <w:sz w:val="20"/>
                      <w:szCs w:val="20"/>
                    </w:rPr>
                    <w:t>. 3.</w:t>
                  </w:r>
                  <w:r>
                    <w:rPr>
                      <w:sz w:val="20"/>
                      <w:szCs w:val="20"/>
                      <w:lang w:val="pt-BR"/>
                    </w:rPr>
                    <w:t xml:space="preserve"> Software</w:t>
                  </w:r>
                  <w:r>
                    <w:rPr>
                      <w:sz w:val="20"/>
                      <w:szCs w:val="20"/>
                    </w:rPr>
                    <w:t>. I. Faculdade de Tecnologia. FATEC de São José dos Campos: Professor Jessen Vidal.</w:t>
                  </w:r>
                  <w:r>
                    <w:t xml:space="preserve"> </w:t>
                  </w:r>
                  <w:r>
                    <w:rPr>
                      <w:sz w:val="20"/>
                      <w:szCs w:val="20"/>
                    </w:rPr>
                    <w:t>Divisão de Informação e Documentação. II. Título</w:t>
                  </w:r>
                </w:p>
              </w:txbxContent>
            </v:textbox>
          </v:rect>
        </w:pict>
      </w:r>
    </w:p>
    <w:p>
      <w:pPr>
        <w:spacing w:line="480" w:lineRule="auto"/>
        <w:jc w:val="center"/>
      </w:pPr>
    </w:p>
    <w:p>
      <w:pPr>
        <w:spacing w:line="480" w:lineRule="auto"/>
        <w:jc w:val="center"/>
      </w:pPr>
    </w:p>
    <w:p>
      <w:pPr>
        <w:spacing w:line="480" w:lineRule="auto"/>
        <w:jc w:val="center"/>
      </w:pPr>
    </w:p>
    <w:p>
      <w:pPr>
        <w:spacing w:line="480" w:lineRule="auto"/>
        <w:jc w:val="center"/>
      </w:pPr>
    </w:p>
    <w:p>
      <w:pPr>
        <w:pStyle w:val="13"/>
        <w:spacing w:after="120" w:line="240" w:lineRule="auto"/>
      </w:pPr>
      <w:r>
        <w:t xml:space="preserve"> </w:t>
      </w:r>
    </w:p>
    <w:p>
      <w:pPr>
        <w:jc w:val="center"/>
      </w:pPr>
    </w:p>
    <w:p>
      <w:pPr>
        <w:jc w:val="center"/>
      </w:pPr>
    </w:p>
    <w:p>
      <w:pPr>
        <w:jc w:val="center"/>
      </w:pPr>
    </w:p>
    <w:p>
      <w:pPr>
        <w:jc w:val="center"/>
      </w:pPr>
    </w:p>
    <w:p>
      <w:pPr>
        <w:jc w:val="center"/>
      </w:pPr>
    </w:p>
    <w:p>
      <w:pPr>
        <w:rPr>
          <w:b/>
          <w:bCs/>
        </w:rPr>
      </w:pPr>
      <w:r>
        <w:rPr>
          <w:b/>
          <w:bCs/>
        </w:rPr>
        <w:t>REFERÊNCIA BIBLIOGRÁFICA</w:t>
      </w:r>
    </w:p>
    <w:p>
      <w:pPr>
        <w:rPr>
          <w:b/>
          <w:bCs/>
        </w:rPr>
      </w:pPr>
    </w:p>
    <w:p>
      <w:pPr>
        <w:jc w:val="both"/>
        <w:rPr>
          <w:color w:val="000000" w:themeColor="text1"/>
          <w:szCs w:val="20"/>
        </w:rPr>
      </w:pPr>
      <w:r>
        <w:rPr>
          <w:color w:val="000000" w:themeColor="text1"/>
        </w:rPr>
        <w:t xml:space="preserve">GARCIA, João Vitor Ferreira. </w:t>
      </w:r>
      <w:r>
        <w:rPr>
          <w:b/>
          <w:bCs/>
          <w:color w:val="000000" w:themeColor="text1"/>
        </w:rPr>
        <w:t>Sistema Logístico de Distribuição de Produtos.</w:t>
      </w:r>
      <w:r>
        <w:rPr>
          <w:b/>
          <w:bCs/>
          <w:color w:val="000000" w:themeColor="text1"/>
          <w:szCs w:val="20"/>
        </w:rPr>
        <w:t xml:space="preserve"> </w:t>
      </w:r>
      <w:r>
        <w:rPr>
          <w:bCs/>
          <w:color w:val="000000" w:themeColor="text1"/>
          <w:szCs w:val="20"/>
        </w:rPr>
        <w:t>2018</w:t>
      </w:r>
      <w:r>
        <w:rPr>
          <w:color w:val="000000" w:themeColor="text1"/>
          <w:szCs w:val="20"/>
        </w:rPr>
        <w:t xml:space="preserve">. 999f. Trabalho de Graduação </w:t>
      </w:r>
      <w:r>
        <w:rPr>
          <w:color w:val="000000" w:themeColor="text1"/>
        </w:rPr>
        <w:t>- FATEC de São José dos Campos: Professor Jessen Vidal</w:t>
      </w:r>
      <w:r>
        <w:rPr>
          <w:color w:val="000000" w:themeColor="text1"/>
          <w:szCs w:val="20"/>
        </w:rPr>
        <w:t>.</w:t>
      </w:r>
    </w:p>
    <w:p/>
    <w:p/>
    <w:p/>
    <w:p/>
    <w:p/>
    <w:p/>
    <w:p/>
    <w:p>
      <w:pPr>
        <w:rPr>
          <w:b/>
          <w:bCs/>
        </w:rPr>
      </w:pPr>
      <w:r>
        <w:rPr>
          <w:b/>
          <w:bCs/>
        </w:rPr>
        <w:t>CESSÃO DE DIREITOS</w:t>
      </w:r>
    </w:p>
    <w:p/>
    <w:p>
      <w:pPr>
        <w:rPr>
          <w:color w:val="00B050"/>
        </w:rPr>
      </w:pPr>
      <w:r>
        <w:t>NOME(S) DO(S) AUTOR(ES): João Vitor Ferreira Garcia</w:t>
      </w:r>
      <w:r>
        <w:rPr>
          <w:color w:val="00B050"/>
        </w:rPr>
        <w:t xml:space="preserve"> </w:t>
      </w:r>
    </w:p>
    <w:p>
      <w:r>
        <w:t xml:space="preserve">TÍTULO DO TRABALHO: </w:t>
      </w:r>
      <w:r>
        <w:rPr>
          <w:bCs/>
        </w:rPr>
        <w:t xml:space="preserve">Sistema Logístico </w:t>
      </w:r>
      <w:r>
        <w:rPr>
          <w:bCs/>
          <w:lang w:val="pt-BR"/>
        </w:rPr>
        <w:t>de Roteirização</w:t>
      </w:r>
      <w:r>
        <w:t xml:space="preserve"> </w:t>
      </w:r>
    </w:p>
    <w:p>
      <w:r>
        <w:t>TIPO DO TRABALHO/ANO: Trabalho de Graduação/2018.</w:t>
      </w:r>
    </w:p>
    <w:p/>
    <w:p/>
    <w:p>
      <w:pPr>
        <w:pStyle w:val="13"/>
        <w:spacing w:line="240" w:lineRule="auto"/>
      </w:pPr>
      <w:r>
        <w:t>É concedida à FATEC de São José dos Campos: Professor Jessen Vidal permissão para reproduzir cópias deste Trabalho e para emprestar ou vender cópias somente para propósitos acadêmicos e científicos. O autor reserva outros direitos de publicação e nenhuma parte deste Trabalho pode ser reproduzida sem a autorização do autor.</w:t>
      </w:r>
    </w:p>
    <w:p>
      <w:pPr>
        <w:pStyle w:val="13"/>
        <w:spacing w:line="240" w:lineRule="auto"/>
      </w:pPr>
    </w:p>
    <w:p>
      <w:pPr>
        <w:pStyle w:val="13"/>
        <w:spacing w:line="240" w:lineRule="auto"/>
      </w:pPr>
    </w:p>
    <w:p>
      <w:pPr>
        <w:pStyle w:val="13"/>
        <w:spacing w:line="240" w:lineRule="auto"/>
      </w:pPr>
    </w:p>
    <w:p>
      <w:pPr>
        <w:pStyle w:val="13"/>
        <w:spacing w:line="240" w:lineRule="auto"/>
      </w:pPr>
    </w:p>
    <w:p>
      <w:pPr>
        <w:pStyle w:val="13"/>
        <w:spacing w:line="240" w:lineRule="auto"/>
      </w:pPr>
    </w:p>
    <w:tbl>
      <w:tblPr>
        <w:tblStyle w:val="45"/>
        <w:tblW w:w="4944" w:type="dxa"/>
        <w:tblInd w:w="0" w:type="dxa"/>
        <w:tblLayout w:type="fixed"/>
        <w:tblCellMar>
          <w:top w:w="0" w:type="dxa"/>
          <w:left w:w="108" w:type="dxa"/>
          <w:bottom w:w="0" w:type="dxa"/>
          <w:right w:w="108" w:type="dxa"/>
        </w:tblCellMar>
      </w:tblPr>
      <w:tblGrid>
        <w:gridCol w:w="4944"/>
      </w:tblGrid>
      <w:tr>
        <w:tblPrEx>
          <w:tblLayout w:type="fixed"/>
        </w:tblPrEx>
        <w:tc>
          <w:tcPr>
            <w:tcW w:w="4944" w:type="dxa"/>
            <w:shd w:val="clear" w:color="000000" w:fill="auto"/>
          </w:tcPr>
          <w:p>
            <w:r>
              <w:t>_____________________________________</w:t>
            </w:r>
          </w:p>
          <w:p>
            <w:r>
              <w:t>João Vitor Ferreira Garcia</w:t>
            </w:r>
          </w:p>
          <w:p>
            <w:r>
              <w:t>Rua do Porto 718, Caçapava – São Paulo</w:t>
            </w:r>
          </w:p>
          <w:p>
            <w:pPr>
              <w:pStyle w:val="13"/>
              <w:spacing w:line="240" w:lineRule="auto"/>
            </w:pPr>
          </w:p>
        </w:tc>
      </w:tr>
    </w:tbl>
    <w:p>
      <w:pPr>
        <w:jc w:val="center"/>
        <w:rPr>
          <w:b/>
          <w:bCs/>
          <w:color w:val="00B050"/>
          <w:sz w:val="28"/>
        </w:rPr>
      </w:pPr>
      <w:r>
        <w:rPr>
          <w:b/>
          <w:color w:val="00B050"/>
          <w:sz w:val="28"/>
        </w:rPr>
        <w:br w:type="textWrapping"/>
      </w:r>
      <w:r>
        <w:rPr>
          <w:b/>
          <w:caps/>
          <w:sz w:val="28"/>
        </w:rPr>
        <w:t>João vitor ferreira garcia</w:t>
      </w:r>
    </w:p>
    <w:p/>
    <w:p>
      <w:pPr>
        <w:pStyle w:val="24"/>
        <w:spacing w:before="0" w:line="480" w:lineRule="auto"/>
        <w:jc w:val="center"/>
        <w:rPr>
          <w:sz w:val="32"/>
          <w:szCs w:val="32"/>
        </w:rPr>
      </w:pPr>
    </w:p>
    <w:p>
      <w:pPr>
        <w:pStyle w:val="24"/>
        <w:spacing w:before="0" w:line="480" w:lineRule="auto"/>
        <w:jc w:val="center"/>
        <w:rPr>
          <w:sz w:val="32"/>
          <w:szCs w:val="32"/>
        </w:rPr>
      </w:pPr>
    </w:p>
    <w:p>
      <w:pPr>
        <w:jc w:val="center"/>
        <w:rPr>
          <w:b/>
          <w:color w:val="00B050"/>
          <w:sz w:val="32"/>
        </w:rP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r>
        <w:t xml:space="preserve"> </w:t>
      </w:r>
    </w:p>
    <w:p>
      <w:pPr>
        <w:pStyle w:val="13"/>
        <w:jc w:val="center"/>
        <w:rPr>
          <w:b/>
          <w:bCs/>
        </w:rPr>
      </w:pPr>
    </w:p>
    <w:p>
      <w:pPr>
        <w:pStyle w:val="13"/>
        <w:jc w:val="center"/>
        <w:rPr>
          <w:b/>
          <w:bCs/>
        </w:rPr>
      </w:pPr>
    </w:p>
    <w:p>
      <w:pPr>
        <w:pStyle w:val="30"/>
        <w:spacing w:line="240" w:lineRule="auto"/>
        <w:ind w:left="4820" w:firstLine="0"/>
        <w:jc w:val="both"/>
        <w:rPr>
          <w:color w:val="00B050"/>
        </w:rPr>
      </w:pPr>
      <w:r>
        <w:t>Trabalho de Graduação apresentado à Faculdade de Tecnologia de São José dos Campos, como parte dos requisitos necessários para a obtenção do título de Tecnólogo em Banco de Dados</w:t>
      </w:r>
    </w:p>
    <w:p>
      <w:pPr>
        <w:ind w:left="0"/>
      </w:pPr>
    </w:p>
    <w:p>
      <w:pPr>
        <w:jc w:val="center"/>
      </w:pPr>
    </w:p>
    <w:p>
      <w:pPr>
        <w:jc w:val="center"/>
      </w:pPr>
    </w:p>
    <w:p>
      <w:pPr>
        <w:jc w:val="center"/>
      </w:pPr>
    </w:p>
    <w:p>
      <w:pPr>
        <w:jc w:val="center"/>
      </w:pPr>
    </w:p>
    <w:p>
      <w:pPr>
        <w:jc w:val="center"/>
        <w:rPr>
          <w:b/>
          <w:bCs/>
          <w:color w:val="000000"/>
        </w:rPr>
      </w:pPr>
      <w:r>
        <w:rPr>
          <w:b/>
          <w:bCs/>
          <w:color w:val="000000"/>
        </w:rPr>
        <w:t>__________________________________________________________________</w:t>
      </w:r>
    </w:p>
    <w:p>
      <w:pPr>
        <w:jc w:val="center"/>
        <w:rPr>
          <w:b/>
          <w:bCs/>
          <w:color w:val="00B050"/>
        </w:rPr>
      </w:pPr>
      <w:r>
        <w:rPr>
          <w:b/>
          <w:bCs/>
          <w:color w:val="auto"/>
          <w:lang w:val="pt-BR"/>
        </w:rPr>
        <w:t>Me. Lucas Gonçalves Nadalete -  Fatec SJC</w:t>
      </w:r>
    </w:p>
    <w:p>
      <w:pPr>
        <w:jc w:val="center"/>
      </w:pPr>
    </w:p>
    <w:p>
      <w:pPr>
        <w:jc w:val="center"/>
        <w:rPr>
          <w:b/>
          <w:bCs/>
          <w:color w:val="000000"/>
        </w:rPr>
      </w:pPr>
    </w:p>
    <w:p>
      <w:pPr>
        <w:jc w:val="center"/>
        <w:rPr>
          <w:b/>
          <w:bCs/>
          <w:color w:val="000000"/>
        </w:rPr>
      </w:pPr>
      <w:r>
        <w:rPr>
          <w:b/>
          <w:bCs/>
          <w:color w:val="000000"/>
        </w:rPr>
        <w:t>__________________________________________________________________</w:t>
      </w:r>
    </w:p>
    <w:p>
      <w:pPr>
        <w:jc w:val="center"/>
        <w:rPr>
          <w:b/>
          <w:bCs/>
          <w:color w:val="00B050"/>
        </w:rPr>
      </w:pPr>
      <w:r>
        <w:rPr>
          <w:b/>
          <w:bCs/>
          <w:color w:val="00B050"/>
        </w:rPr>
        <w:t>Titulação, Nome do Componente da Banca - Sigla da Instituição</w:t>
      </w:r>
    </w:p>
    <w:p>
      <w:pPr>
        <w:jc w:val="center"/>
        <w:rPr>
          <w:color w:val="00B050"/>
        </w:rPr>
      </w:pPr>
    </w:p>
    <w:p>
      <w:pPr>
        <w:jc w:val="center"/>
        <w:rPr>
          <w:b/>
          <w:bCs/>
          <w:color w:val="000000"/>
        </w:rPr>
      </w:pPr>
    </w:p>
    <w:p>
      <w:pPr>
        <w:jc w:val="center"/>
        <w:rPr>
          <w:b/>
          <w:bCs/>
          <w:color w:val="000000"/>
        </w:rPr>
      </w:pPr>
      <w:r>
        <w:rPr>
          <w:b/>
          <w:bCs/>
          <w:color w:val="000000"/>
        </w:rPr>
        <w:t>__________________________________________________________________</w:t>
      </w:r>
    </w:p>
    <w:p>
      <w:pPr>
        <w:jc w:val="center"/>
        <w:rPr>
          <w:b/>
          <w:bCs/>
          <w:color w:val="00B050"/>
        </w:rPr>
      </w:pPr>
      <w:r>
        <w:rPr>
          <w:b/>
          <w:bCs/>
          <w:color w:val="00B050"/>
        </w:rPr>
        <w:t>Titulação, Nome do Componente da Banca - Sigla da Instituição</w:t>
      </w: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r>
        <w:rPr>
          <w:b/>
          <w:bCs/>
          <w:color w:val="000000"/>
        </w:rPr>
        <w:t>_____/_____/_____</w:t>
      </w:r>
    </w:p>
    <w:p>
      <w:pPr>
        <w:autoSpaceDE w:val="0"/>
        <w:autoSpaceDN w:val="0"/>
        <w:adjustRightInd w:val="0"/>
        <w:jc w:val="center"/>
        <w:rPr>
          <w:b/>
          <w:bCs/>
          <w:color w:val="000000"/>
        </w:rPr>
      </w:pPr>
    </w:p>
    <w:p>
      <w:pPr>
        <w:autoSpaceDE w:val="0"/>
        <w:autoSpaceDN w:val="0"/>
        <w:adjustRightInd w:val="0"/>
        <w:jc w:val="center"/>
        <w:rPr>
          <w:color w:val="000000"/>
        </w:rPr>
      </w:pPr>
      <w:r>
        <w:rPr>
          <w:b/>
          <w:bCs/>
          <w:color w:val="000000"/>
        </w:rPr>
        <w:t>DATA DA APROVAÇÃO</w:t>
      </w:r>
    </w:p>
    <w:p/>
    <w:p>
      <w:pPr>
        <w:ind w:left="0"/>
      </w:pPr>
      <w:r>
        <w:br w:type="page"/>
      </w:r>
    </w:p>
    <w:p>
      <w:r>
        <w:t>Dedicatória (opcional)</w:t>
      </w:r>
    </w:p>
    <w:p/>
    <w:p/>
    <w:p/>
    <w:p/>
    <w:p/>
    <w:p/>
    <w:p/>
    <w:p/>
    <w:p/>
    <w:p/>
    <w:p/>
    <w:p/>
    <w:p/>
    <w:p/>
    <w:p/>
    <w:p/>
    <w:p/>
    <w:p/>
    <w:p/>
    <w:p/>
    <w:p/>
    <w:p/>
    <w:p/>
    <w:p/>
    <w:p/>
    <w:p/>
    <w:p/>
    <w:p/>
    <w:p/>
    <w:p/>
    <w:p/>
    <w:p/>
    <w:p/>
    <w:p/>
    <w:p/>
    <w:p/>
    <w:p/>
    <w:p/>
    <w:p/>
    <w:p/>
    <w:p/>
    <w:p/>
    <w:p>
      <w:pPr>
        <w:spacing w:line="360" w:lineRule="auto"/>
        <w:ind w:left="4536"/>
        <w:jc w:val="both"/>
      </w:pPr>
      <w:r>
        <w:t>O autor oferece a obra (elemento sem título e sem indicativo numérico), ou presta homenagem a alguém, de forma clara e breve em folha única.</w:t>
      </w:r>
    </w:p>
    <w:p>
      <w:pPr>
        <w:spacing w:line="360" w:lineRule="auto"/>
        <w:ind w:left="4536"/>
        <w:jc w:val="both"/>
      </w:pPr>
    </w:p>
    <w:p>
      <w:pPr>
        <w:jc w:val="center"/>
        <w:rPr>
          <w:b/>
          <w:sz w:val="28"/>
        </w:rPr>
      </w:pPr>
      <w:r>
        <w:rPr>
          <w:b/>
          <w:sz w:val="28"/>
        </w:rPr>
        <w:t>AGRADECIMENTOS</w:t>
      </w:r>
    </w:p>
    <w:p>
      <w:pPr>
        <w:jc w:val="center"/>
      </w:pPr>
    </w:p>
    <w:p/>
    <w:p/>
    <w:p>
      <w:pPr>
        <w:spacing w:line="360" w:lineRule="auto"/>
        <w:ind w:firstLine="709"/>
        <w:jc w:val="both"/>
      </w:pPr>
      <w:r>
        <w:t>Na página de agradecimentos o autor dirige palavras de reconhecimento àqueles que contribuíram para a elaboração do trabalho. O conteúdo não deve ultrapassar uma página e por isso, é necessário que ele seja sucinto e objetivo.</w:t>
      </w:r>
    </w:p>
    <w:p>
      <w:pPr>
        <w:spacing w:line="360" w:lineRule="auto"/>
        <w:ind w:firstLine="709"/>
        <w:jc w:val="both"/>
      </w:pPr>
      <w:r>
        <w:t>O texto deve ser escrito em Times New Roman, Tamanho 12, Alinhamento Justificado, Espaçamento entre linhas de 1,5 linhas e com recuo de parágrafo de 1,25 cm.</w:t>
      </w:r>
    </w:p>
    <w:p>
      <w:pPr>
        <w:ind w:left="0"/>
      </w:pPr>
      <w:r>
        <w:br w:type="page"/>
      </w:r>
    </w:p>
    <w:p>
      <w:r>
        <w:t>Epígrafe (opcional)</w:t>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ind w:left="0"/>
        <w:rPr>
          <w:b/>
          <w:bCs/>
          <w:sz w:val="28"/>
          <w:szCs w:val="28"/>
        </w:rPr>
      </w:pPr>
    </w:p>
    <w:p>
      <w:pPr>
        <w:rPr>
          <w:b/>
          <w:bCs/>
          <w:sz w:val="28"/>
          <w:szCs w:val="28"/>
        </w:rPr>
      </w:pPr>
    </w:p>
    <w:p>
      <w:pPr>
        <w:spacing w:line="360" w:lineRule="auto"/>
        <w:ind w:left="4536"/>
        <w:jc w:val="both"/>
      </w:pPr>
      <w:r>
        <w:t>“É citada uma sentença escolhida pelo autor (elemento sem título e sem indicativo numérico), que deve guardar coerência com o tema abordado na obra.”</w:t>
      </w:r>
    </w:p>
    <w:p>
      <w:pPr>
        <w:spacing w:line="360" w:lineRule="auto"/>
        <w:ind w:left="4536"/>
        <w:jc w:val="right"/>
      </w:pPr>
      <w:r>
        <w:t>Nome do autor</w:t>
      </w:r>
    </w:p>
    <w:p>
      <w:r>
        <w:br w:type="page"/>
      </w:r>
    </w:p>
    <w:p>
      <w:pPr>
        <w:spacing w:line="360" w:lineRule="auto"/>
        <w:ind w:left="4536"/>
        <w:jc w:val="right"/>
      </w:pPr>
    </w:p>
    <w:p>
      <w:pPr>
        <w:jc w:val="center"/>
        <w:rPr>
          <w:b/>
          <w:sz w:val="28"/>
        </w:rPr>
      </w:pPr>
      <w:r>
        <w:rPr>
          <w:b/>
          <w:sz w:val="28"/>
        </w:rPr>
        <w:t>RESUMO</w:t>
      </w:r>
    </w:p>
    <w:p>
      <w:pPr>
        <w:jc w:val="center"/>
      </w:pPr>
    </w:p>
    <w:p>
      <w:pPr>
        <w:widowControl w:val="0"/>
        <w:spacing w:line="360" w:lineRule="auto"/>
        <w:ind w:firstLine="709"/>
        <w:jc w:val="both"/>
      </w:pPr>
    </w:p>
    <w:p>
      <w:pPr>
        <w:widowControl w:val="0"/>
        <w:spacing w:line="360" w:lineRule="auto"/>
        <w:jc w:val="both"/>
      </w:pPr>
      <w:r>
        <w:t xml:space="preserve">Apresentação concisa dos pontos relevantes do documento deve ser exposta no resumo. No presente caso o resumo será informativo, assim deverá ressaltar o objetivo, a metodologia, os resultados e as conclusões do documento. A ordem desses itens depende do tratamento que cada item recebe no documento original. O resumo deve ser composto por uma sequência de frases concisas, afirmativas e não em enumeração de tópicos. Deve ser escrita em parágrafo único e espaçamento de 1,5 linhas. A primeira frase deve ser significativa, explicando o tema principal do documento. Deve-se usar o verbo na voz ativa e na terceira pessoa do singular. Quanto a sua extensão, o resumo deve possuir de 150 a 500 palavras. </w:t>
      </w:r>
    </w:p>
    <w:p>
      <w:pPr>
        <w:spacing w:line="360" w:lineRule="auto"/>
        <w:ind w:firstLine="709"/>
        <w:jc w:val="both"/>
        <w:rPr>
          <w:lang w:eastAsia="en-US"/>
        </w:rPr>
      </w:pPr>
    </w:p>
    <w:p>
      <w:pPr>
        <w:pStyle w:val="13"/>
        <w:spacing w:line="360" w:lineRule="auto"/>
      </w:pPr>
      <w:r>
        <w:rPr>
          <w:b/>
          <w:bCs/>
        </w:rPr>
        <w:t>Palavras-Chave</w:t>
      </w:r>
      <w:r>
        <w:t xml:space="preserve">: </w:t>
      </w:r>
      <w:r>
        <w:rPr>
          <w:lang w:val="pt-BR"/>
        </w:rPr>
        <w:t>Roteirização, Logística, Software, Programação.</w:t>
      </w:r>
    </w:p>
    <w:p>
      <w:r>
        <w:br w:type="page"/>
      </w:r>
    </w:p>
    <w:p>
      <w:pPr>
        <w:pStyle w:val="13"/>
        <w:pageBreakBefore/>
        <w:spacing w:line="360" w:lineRule="auto"/>
        <w:jc w:val="center"/>
        <w:rPr>
          <w:b/>
          <w:bCs/>
          <w:caps/>
          <w:sz w:val="28"/>
          <w:szCs w:val="28"/>
        </w:rPr>
      </w:pPr>
      <w:r>
        <w:rPr>
          <w:b/>
          <w:bCs/>
          <w:caps/>
          <w:sz w:val="28"/>
          <w:szCs w:val="28"/>
        </w:rPr>
        <w:t>ABSTRACT</w:t>
      </w:r>
    </w:p>
    <w:p>
      <w:pPr>
        <w:pStyle w:val="13"/>
        <w:spacing w:line="240" w:lineRule="auto"/>
        <w:jc w:val="center"/>
      </w:pPr>
    </w:p>
    <w:p>
      <w:pPr>
        <w:pStyle w:val="13"/>
        <w:spacing w:line="240" w:lineRule="auto"/>
        <w:jc w:val="center"/>
        <w:rPr>
          <w:b/>
          <w:bCs/>
          <w:caps/>
          <w:sz w:val="28"/>
          <w:szCs w:val="28"/>
        </w:rPr>
      </w:pPr>
    </w:p>
    <w:p>
      <w:pPr>
        <w:pStyle w:val="96"/>
        <w:rPr>
          <w:rFonts w:ascii="Times New Roman" w:hAnsi="Times New Roman" w:cs="Times New Roman"/>
          <w:color w:val="888888"/>
        </w:rPr>
      </w:pPr>
      <w:r>
        <w:rPr>
          <w:rFonts w:ascii="Times New Roman" w:hAnsi="Times New Roman" w:cs="Times New Roman"/>
          <w:sz w:val="24"/>
          <w:szCs w:val="24"/>
        </w:rPr>
        <w:t xml:space="preserve">O abstract é o resumo da obra em língua estrangeira, que basicamente segue o mesmo conceito e as mesmas regras que o texto em português. Recomenda-se que para o texto do abstract o autor traduza a versão do resumo em português e faça, se necessário, os ajustes referentes à conversão dos idiomas. É importante observar que o título e texto </w:t>
      </w:r>
      <w:r>
        <w:rPr>
          <w:rFonts w:ascii="Times New Roman" w:hAnsi="Times New Roman" w:cs="Times New Roman"/>
          <w:sz w:val="24"/>
          <w:szCs w:val="24"/>
          <w:u w:val="single"/>
        </w:rPr>
        <w:t>NÃO DEVEM</w:t>
      </w:r>
      <w:r>
        <w:rPr>
          <w:rFonts w:ascii="Times New Roman" w:hAnsi="Times New Roman" w:cs="Times New Roman"/>
          <w:sz w:val="24"/>
          <w:szCs w:val="24"/>
        </w:rPr>
        <w:t xml:space="preserve"> estar em itálico.</w:t>
      </w:r>
    </w:p>
    <w:p>
      <w:pPr>
        <w:spacing w:line="480" w:lineRule="auto"/>
        <w:ind w:firstLine="708"/>
        <w:jc w:val="both"/>
        <w:rPr>
          <w:lang w:eastAsia="en-US"/>
        </w:rPr>
      </w:pPr>
    </w:p>
    <w:p>
      <w:pPr>
        <w:pStyle w:val="13"/>
      </w:pPr>
      <w:r>
        <w:rPr>
          <w:b/>
          <w:bCs/>
        </w:rPr>
        <w:t>Keywords</w:t>
      </w:r>
      <w:r>
        <w:t>: Recomenda-se que o autor traduza para o inglês as Palavras-Chave em português e faça, se necessário, os ajustes referentes à conversão dos idiomas.</w:t>
      </w:r>
    </w:p>
    <w:p>
      <w:pPr>
        <w:spacing w:line="360" w:lineRule="auto"/>
        <w:ind w:firstLine="709"/>
        <w:jc w:val="both"/>
      </w:pPr>
    </w:p>
    <w:p>
      <w:pPr>
        <w:spacing w:line="360" w:lineRule="auto"/>
        <w:ind w:firstLine="709"/>
        <w:jc w:val="both"/>
        <w:rPr>
          <w:lang w:eastAsia="en-US"/>
        </w:rPr>
      </w:pPr>
    </w:p>
    <w:p>
      <w:pPr>
        <w:ind w:left="0"/>
      </w:pPr>
      <w:r>
        <w:br w:type="page"/>
      </w:r>
    </w:p>
    <w:p/>
    <w:p>
      <w:pPr>
        <w:jc w:val="center"/>
        <w:rPr>
          <w:b/>
          <w:sz w:val="28"/>
        </w:rPr>
      </w:pPr>
      <w:r>
        <w:rPr>
          <w:b/>
          <w:sz w:val="28"/>
        </w:rPr>
        <w:t>LISTA DE FIGURAS</w:t>
      </w:r>
    </w:p>
    <w:p>
      <w:pPr>
        <w:jc w:val="center"/>
      </w:pPr>
    </w:p>
    <w:p>
      <w:pPr>
        <w:pStyle w:val="18"/>
        <w:tabs>
          <w:tab w:val="right" w:leader="dot" w:pos="9072"/>
        </w:tabs>
      </w:pPr>
      <w:r>
        <w:rPr>
          <w:b/>
          <w:bCs/>
          <w:sz w:val="28"/>
          <w:szCs w:val="28"/>
        </w:rPr>
        <w:fldChar w:fldCharType="begin"/>
      </w:r>
      <w:r>
        <w:rPr>
          <w:b/>
          <w:bCs/>
          <w:sz w:val="28"/>
          <w:szCs w:val="28"/>
        </w:rPr>
        <w:instrText xml:space="preserve"> TOC \h \z \c "Figura" </w:instrText>
      </w:r>
      <w:r>
        <w:rPr>
          <w:b/>
          <w:bCs/>
          <w:sz w:val="28"/>
          <w:szCs w:val="28"/>
        </w:rPr>
        <w:fldChar w:fldCharType="separate"/>
      </w:r>
      <w:r>
        <w:rPr>
          <w:bCs/>
          <w:szCs w:val="28"/>
        </w:rPr>
        <w:fldChar w:fldCharType="begin"/>
      </w:r>
      <w:r>
        <w:rPr>
          <w:bCs/>
          <w:szCs w:val="28"/>
        </w:rPr>
        <w:instrText xml:space="preserve"> HYPERLINK \l _Toc16257 </w:instrText>
      </w:r>
      <w:r>
        <w:rPr>
          <w:bCs/>
          <w:szCs w:val="28"/>
        </w:rPr>
        <w:fldChar w:fldCharType="separate"/>
      </w:r>
      <w:r>
        <w:rPr>
          <w:bCs/>
          <w:szCs w:val="24"/>
        </w:rPr>
        <w:t xml:space="preserve">Figura </w:t>
      </w:r>
      <w:r>
        <w:t xml:space="preserve">1 </w:t>
      </w:r>
      <w:r>
        <w:rPr>
          <w:bCs/>
          <w:szCs w:val="24"/>
          <w:lang w:val="pt-BR"/>
        </w:rPr>
        <w:t>.</w:t>
      </w:r>
      <w:r>
        <w:rPr>
          <w:bCs/>
          <w:szCs w:val="24"/>
        </w:rPr>
        <w:t xml:space="preserve"> Era do Transporte Moderno, isolamento das empresas.</w:t>
      </w:r>
      <w:r>
        <w:tab/>
      </w:r>
      <w:r>
        <w:fldChar w:fldCharType="begin"/>
      </w:r>
      <w:r>
        <w:instrText xml:space="preserve"> PAGEREF _Toc16257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_Toc8288 </w:instrText>
      </w:r>
      <w:r>
        <w:rPr>
          <w:bCs/>
          <w:szCs w:val="28"/>
        </w:rPr>
        <w:fldChar w:fldCharType="separate"/>
      </w:r>
      <w:r>
        <w:rPr>
          <w:bCs/>
          <w:szCs w:val="24"/>
        </w:rPr>
        <w:t xml:space="preserve">Figura </w:t>
      </w:r>
      <w:r>
        <w:t xml:space="preserve">2 </w:t>
      </w:r>
      <w:r>
        <w:rPr>
          <w:bCs/>
          <w:szCs w:val="24"/>
          <w:lang w:val="pt-BR"/>
        </w:rPr>
        <w:t>.</w:t>
      </w:r>
      <w:r>
        <w:rPr>
          <w:bCs/>
          <w:szCs w:val="24"/>
        </w:rPr>
        <w:t xml:space="preserve"> Era da Logística Empresarial</w:t>
      </w:r>
      <w:r>
        <w:rPr>
          <w:bCs/>
          <w:szCs w:val="24"/>
          <w:lang w:val="pt-BR"/>
        </w:rPr>
        <w:t>.</w:t>
      </w:r>
      <w:r>
        <w:tab/>
      </w:r>
      <w:r>
        <w:fldChar w:fldCharType="begin"/>
      </w:r>
      <w:r>
        <w:instrText xml:space="preserve"> PAGEREF _Toc8288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_Toc28133 </w:instrText>
      </w:r>
      <w:r>
        <w:rPr>
          <w:bCs/>
          <w:szCs w:val="28"/>
        </w:rPr>
        <w:fldChar w:fldCharType="separate"/>
      </w:r>
      <w:r>
        <w:rPr>
          <w:bCs/>
          <w:szCs w:val="24"/>
        </w:rPr>
        <w:t xml:space="preserve">Figura </w:t>
      </w:r>
      <w:r>
        <w:t xml:space="preserve">3 </w:t>
      </w:r>
      <w:r>
        <w:rPr>
          <w:bCs/>
          <w:szCs w:val="24"/>
          <w:lang w:val="pt-BR"/>
        </w:rPr>
        <w:t>.</w:t>
      </w:r>
      <w:r>
        <w:rPr>
          <w:bCs/>
          <w:szCs w:val="24"/>
        </w:rPr>
        <w:t xml:space="preserve"> Era da Cadeia de Suprimentos</w:t>
      </w:r>
      <w:r>
        <w:rPr>
          <w:bCs/>
          <w:szCs w:val="24"/>
          <w:lang w:val="pt-BR"/>
        </w:rPr>
        <w:t>.</w:t>
      </w:r>
      <w:r>
        <w:tab/>
      </w:r>
      <w:r>
        <w:fldChar w:fldCharType="begin"/>
      </w:r>
      <w:r>
        <w:instrText xml:space="preserve"> PAGEREF _Toc28133 </w:instrText>
      </w:r>
      <w:r>
        <w:fldChar w:fldCharType="separate"/>
      </w:r>
      <w:r>
        <w:t>19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_Toc32576 </w:instrText>
      </w:r>
      <w:r>
        <w:rPr>
          <w:bCs/>
          <w:szCs w:val="28"/>
        </w:rPr>
        <w:fldChar w:fldCharType="separate"/>
      </w:r>
      <w:r>
        <w:rPr>
          <w:bCs/>
          <w:szCs w:val="24"/>
        </w:rPr>
        <w:t xml:space="preserve">Figura </w:t>
      </w:r>
      <w:r>
        <w:t xml:space="preserve">4 </w:t>
      </w:r>
      <w:r>
        <w:rPr>
          <w:bCs/>
          <w:szCs w:val="24"/>
          <w:lang w:val="pt-BR"/>
        </w:rPr>
        <w:t>.</w:t>
      </w:r>
      <w:r>
        <w:rPr>
          <w:bCs/>
          <w:szCs w:val="24"/>
        </w:rPr>
        <w:t xml:space="preserve"> Era das redes de Suprimentos</w:t>
      </w:r>
      <w:r>
        <w:rPr>
          <w:bCs/>
          <w:szCs w:val="24"/>
          <w:lang w:val="pt-BR"/>
        </w:rPr>
        <w:t>.</w:t>
      </w:r>
      <w:r>
        <w:tab/>
      </w:r>
      <w:r>
        <w:fldChar w:fldCharType="begin"/>
      </w:r>
      <w:r>
        <w:instrText xml:space="preserve"> PAGEREF _Toc32576 </w:instrText>
      </w:r>
      <w:r>
        <w:fldChar w:fldCharType="separate"/>
      </w:r>
      <w:r>
        <w:t>19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_Toc6331 </w:instrText>
      </w:r>
      <w:r>
        <w:rPr>
          <w:bCs/>
          <w:szCs w:val="28"/>
        </w:rPr>
        <w:fldChar w:fldCharType="separate"/>
      </w:r>
      <w:r>
        <w:rPr>
          <w:bCs/>
          <w:szCs w:val="24"/>
        </w:rPr>
        <w:t xml:space="preserve">Figura </w:t>
      </w:r>
      <w:r>
        <w:t xml:space="preserve">5 </w:t>
      </w:r>
      <w:r>
        <w:rPr>
          <w:bCs/>
          <w:szCs w:val="24"/>
          <w:lang w:val="pt-BR"/>
        </w:rPr>
        <w:t>.</w:t>
      </w:r>
      <w:r>
        <w:rPr>
          <w:bCs/>
          <w:szCs w:val="24"/>
        </w:rPr>
        <w:t xml:space="preserve"> Participação do Modal Rodoviário nas Empresas</w:t>
      </w:r>
      <w:r>
        <w:rPr>
          <w:bCs/>
          <w:szCs w:val="24"/>
          <w:lang w:val="pt-BR"/>
        </w:rPr>
        <w:t>.</w:t>
      </w:r>
      <w:r>
        <w:tab/>
      </w:r>
      <w:r>
        <w:fldChar w:fldCharType="begin"/>
      </w:r>
      <w:r>
        <w:instrText xml:space="preserve"> PAGEREF _Toc6331 </w:instrText>
      </w:r>
      <w:r>
        <w:fldChar w:fldCharType="separate"/>
      </w:r>
      <w:r>
        <w:t>20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_Toc4704 </w:instrText>
      </w:r>
      <w:r>
        <w:rPr>
          <w:bCs/>
          <w:szCs w:val="28"/>
        </w:rPr>
        <w:fldChar w:fldCharType="separate"/>
      </w:r>
      <w:r>
        <w:rPr>
          <w:bCs/>
          <w:szCs w:val="24"/>
        </w:rPr>
        <w:t xml:space="preserve">Figura </w:t>
      </w:r>
      <w:r>
        <w:t xml:space="preserve">6 </w:t>
      </w:r>
      <w:r>
        <w:rPr>
          <w:bCs/>
          <w:szCs w:val="24"/>
          <w:lang w:val="pt-BR"/>
        </w:rPr>
        <w:t>.</w:t>
      </w:r>
      <w:r>
        <w:rPr>
          <w:bCs/>
          <w:szCs w:val="24"/>
        </w:rPr>
        <w:t xml:space="preserve"> Distribuição dos Custos Logísticos nas Empresas</w:t>
      </w:r>
      <w:r>
        <w:rPr>
          <w:bCs/>
          <w:szCs w:val="24"/>
          <w:lang w:val="pt-BR"/>
        </w:rPr>
        <w:t>.</w:t>
      </w:r>
      <w:r>
        <w:tab/>
      </w:r>
      <w:r>
        <w:fldChar w:fldCharType="begin"/>
      </w:r>
      <w:r>
        <w:instrText xml:space="preserve"> PAGEREF _Toc4704 </w:instrText>
      </w:r>
      <w:r>
        <w:fldChar w:fldCharType="separate"/>
      </w:r>
      <w:r>
        <w:t>21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_Toc8305 </w:instrText>
      </w:r>
      <w:r>
        <w:rPr>
          <w:bCs/>
          <w:szCs w:val="28"/>
        </w:rPr>
        <w:fldChar w:fldCharType="separate"/>
      </w:r>
      <w:r>
        <w:rPr>
          <w:bCs/>
          <w:szCs w:val="24"/>
        </w:rPr>
        <w:t xml:space="preserve">Figura </w:t>
      </w:r>
      <w:r>
        <w:t xml:space="preserve">7 </w:t>
      </w:r>
      <w:r>
        <w:rPr>
          <w:bCs/>
          <w:szCs w:val="24"/>
          <w:lang w:val="pt-BR"/>
        </w:rPr>
        <w:t>.</w:t>
      </w:r>
      <w:r>
        <w:rPr>
          <w:bCs/>
          <w:szCs w:val="24"/>
        </w:rPr>
        <w:t xml:space="preserve"> Grau de Priorização das Empresas na Redução de Custos logísticos</w:t>
      </w:r>
      <w:r>
        <w:rPr>
          <w:bCs/>
          <w:szCs w:val="24"/>
          <w:lang w:val="pt-BR"/>
        </w:rPr>
        <w:t>.</w:t>
      </w:r>
      <w:r>
        <w:tab/>
      </w:r>
      <w:r>
        <w:fldChar w:fldCharType="begin"/>
      </w:r>
      <w:r>
        <w:instrText xml:space="preserve"> PAGEREF _Toc8305 </w:instrText>
      </w:r>
      <w:r>
        <w:fldChar w:fldCharType="separate"/>
      </w:r>
      <w:r>
        <w:t>22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_Toc13517 </w:instrText>
      </w:r>
      <w:r>
        <w:rPr>
          <w:bCs/>
          <w:szCs w:val="28"/>
        </w:rPr>
        <w:fldChar w:fldCharType="separate"/>
      </w:r>
      <w:r>
        <w:rPr>
          <w:bCs/>
          <w:szCs w:val="24"/>
        </w:rPr>
        <w:t xml:space="preserve">Figura </w:t>
      </w:r>
      <w:r>
        <w:t xml:space="preserve">8 </w:t>
      </w:r>
      <w:r>
        <w:rPr>
          <w:bCs/>
          <w:szCs w:val="24"/>
          <w:lang w:val="pt-BR"/>
        </w:rPr>
        <w:t>.</w:t>
      </w:r>
      <w:r>
        <w:rPr>
          <w:bCs/>
          <w:szCs w:val="24"/>
        </w:rPr>
        <w:t xml:space="preserve"> </w:t>
      </w:r>
      <w:r>
        <w:rPr>
          <w:bCs/>
          <w:szCs w:val="24"/>
          <w:lang w:val="pt-BR"/>
        </w:rPr>
        <w:t>Arquitetura da Solução - BackEnd</w:t>
      </w:r>
      <w:r>
        <w:tab/>
      </w:r>
      <w:r>
        <w:fldChar w:fldCharType="begin"/>
      </w:r>
      <w:r>
        <w:instrText xml:space="preserve"> PAGEREF _Toc13517 </w:instrText>
      </w:r>
      <w:r>
        <w:fldChar w:fldCharType="separate"/>
      </w:r>
      <w:r>
        <w:t>46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_Toc26763 </w:instrText>
      </w:r>
      <w:r>
        <w:rPr>
          <w:bCs/>
          <w:szCs w:val="28"/>
        </w:rPr>
        <w:fldChar w:fldCharType="separate"/>
      </w:r>
      <w:r>
        <w:rPr>
          <w:bCs/>
          <w:szCs w:val="24"/>
        </w:rPr>
        <w:t xml:space="preserve">Figura </w:t>
      </w:r>
      <w:r>
        <w:t xml:space="preserve">9 </w:t>
      </w:r>
      <w:r>
        <w:rPr>
          <w:bCs/>
          <w:szCs w:val="24"/>
          <w:lang w:val="pt-BR"/>
        </w:rPr>
        <w:t>.</w:t>
      </w:r>
      <w:r>
        <w:rPr>
          <w:bCs/>
          <w:szCs w:val="24"/>
        </w:rPr>
        <w:t xml:space="preserve"> </w:t>
      </w:r>
      <w:r>
        <w:rPr>
          <w:bCs/>
          <w:szCs w:val="24"/>
          <w:lang w:val="pt-BR"/>
        </w:rPr>
        <w:t>Arquitetura da Solução: FrontEnd</w:t>
      </w:r>
      <w:r>
        <w:tab/>
      </w:r>
      <w:r>
        <w:fldChar w:fldCharType="begin"/>
      </w:r>
      <w:r>
        <w:instrText xml:space="preserve"> PAGEREF _Toc26763 </w:instrText>
      </w:r>
      <w:r>
        <w:fldChar w:fldCharType="separate"/>
      </w:r>
      <w:r>
        <w:t>47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_Toc5959 </w:instrText>
      </w:r>
      <w:r>
        <w:rPr>
          <w:bCs/>
          <w:szCs w:val="28"/>
        </w:rPr>
        <w:fldChar w:fldCharType="separate"/>
      </w:r>
      <w:r>
        <w:rPr>
          <w:bCs/>
          <w:szCs w:val="24"/>
        </w:rPr>
        <w:t xml:space="preserve">Figura </w:t>
      </w:r>
      <w:r>
        <w:t xml:space="preserve">10 </w:t>
      </w:r>
      <w:r>
        <w:rPr>
          <w:bCs/>
          <w:szCs w:val="24"/>
          <w:lang w:val="pt-BR"/>
        </w:rPr>
        <w:t>.</w:t>
      </w:r>
      <w:r>
        <w:rPr>
          <w:bCs/>
          <w:szCs w:val="24"/>
        </w:rPr>
        <w:t xml:space="preserve"> </w:t>
      </w:r>
      <w:r>
        <w:rPr>
          <w:bCs/>
          <w:szCs w:val="24"/>
          <w:lang w:val="pt-BR"/>
        </w:rPr>
        <w:t>Arquitetura da Solução: BackEnd</w:t>
      </w:r>
      <w:r>
        <w:tab/>
      </w:r>
      <w:r>
        <w:fldChar w:fldCharType="begin"/>
      </w:r>
      <w:r>
        <w:instrText xml:space="preserve"> PAGEREF _Toc5959 </w:instrText>
      </w:r>
      <w:r>
        <w:fldChar w:fldCharType="separate"/>
      </w:r>
      <w:r>
        <w:t>48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_Toc25076 </w:instrText>
      </w:r>
      <w:r>
        <w:rPr>
          <w:bCs/>
          <w:szCs w:val="28"/>
        </w:rPr>
        <w:fldChar w:fldCharType="separate"/>
      </w:r>
      <w:r>
        <w:rPr>
          <w:bCs/>
          <w:szCs w:val="24"/>
        </w:rPr>
        <w:t xml:space="preserve">Figura </w:t>
      </w:r>
      <w:r>
        <w:t xml:space="preserve">11 </w:t>
      </w:r>
      <w:r>
        <w:rPr>
          <w:bCs/>
          <w:szCs w:val="24"/>
          <w:lang w:val="pt-BR"/>
        </w:rPr>
        <w:t>.</w:t>
      </w:r>
      <w:r>
        <w:rPr>
          <w:bCs/>
          <w:szCs w:val="24"/>
        </w:rPr>
        <w:t xml:space="preserve"> </w:t>
      </w:r>
      <w:r>
        <w:rPr>
          <w:bCs/>
          <w:szCs w:val="24"/>
          <w:lang w:val="pt-BR"/>
        </w:rPr>
        <w:t>Arquitetura da Solução: Implantação de Projeto</w:t>
      </w:r>
      <w:r>
        <w:tab/>
      </w:r>
      <w:r>
        <w:fldChar w:fldCharType="begin"/>
      </w:r>
      <w:r>
        <w:instrText xml:space="preserve"> PAGEREF _Toc25076 </w:instrText>
      </w:r>
      <w:r>
        <w:fldChar w:fldCharType="separate"/>
      </w:r>
      <w:r>
        <w:t>50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_Toc15673 </w:instrText>
      </w:r>
      <w:r>
        <w:rPr>
          <w:bCs/>
          <w:szCs w:val="28"/>
        </w:rPr>
        <w:fldChar w:fldCharType="separate"/>
      </w:r>
      <w:r>
        <w:rPr>
          <w:bCs/>
          <w:szCs w:val="24"/>
        </w:rPr>
        <w:t xml:space="preserve">Figura </w:t>
      </w:r>
      <w:r>
        <w:t xml:space="preserve">12 </w:t>
      </w:r>
      <w:r>
        <w:rPr>
          <w:bCs/>
          <w:szCs w:val="24"/>
          <w:lang w:val="pt-BR"/>
        </w:rPr>
        <w:t>.</w:t>
      </w:r>
      <w:r>
        <w:rPr>
          <w:bCs/>
          <w:szCs w:val="24"/>
        </w:rPr>
        <w:t xml:space="preserve"> </w:t>
      </w:r>
      <w:r>
        <w:rPr>
          <w:bCs/>
          <w:szCs w:val="24"/>
          <w:lang w:val="pt-BR"/>
        </w:rPr>
        <w:t>Diagrama de Componentes</w:t>
      </w:r>
      <w:r>
        <w:tab/>
      </w:r>
      <w:r>
        <w:fldChar w:fldCharType="begin"/>
      </w:r>
      <w:r>
        <w:instrText xml:space="preserve"> PAGEREF _Toc15673 </w:instrText>
      </w:r>
      <w:r>
        <w:fldChar w:fldCharType="separate"/>
      </w:r>
      <w:r>
        <w:t>51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_Toc3990 </w:instrText>
      </w:r>
      <w:r>
        <w:rPr>
          <w:bCs/>
          <w:szCs w:val="28"/>
        </w:rPr>
        <w:fldChar w:fldCharType="separate"/>
      </w:r>
      <w:r>
        <w:rPr>
          <w:bCs/>
          <w:szCs w:val="24"/>
        </w:rPr>
        <w:t xml:space="preserve">Figura </w:t>
      </w:r>
      <w:r>
        <w:t xml:space="preserve">13 </w:t>
      </w:r>
      <w:r>
        <w:rPr>
          <w:bCs/>
          <w:szCs w:val="24"/>
          <w:lang w:val="pt-BR"/>
        </w:rPr>
        <w:t>.</w:t>
      </w:r>
      <w:r>
        <w:rPr>
          <w:bCs/>
          <w:szCs w:val="24"/>
        </w:rPr>
        <w:t xml:space="preserve"> </w:t>
      </w:r>
      <w:r>
        <w:rPr>
          <w:bCs/>
          <w:szCs w:val="24"/>
          <w:lang w:val="pt-BR"/>
        </w:rPr>
        <w:t>Diagrama de Classes: Entidades</w:t>
      </w:r>
      <w:r>
        <w:tab/>
      </w:r>
      <w:r>
        <w:fldChar w:fldCharType="begin"/>
      </w:r>
      <w:r>
        <w:instrText xml:space="preserve"> PAGEREF _Toc3990 </w:instrText>
      </w:r>
      <w:r>
        <w:fldChar w:fldCharType="separate"/>
      </w:r>
      <w:r>
        <w:t>51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_Toc17902 </w:instrText>
      </w:r>
      <w:r>
        <w:rPr>
          <w:bCs/>
          <w:szCs w:val="28"/>
        </w:rPr>
        <w:fldChar w:fldCharType="separate"/>
      </w:r>
      <w:r>
        <w:rPr>
          <w:bCs/>
          <w:szCs w:val="24"/>
        </w:rPr>
        <w:t xml:space="preserve">Figura </w:t>
      </w:r>
      <w:r>
        <w:t xml:space="preserve">14 </w:t>
      </w:r>
      <w:r>
        <w:rPr>
          <w:bCs/>
          <w:szCs w:val="24"/>
          <w:lang w:val="pt-BR"/>
        </w:rPr>
        <w:t>.</w:t>
      </w:r>
      <w:r>
        <w:rPr>
          <w:bCs/>
          <w:szCs w:val="24"/>
        </w:rPr>
        <w:t xml:space="preserve"> </w:t>
      </w:r>
      <w:r>
        <w:rPr>
          <w:bCs/>
          <w:szCs w:val="24"/>
          <w:lang w:val="pt-BR"/>
        </w:rPr>
        <w:t>Diagrama de Classes: Repositórios</w:t>
      </w:r>
      <w:r>
        <w:tab/>
      </w:r>
      <w:r>
        <w:fldChar w:fldCharType="begin"/>
      </w:r>
      <w:r>
        <w:instrText xml:space="preserve"> PAGEREF _Toc17902 </w:instrText>
      </w:r>
      <w:r>
        <w:fldChar w:fldCharType="separate"/>
      </w:r>
      <w:r>
        <w:t>53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_Toc14632 </w:instrText>
      </w:r>
      <w:r>
        <w:rPr>
          <w:bCs/>
          <w:szCs w:val="28"/>
        </w:rPr>
        <w:fldChar w:fldCharType="separate"/>
      </w:r>
      <w:r>
        <w:rPr>
          <w:bCs/>
          <w:szCs w:val="24"/>
        </w:rPr>
        <w:t xml:space="preserve">Figura </w:t>
      </w:r>
      <w:r>
        <w:t xml:space="preserve">15 </w:t>
      </w:r>
      <w:r>
        <w:rPr>
          <w:bCs/>
          <w:szCs w:val="24"/>
          <w:lang w:val="pt-BR"/>
        </w:rPr>
        <w:t>.</w:t>
      </w:r>
      <w:r>
        <w:rPr>
          <w:bCs/>
          <w:szCs w:val="24"/>
        </w:rPr>
        <w:t xml:space="preserve"> </w:t>
      </w:r>
      <w:r>
        <w:rPr>
          <w:bCs/>
          <w:szCs w:val="24"/>
          <w:lang w:val="pt-BR"/>
        </w:rPr>
        <w:t>Diagrama de Classes: Serviços</w:t>
      </w:r>
      <w:r>
        <w:tab/>
      </w:r>
      <w:r>
        <w:fldChar w:fldCharType="begin"/>
      </w:r>
      <w:r>
        <w:instrText xml:space="preserve"> PAGEREF _Toc14632 </w:instrText>
      </w:r>
      <w:r>
        <w:fldChar w:fldCharType="separate"/>
      </w:r>
      <w:r>
        <w:t>54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_Toc22017 </w:instrText>
      </w:r>
      <w:r>
        <w:rPr>
          <w:bCs/>
          <w:szCs w:val="28"/>
        </w:rPr>
        <w:fldChar w:fldCharType="separate"/>
      </w:r>
      <w:r>
        <w:rPr>
          <w:bCs/>
          <w:szCs w:val="24"/>
        </w:rPr>
        <w:t xml:space="preserve">Figura </w:t>
      </w:r>
      <w:r>
        <w:t xml:space="preserve">16 </w:t>
      </w:r>
      <w:r>
        <w:rPr>
          <w:bCs/>
          <w:szCs w:val="24"/>
          <w:lang w:val="pt-BR"/>
        </w:rPr>
        <w:t>.</w:t>
      </w:r>
      <w:r>
        <w:rPr>
          <w:bCs/>
          <w:szCs w:val="24"/>
        </w:rPr>
        <w:t xml:space="preserve"> </w:t>
      </w:r>
      <w:r>
        <w:rPr>
          <w:bCs/>
          <w:szCs w:val="24"/>
          <w:lang w:val="pt-BR"/>
        </w:rPr>
        <w:t>Diagrama de Classes: Controladores</w:t>
      </w:r>
      <w:r>
        <w:tab/>
      </w:r>
      <w:r>
        <w:fldChar w:fldCharType="begin"/>
      </w:r>
      <w:r>
        <w:instrText xml:space="preserve"> PAGEREF _Toc22017 </w:instrText>
      </w:r>
      <w:r>
        <w:fldChar w:fldCharType="separate"/>
      </w:r>
      <w:r>
        <w:t>55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_Toc16455 </w:instrText>
      </w:r>
      <w:r>
        <w:rPr>
          <w:bCs/>
          <w:szCs w:val="28"/>
        </w:rPr>
        <w:fldChar w:fldCharType="separate"/>
      </w:r>
      <w:r>
        <w:rPr>
          <w:bCs/>
          <w:szCs w:val="24"/>
        </w:rPr>
        <w:t xml:space="preserve">Figura </w:t>
      </w:r>
      <w:r>
        <w:t xml:space="preserve">17 </w:t>
      </w:r>
      <w:r>
        <w:rPr>
          <w:bCs/>
          <w:szCs w:val="24"/>
          <w:lang w:val="pt-BR"/>
        </w:rPr>
        <w:t>.</w:t>
      </w:r>
      <w:r>
        <w:rPr>
          <w:bCs/>
          <w:szCs w:val="24"/>
        </w:rPr>
        <w:t xml:space="preserve"> </w:t>
      </w:r>
      <w:r>
        <w:rPr>
          <w:bCs/>
          <w:szCs w:val="24"/>
          <w:lang w:val="pt-BR"/>
        </w:rPr>
        <w:t>Definição de Controlador e URL</w:t>
      </w:r>
      <w:r>
        <w:tab/>
      </w:r>
      <w:r>
        <w:fldChar w:fldCharType="begin"/>
      </w:r>
      <w:r>
        <w:instrText xml:space="preserve"> PAGEREF _Toc16455 </w:instrText>
      </w:r>
      <w:r>
        <w:fldChar w:fldCharType="separate"/>
      </w:r>
      <w:r>
        <w:t>55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_Toc13589 </w:instrText>
      </w:r>
      <w:r>
        <w:rPr>
          <w:bCs/>
          <w:szCs w:val="28"/>
        </w:rPr>
        <w:fldChar w:fldCharType="separate"/>
      </w:r>
      <w:r>
        <w:rPr>
          <w:bCs/>
          <w:szCs w:val="24"/>
        </w:rPr>
        <w:t xml:space="preserve">Figura </w:t>
      </w:r>
      <w:r>
        <w:t xml:space="preserve">18 </w:t>
      </w:r>
      <w:r>
        <w:rPr>
          <w:bCs/>
          <w:szCs w:val="24"/>
          <w:lang w:val="pt-BR"/>
        </w:rPr>
        <w:t>.</w:t>
      </w:r>
      <w:r>
        <w:rPr>
          <w:bCs/>
          <w:szCs w:val="24"/>
        </w:rPr>
        <w:t xml:space="preserve"> </w:t>
      </w:r>
      <w:r>
        <w:rPr>
          <w:bCs/>
          <w:szCs w:val="24"/>
          <w:lang w:val="pt-BR"/>
        </w:rPr>
        <w:t>Definição de Acesso ao Método usando @RequestMapping</w:t>
      </w:r>
      <w:r>
        <w:tab/>
      </w:r>
      <w:r>
        <w:fldChar w:fldCharType="begin"/>
      </w:r>
      <w:r>
        <w:instrText xml:space="preserve"> PAGEREF _Toc13589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_Toc19401 </w:instrText>
      </w:r>
      <w:r>
        <w:rPr>
          <w:bCs/>
          <w:szCs w:val="28"/>
        </w:rPr>
        <w:fldChar w:fldCharType="separate"/>
      </w:r>
      <w:r>
        <w:rPr>
          <w:bCs/>
          <w:szCs w:val="24"/>
        </w:rPr>
        <w:t xml:space="preserve">Figura </w:t>
      </w:r>
      <w:r>
        <w:t xml:space="preserve">19 </w:t>
      </w:r>
      <w:r>
        <w:rPr>
          <w:bCs/>
          <w:szCs w:val="24"/>
          <w:lang w:val="pt-BR"/>
        </w:rPr>
        <w:t>.</w:t>
      </w:r>
      <w:r>
        <w:rPr>
          <w:bCs/>
          <w:szCs w:val="24"/>
        </w:rPr>
        <w:t xml:space="preserve"> </w:t>
      </w:r>
      <w:r>
        <w:rPr>
          <w:bCs/>
          <w:szCs w:val="24"/>
          <w:lang w:val="pt-BR"/>
        </w:rPr>
        <w:t>Definição Injeção de Dependências</w:t>
      </w:r>
      <w:r>
        <w:tab/>
      </w:r>
      <w:r>
        <w:fldChar w:fldCharType="begin"/>
      </w:r>
      <w:r>
        <w:instrText xml:space="preserve"> PAGEREF _Toc19401 </w:instrText>
      </w:r>
      <w:r>
        <w:fldChar w:fldCharType="separate"/>
      </w:r>
      <w:r>
        <w:t>57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_Toc29639 </w:instrText>
      </w:r>
      <w:r>
        <w:rPr>
          <w:bCs/>
          <w:szCs w:val="28"/>
        </w:rPr>
        <w:fldChar w:fldCharType="separate"/>
      </w:r>
      <w:r>
        <w:rPr>
          <w:bCs/>
          <w:szCs w:val="24"/>
        </w:rPr>
        <w:t xml:space="preserve">Figura </w:t>
      </w:r>
      <w:r>
        <w:t xml:space="preserve">20 </w:t>
      </w:r>
      <w:r>
        <w:rPr>
          <w:bCs/>
          <w:szCs w:val="24"/>
          <w:lang w:val="pt-BR"/>
        </w:rPr>
        <w:t>.</w:t>
      </w:r>
      <w:r>
        <w:rPr>
          <w:bCs/>
          <w:szCs w:val="24"/>
        </w:rPr>
        <w:t xml:space="preserve"> </w:t>
      </w:r>
      <w:r>
        <w:rPr>
          <w:bCs/>
          <w:szCs w:val="24"/>
          <w:lang w:val="pt-BR"/>
        </w:rPr>
        <w:t>Definição Injeção de Serviço</w:t>
      </w:r>
      <w:r>
        <w:tab/>
      </w:r>
      <w:r>
        <w:fldChar w:fldCharType="begin"/>
      </w:r>
      <w:r>
        <w:instrText xml:space="preserve"> PAGEREF _Toc29639 </w:instrText>
      </w:r>
      <w:r>
        <w:fldChar w:fldCharType="separate"/>
      </w:r>
      <w:r>
        <w:t>57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_Toc15694 </w:instrText>
      </w:r>
      <w:r>
        <w:rPr>
          <w:bCs/>
          <w:szCs w:val="28"/>
        </w:rPr>
        <w:fldChar w:fldCharType="separate"/>
      </w:r>
      <w:r>
        <w:rPr>
          <w:bCs/>
          <w:szCs w:val="24"/>
        </w:rPr>
        <w:t xml:space="preserve">Figura </w:t>
      </w:r>
      <w:r>
        <w:t xml:space="preserve">21 </w:t>
      </w:r>
      <w:r>
        <w:rPr>
          <w:bCs/>
          <w:szCs w:val="24"/>
          <w:lang w:val="pt-BR"/>
        </w:rPr>
        <w:t>. Fragmento da Classe</w:t>
      </w:r>
      <w:r>
        <w:rPr>
          <w:bCs/>
          <w:szCs w:val="24"/>
        </w:rPr>
        <w:t xml:space="preserve"> </w:t>
      </w:r>
      <w:r>
        <w:rPr>
          <w:bCs/>
          <w:szCs w:val="24"/>
          <w:lang w:val="pt-BR"/>
        </w:rPr>
        <w:t>PessoaService</w:t>
      </w:r>
      <w:r>
        <w:tab/>
      </w:r>
      <w:r>
        <w:fldChar w:fldCharType="begin"/>
      </w:r>
      <w:r>
        <w:instrText xml:space="preserve"> PAGEREF _Toc15694 </w:instrText>
      </w:r>
      <w:r>
        <w:fldChar w:fldCharType="separate"/>
      </w:r>
      <w:r>
        <w:t>57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_Toc11745 </w:instrText>
      </w:r>
      <w:r>
        <w:rPr>
          <w:bCs/>
          <w:szCs w:val="28"/>
        </w:rPr>
        <w:fldChar w:fldCharType="separate"/>
      </w:r>
      <w:r>
        <w:rPr>
          <w:bCs/>
          <w:szCs w:val="24"/>
        </w:rPr>
        <w:t xml:space="preserve">Figura </w:t>
      </w:r>
      <w:r>
        <w:t xml:space="preserve">22 </w:t>
      </w:r>
      <w:r>
        <w:rPr>
          <w:bCs/>
          <w:szCs w:val="24"/>
          <w:lang w:val="pt-BR"/>
        </w:rPr>
        <w:t>.</w:t>
      </w:r>
      <w:r>
        <w:rPr>
          <w:bCs/>
          <w:szCs w:val="24"/>
        </w:rPr>
        <w:t xml:space="preserve"> </w:t>
      </w:r>
      <w:r>
        <w:rPr>
          <w:bCs/>
          <w:szCs w:val="24"/>
          <w:lang w:val="pt-BR"/>
        </w:rPr>
        <w:t>Interface Pessoa Repository</w:t>
      </w:r>
      <w:r>
        <w:tab/>
      </w:r>
      <w:r>
        <w:fldChar w:fldCharType="begin"/>
      </w:r>
      <w:r>
        <w:instrText xml:space="preserve"> PAGEREF _Toc11745 </w:instrText>
      </w:r>
      <w:r>
        <w:fldChar w:fldCharType="separate"/>
      </w:r>
      <w:r>
        <w:t>58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_Toc9495 </w:instrText>
      </w:r>
      <w:r>
        <w:rPr>
          <w:bCs/>
          <w:szCs w:val="28"/>
        </w:rPr>
        <w:fldChar w:fldCharType="separate"/>
      </w:r>
      <w:r>
        <w:rPr>
          <w:bCs/>
          <w:szCs w:val="24"/>
        </w:rPr>
        <w:t xml:space="preserve">Figura </w:t>
      </w:r>
      <w:r>
        <w:t xml:space="preserve">23 </w:t>
      </w:r>
      <w:r>
        <w:rPr>
          <w:bCs/>
          <w:szCs w:val="24"/>
          <w:lang w:val="pt-BR"/>
        </w:rPr>
        <w:t>.</w:t>
      </w:r>
      <w:r>
        <w:rPr>
          <w:bCs/>
          <w:szCs w:val="24"/>
        </w:rPr>
        <w:t xml:space="preserve"> </w:t>
      </w:r>
      <w:r>
        <w:rPr>
          <w:bCs/>
          <w:szCs w:val="24"/>
          <w:lang w:val="pt-BR"/>
        </w:rPr>
        <w:t>Entidade Pessoa</w:t>
      </w:r>
      <w:r>
        <w:tab/>
      </w:r>
      <w:r>
        <w:fldChar w:fldCharType="begin"/>
      </w:r>
      <w:r>
        <w:instrText xml:space="preserve"> PAGEREF _Toc9495 </w:instrText>
      </w:r>
      <w:r>
        <w:fldChar w:fldCharType="separate"/>
      </w:r>
      <w:r>
        <w:t>59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_Toc15568 </w:instrText>
      </w:r>
      <w:r>
        <w:rPr>
          <w:bCs/>
          <w:szCs w:val="28"/>
        </w:rPr>
        <w:fldChar w:fldCharType="separate"/>
      </w:r>
      <w:r>
        <w:rPr>
          <w:bCs/>
          <w:szCs w:val="24"/>
        </w:rPr>
        <w:t xml:space="preserve">Figura </w:t>
      </w:r>
      <w:r>
        <w:t xml:space="preserve">24 </w:t>
      </w:r>
      <w:r>
        <w:rPr>
          <w:bCs/>
          <w:szCs w:val="24"/>
          <w:lang w:val="pt-BR"/>
        </w:rPr>
        <w:t>.</w:t>
      </w:r>
      <w:r>
        <w:rPr>
          <w:bCs/>
          <w:szCs w:val="24"/>
        </w:rPr>
        <w:t xml:space="preserve"> </w:t>
      </w:r>
      <w:r>
        <w:rPr>
          <w:bCs/>
          <w:szCs w:val="24"/>
          <w:lang w:val="pt-BR"/>
        </w:rPr>
        <w:t>Página de Geração de Rotas</w:t>
      </w:r>
      <w:r>
        <w:tab/>
      </w:r>
      <w:r>
        <w:fldChar w:fldCharType="begin"/>
      </w:r>
      <w:r>
        <w:instrText xml:space="preserve"> PAGEREF _Toc15568 </w:instrText>
      </w:r>
      <w:r>
        <w:fldChar w:fldCharType="separate"/>
      </w:r>
      <w:r>
        <w:t>60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_Toc10268 </w:instrText>
      </w:r>
      <w:r>
        <w:rPr>
          <w:bCs/>
          <w:szCs w:val="28"/>
        </w:rPr>
        <w:fldChar w:fldCharType="separate"/>
      </w:r>
      <w:r>
        <w:rPr>
          <w:bCs/>
          <w:szCs w:val="24"/>
        </w:rPr>
        <w:t xml:space="preserve">Figura </w:t>
      </w:r>
      <w:r>
        <w:t xml:space="preserve">25 </w:t>
      </w:r>
      <w:r>
        <w:rPr>
          <w:bCs/>
          <w:szCs w:val="24"/>
          <w:lang w:val="pt-BR"/>
        </w:rPr>
        <w:t>.</w:t>
      </w:r>
      <w:r>
        <w:rPr>
          <w:bCs/>
          <w:szCs w:val="24"/>
        </w:rPr>
        <w:t xml:space="preserve"> </w:t>
      </w:r>
      <w:r>
        <w:rPr>
          <w:bCs/>
          <w:szCs w:val="24"/>
          <w:lang w:val="pt-BR"/>
        </w:rPr>
        <w:t>Cabeçalho da Página de Geração de Rotas</w:t>
      </w:r>
      <w:r>
        <w:tab/>
      </w:r>
      <w:r>
        <w:fldChar w:fldCharType="begin"/>
      </w:r>
      <w:r>
        <w:instrText xml:space="preserve"> PAGEREF _Toc10268 </w:instrText>
      </w:r>
      <w:r>
        <w:fldChar w:fldCharType="separate"/>
      </w:r>
      <w:r>
        <w:t>61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_Toc28249 </w:instrText>
      </w:r>
      <w:r>
        <w:rPr>
          <w:bCs/>
          <w:szCs w:val="28"/>
        </w:rPr>
        <w:fldChar w:fldCharType="separate"/>
      </w:r>
      <w:r>
        <w:rPr>
          <w:bCs/>
          <w:szCs w:val="24"/>
        </w:rPr>
        <w:t xml:space="preserve">Figura </w:t>
      </w:r>
      <w:r>
        <w:t xml:space="preserve">26 </w:t>
      </w:r>
      <w:r>
        <w:rPr>
          <w:bCs/>
          <w:szCs w:val="24"/>
          <w:lang w:val="pt-BR"/>
        </w:rPr>
        <w:t>.</w:t>
      </w:r>
      <w:r>
        <w:rPr>
          <w:bCs/>
          <w:szCs w:val="24"/>
        </w:rPr>
        <w:t xml:space="preserve"> </w:t>
      </w:r>
      <w:r>
        <w:rPr>
          <w:bCs/>
          <w:szCs w:val="24"/>
          <w:lang w:val="pt-BR"/>
        </w:rPr>
        <w:t>Fragmento da Página de Geração de Rotas</w:t>
      </w:r>
      <w:r>
        <w:tab/>
      </w:r>
      <w:r>
        <w:fldChar w:fldCharType="begin"/>
      </w:r>
      <w:r>
        <w:instrText xml:space="preserve"> PAGEREF _Toc28249 </w:instrText>
      </w:r>
      <w:r>
        <w:fldChar w:fldCharType="separate"/>
      </w:r>
      <w:r>
        <w:t>61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_Toc3160 </w:instrText>
      </w:r>
      <w:r>
        <w:rPr>
          <w:bCs/>
          <w:szCs w:val="28"/>
        </w:rPr>
        <w:fldChar w:fldCharType="separate"/>
      </w:r>
      <w:r>
        <w:rPr>
          <w:bCs/>
          <w:szCs w:val="24"/>
        </w:rPr>
        <w:t xml:space="preserve">Figura </w:t>
      </w:r>
      <w:r>
        <w:t xml:space="preserve">27 </w:t>
      </w:r>
      <w:r>
        <w:rPr>
          <w:bCs/>
          <w:szCs w:val="24"/>
          <w:lang w:val="pt-BR"/>
        </w:rPr>
        <w:t>.</w:t>
      </w:r>
      <w:r>
        <w:rPr>
          <w:bCs/>
          <w:szCs w:val="24"/>
        </w:rPr>
        <w:t xml:space="preserve"> </w:t>
      </w:r>
      <w:r>
        <w:rPr>
          <w:bCs/>
          <w:szCs w:val="24"/>
          <w:lang w:val="pt-BR"/>
        </w:rPr>
        <w:t>Fragmento de Código, Controlador Pagina de Geração de Rotas</w:t>
      </w:r>
      <w:r>
        <w:tab/>
      </w:r>
      <w:r>
        <w:fldChar w:fldCharType="begin"/>
      </w:r>
      <w:r>
        <w:instrText xml:space="preserve"> PAGEREF _Toc3160 </w:instrText>
      </w:r>
      <w:r>
        <w:fldChar w:fldCharType="separate"/>
      </w:r>
      <w:r>
        <w:t>62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_Toc4999 </w:instrText>
      </w:r>
      <w:r>
        <w:rPr>
          <w:bCs/>
          <w:szCs w:val="28"/>
        </w:rPr>
        <w:fldChar w:fldCharType="separate"/>
      </w:r>
      <w:r>
        <w:rPr>
          <w:bCs/>
          <w:szCs w:val="24"/>
        </w:rPr>
        <w:t xml:space="preserve">Figura </w:t>
      </w:r>
      <w:r>
        <w:t xml:space="preserve">28 </w:t>
      </w:r>
      <w:r>
        <w:rPr>
          <w:bCs/>
          <w:szCs w:val="24"/>
          <w:lang w:val="pt-BR"/>
        </w:rPr>
        <w:t>.</w:t>
      </w:r>
      <w:r>
        <w:rPr>
          <w:bCs/>
          <w:szCs w:val="24"/>
        </w:rPr>
        <w:t xml:space="preserve"> </w:t>
      </w:r>
      <w:r>
        <w:rPr>
          <w:bCs/>
          <w:szCs w:val="24"/>
          <w:lang w:val="pt-BR"/>
        </w:rPr>
        <w:t>Fragmento da Classe CepService</w:t>
      </w:r>
      <w:r>
        <w:tab/>
      </w:r>
      <w:r>
        <w:fldChar w:fldCharType="begin"/>
      </w:r>
      <w:r>
        <w:instrText xml:space="preserve"> PAGEREF _Toc4999 </w:instrText>
      </w:r>
      <w:r>
        <w:fldChar w:fldCharType="separate"/>
      </w:r>
      <w:r>
        <w:t>62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_Toc24424 </w:instrText>
      </w:r>
      <w:r>
        <w:rPr>
          <w:bCs/>
          <w:szCs w:val="28"/>
        </w:rPr>
        <w:fldChar w:fldCharType="separate"/>
      </w:r>
      <w:r>
        <w:rPr>
          <w:bCs/>
          <w:szCs w:val="24"/>
        </w:rPr>
        <w:t xml:space="preserve">Figura </w:t>
      </w:r>
      <w:r>
        <w:t xml:space="preserve">29 </w:t>
      </w:r>
      <w:r>
        <w:rPr>
          <w:bCs/>
          <w:szCs w:val="24"/>
          <w:lang w:val="pt-BR"/>
        </w:rPr>
        <w:t>.</w:t>
      </w:r>
      <w:r>
        <w:rPr>
          <w:bCs/>
          <w:szCs w:val="24"/>
        </w:rPr>
        <w:t xml:space="preserve"> </w:t>
      </w:r>
      <w:r>
        <w:rPr>
          <w:bCs/>
          <w:szCs w:val="24"/>
          <w:lang w:val="pt-BR"/>
        </w:rPr>
        <w:t>Tela para Geração e Rotas, com Endereços Inseridos</w:t>
      </w:r>
      <w:r>
        <w:tab/>
      </w:r>
      <w:r>
        <w:fldChar w:fldCharType="begin"/>
      </w:r>
      <w:r>
        <w:instrText xml:space="preserve"> PAGEREF _Toc24424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_Toc31720 </w:instrText>
      </w:r>
      <w:r>
        <w:rPr>
          <w:bCs/>
          <w:szCs w:val="28"/>
        </w:rPr>
        <w:fldChar w:fldCharType="separate"/>
      </w:r>
      <w:r>
        <w:rPr>
          <w:bCs/>
          <w:szCs w:val="24"/>
        </w:rPr>
        <w:t xml:space="preserve">Figura </w:t>
      </w:r>
      <w:r>
        <w:t xml:space="preserve">30 </w:t>
      </w:r>
      <w:r>
        <w:rPr>
          <w:bCs/>
          <w:szCs w:val="24"/>
          <w:lang w:val="pt-BR"/>
        </w:rPr>
        <w:t>.</w:t>
      </w:r>
      <w:r>
        <w:rPr>
          <w:bCs/>
          <w:szCs w:val="24"/>
        </w:rPr>
        <w:t xml:space="preserve"> </w:t>
      </w:r>
      <w:r>
        <w:rPr>
          <w:bCs/>
          <w:szCs w:val="24"/>
          <w:lang w:val="pt-BR"/>
        </w:rPr>
        <w:t>Tela para Geração e Rotas, com Endereços Inseridos</w:t>
      </w:r>
      <w:r>
        <w:tab/>
      </w:r>
      <w:r>
        <w:fldChar w:fldCharType="begin"/>
      </w:r>
      <w:r>
        <w:instrText xml:space="preserve"> PAGEREF _Toc31720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_Toc27476 </w:instrText>
      </w:r>
      <w:r>
        <w:rPr>
          <w:bCs/>
          <w:szCs w:val="28"/>
        </w:rPr>
        <w:fldChar w:fldCharType="separate"/>
      </w:r>
      <w:r>
        <w:rPr>
          <w:bCs/>
          <w:szCs w:val="24"/>
        </w:rPr>
        <w:t xml:space="preserve">Figura </w:t>
      </w:r>
      <w:r>
        <w:t xml:space="preserve">31 </w:t>
      </w:r>
      <w:r>
        <w:rPr>
          <w:bCs/>
          <w:szCs w:val="24"/>
          <w:lang w:val="pt-BR"/>
        </w:rPr>
        <w:t>.</w:t>
      </w:r>
      <w:r>
        <w:rPr>
          <w:bCs/>
          <w:szCs w:val="24"/>
        </w:rPr>
        <w:t xml:space="preserve"> </w:t>
      </w:r>
      <w:r>
        <w:rPr>
          <w:bCs/>
          <w:szCs w:val="24"/>
          <w:lang w:val="pt-BR"/>
        </w:rPr>
        <w:t>Método para Remoção de Endereço da Lista.</w:t>
      </w:r>
      <w:r>
        <w:tab/>
      </w:r>
      <w:r>
        <w:fldChar w:fldCharType="begin"/>
      </w:r>
      <w:r>
        <w:instrText xml:space="preserve"> PAGEREF _Toc27476 </w:instrText>
      </w:r>
      <w:r>
        <w:fldChar w:fldCharType="separate"/>
      </w:r>
      <w:r>
        <w:t>64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_Toc12537 </w:instrText>
      </w:r>
      <w:r>
        <w:rPr>
          <w:bCs/>
          <w:szCs w:val="28"/>
        </w:rPr>
        <w:fldChar w:fldCharType="separate"/>
      </w:r>
      <w:r>
        <w:rPr>
          <w:bCs/>
          <w:szCs w:val="24"/>
        </w:rPr>
        <w:t xml:space="preserve">Figura </w:t>
      </w:r>
      <w:r>
        <w:t xml:space="preserve">32 </w:t>
      </w:r>
      <w:r>
        <w:rPr>
          <w:bCs/>
          <w:szCs w:val="24"/>
          <w:lang w:val="pt-BR"/>
        </w:rPr>
        <w:t>.</w:t>
      </w:r>
      <w:r>
        <w:rPr>
          <w:bCs/>
          <w:szCs w:val="24"/>
        </w:rPr>
        <w:t xml:space="preserve"> </w:t>
      </w:r>
      <w:r>
        <w:rPr>
          <w:bCs/>
          <w:szCs w:val="24"/>
          <w:lang w:val="pt-BR"/>
        </w:rPr>
        <w:t>Tela de Geração de Rotas após executada a Geração.</w:t>
      </w:r>
      <w:r>
        <w:tab/>
      </w:r>
      <w:r>
        <w:fldChar w:fldCharType="begin"/>
      </w:r>
      <w:r>
        <w:instrText xml:space="preserve"> PAGEREF _Toc12537 </w:instrText>
      </w:r>
      <w:r>
        <w:fldChar w:fldCharType="separate"/>
      </w:r>
      <w:r>
        <w:t>64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_Toc28077 </w:instrText>
      </w:r>
      <w:r>
        <w:rPr>
          <w:bCs/>
          <w:szCs w:val="28"/>
        </w:rPr>
        <w:fldChar w:fldCharType="separate"/>
      </w:r>
      <w:r>
        <w:rPr>
          <w:bCs/>
          <w:szCs w:val="24"/>
        </w:rPr>
        <w:t xml:space="preserve">Figura </w:t>
      </w:r>
      <w:r>
        <w:t xml:space="preserve">33 </w:t>
      </w:r>
      <w:r>
        <w:rPr>
          <w:bCs/>
          <w:szCs w:val="24"/>
          <w:lang w:val="pt-BR"/>
        </w:rPr>
        <w:t>.</w:t>
      </w:r>
      <w:r>
        <w:rPr>
          <w:bCs/>
          <w:szCs w:val="24"/>
        </w:rPr>
        <w:t xml:space="preserve"> </w:t>
      </w:r>
      <w:r>
        <w:rPr>
          <w:bCs/>
          <w:szCs w:val="24"/>
          <w:lang w:val="pt-BR"/>
        </w:rPr>
        <w:t>Tela de Geração de Rotas após executada a Geração.</w:t>
      </w:r>
      <w:r>
        <w:tab/>
      </w:r>
      <w:r>
        <w:fldChar w:fldCharType="begin"/>
      </w:r>
      <w:r>
        <w:instrText xml:space="preserve"> PAGEREF _Toc28077 </w:instrText>
      </w:r>
      <w:r>
        <w:fldChar w:fldCharType="separate"/>
      </w:r>
      <w:r>
        <w:t>65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_Toc1502 </w:instrText>
      </w:r>
      <w:r>
        <w:rPr>
          <w:bCs/>
          <w:szCs w:val="28"/>
        </w:rPr>
        <w:fldChar w:fldCharType="separate"/>
      </w:r>
      <w:r>
        <w:rPr>
          <w:bCs/>
          <w:szCs w:val="24"/>
        </w:rPr>
        <w:t xml:space="preserve">Figura </w:t>
      </w:r>
      <w:r>
        <w:t xml:space="preserve">34 </w:t>
      </w:r>
      <w:r>
        <w:rPr>
          <w:bCs/>
          <w:szCs w:val="24"/>
          <w:lang w:val="pt-BR"/>
        </w:rPr>
        <w:t>.</w:t>
      </w:r>
      <w:r>
        <w:rPr>
          <w:bCs/>
          <w:szCs w:val="24"/>
        </w:rPr>
        <w:t xml:space="preserve"> </w:t>
      </w:r>
      <w:r>
        <w:rPr>
          <w:bCs/>
          <w:szCs w:val="24"/>
          <w:lang w:val="pt-BR"/>
        </w:rPr>
        <w:t>Modelo Entidade Relacionamento</w:t>
      </w:r>
      <w:r>
        <w:tab/>
      </w:r>
      <w:r>
        <w:fldChar w:fldCharType="begin"/>
      </w:r>
      <w:r>
        <w:instrText xml:space="preserve"> PAGEREF _Toc1502 </w:instrText>
      </w:r>
      <w:r>
        <w:fldChar w:fldCharType="separate"/>
      </w:r>
      <w:r>
        <w:t>66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_Toc17624 </w:instrText>
      </w:r>
      <w:r>
        <w:rPr>
          <w:bCs/>
          <w:szCs w:val="28"/>
        </w:rPr>
        <w:fldChar w:fldCharType="separate"/>
      </w:r>
      <w:r>
        <w:rPr>
          <w:bCs/>
          <w:szCs w:val="24"/>
        </w:rPr>
        <w:t xml:space="preserve">Figura </w:t>
      </w:r>
      <w:r>
        <w:t xml:space="preserve">35 </w:t>
      </w:r>
      <w:r>
        <w:rPr>
          <w:bCs/>
          <w:szCs w:val="24"/>
          <w:lang w:val="pt-BR"/>
        </w:rPr>
        <w:t>.</w:t>
      </w:r>
      <w:r>
        <w:rPr>
          <w:bCs/>
          <w:szCs w:val="24"/>
        </w:rPr>
        <w:t xml:space="preserve"> </w:t>
      </w:r>
      <w:r>
        <w:rPr>
          <w:bCs/>
          <w:szCs w:val="24"/>
          <w:lang w:val="pt-BR"/>
        </w:rPr>
        <w:t>Propriedade do Liquibase em application.properties</w:t>
      </w:r>
      <w:r>
        <w:tab/>
      </w:r>
      <w:r>
        <w:fldChar w:fldCharType="begin"/>
      </w:r>
      <w:r>
        <w:instrText xml:space="preserve"> PAGEREF _Toc17624 </w:instrText>
      </w:r>
      <w:r>
        <w:fldChar w:fldCharType="separate"/>
      </w:r>
      <w:r>
        <w:t>72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_Toc20310 </w:instrText>
      </w:r>
      <w:r>
        <w:rPr>
          <w:bCs/>
          <w:szCs w:val="28"/>
        </w:rPr>
        <w:fldChar w:fldCharType="separate"/>
      </w:r>
      <w:r>
        <w:rPr>
          <w:bCs/>
          <w:szCs w:val="24"/>
        </w:rPr>
        <w:t xml:space="preserve">Figura </w:t>
      </w:r>
      <w:r>
        <w:t xml:space="preserve">36 </w:t>
      </w:r>
      <w:r>
        <w:rPr>
          <w:bCs/>
          <w:szCs w:val="24"/>
          <w:lang w:val="pt-BR"/>
        </w:rPr>
        <w:t>.</w:t>
      </w:r>
      <w:r>
        <w:rPr>
          <w:bCs/>
          <w:szCs w:val="24"/>
        </w:rPr>
        <w:t xml:space="preserve"> </w:t>
      </w:r>
      <w:r>
        <w:rPr>
          <w:bCs/>
          <w:szCs w:val="24"/>
          <w:lang w:val="pt-BR"/>
        </w:rPr>
        <w:t xml:space="preserve">Fragmento do Arquivo </w:t>
      </w:r>
      <w:r>
        <w:rPr>
          <w:rFonts w:hint="default"/>
          <w:bCs/>
          <w:szCs w:val="24"/>
          <w:lang w:val="pt-BR"/>
        </w:rPr>
        <w:t>liquibase-changelog.xml</w:t>
      </w:r>
      <w:r>
        <w:tab/>
      </w:r>
      <w:r>
        <w:fldChar w:fldCharType="begin"/>
      </w:r>
      <w:r>
        <w:instrText xml:space="preserve"> PAGEREF _Toc20310 </w:instrText>
      </w:r>
      <w:r>
        <w:fldChar w:fldCharType="separate"/>
      </w:r>
      <w:r>
        <w:t>73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_Toc1961 </w:instrText>
      </w:r>
      <w:r>
        <w:rPr>
          <w:bCs/>
          <w:szCs w:val="28"/>
        </w:rPr>
        <w:fldChar w:fldCharType="separate"/>
      </w:r>
      <w:r>
        <w:rPr>
          <w:bCs/>
          <w:szCs w:val="24"/>
        </w:rPr>
        <w:t xml:space="preserve">Figura </w:t>
      </w:r>
      <w:r>
        <w:t xml:space="preserve">37 </w:t>
      </w:r>
      <w:r>
        <w:rPr>
          <w:bCs/>
          <w:szCs w:val="24"/>
          <w:lang w:val="pt-BR"/>
        </w:rPr>
        <w:t>.</w:t>
      </w:r>
      <w:r>
        <w:rPr>
          <w:bCs/>
          <w:szCs w:val="24"/>
        </w:rPr>
        <w:t xml:space="preserve"> </w:t>
      </w:r>
      <w:r>
        <w:rPr>
          <w:bCs/>
          <w:szCs w:val="24"/>
          <w:lang w:val="pt-BR"/>
        </w:rPr>
        <w:t xml:space="preserve">Fragmento do Arquivo </w:t>
      </w:r>
      <w:r>
        <w:rPr>
          <w:rFonts w:hint="default"/>
          <w:bCs/>
          <w:szCs w:val="24"/>
          <w:lang w:val="pt-BR"/>
        </w:rPr>
        <w:t>liquibase-changelog.xml</w:t>
      </w:r>
      <w:r>
        <w:tab/>
      </w:r>
      <w:r>
        <w:fldChar w:fldCharType="begin"/>
      </w:r>
      <w:r>
        <w:instrText xml:space="preserve"> PAGEREF _Toc1961 </w:instrText>
      </w:r>
      <w:r>
        <w:fldChar w:fldCharType="separate"/>
      </w:r>
      <w:r>
        <w:t>73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_Toc22511 </w:instrText>
      </w:r>
      <w:r>
        <w:rPr>
          <w:bCs/>
          <w:szCs w:val="28"/>
        </w:rPr>
        <w:fldChar w:fldCharType="separate"/>
      </w:r>
      <w:r>
        <w:rPr>
          <w:bCs/>
          <w:szCs w:val="24"/>
        </w:rPr>
        <w:t xml:space="preserve">Figura </w:t>
      </w:r>
      <w:r>
        <w:t xml:space="preserve">38 </w:t>
      </w:r>
      <w:r>
        <w:rPr>
          <w:bCs/>
          <w:szCs w:val="24"/>
          <w:lang w:val="pt-BR"/>
        </w:rPr>
        <w:t>.</w:t>
      </w:r>
      <w:r>
        <w:rPr>
          <w:bCs/>
          <w:szCs w:val="24"/>
        </w:rPr>
        <w:t xml:space="preserve"> </w:t>
      </w:r>
      <w:r>
        <w:rPr>
          <w:bCs/>
          <w:szCs w:val="24"/>
          <w:lang w:val="pt-BR"/>
        </w:rPr>
        <w:t>Classe UserPrincipal e Alguns Métodos</w:t>
      </w:r>
      <w:r>
        <w:tab/>
      </w:r>
      <w:r>
        <w:fldChar w:fldCharType="begin"/>
      </w:r>
      <w:r>
        <w:instrText xml:space="preserve"> PAGEREF _Toc22511 </w:instrText>
      </w:r>
      <w:r>
        <w:fldChar w:fldCharType="separate"/>
      </w:r>
      <w:r>
        <w:t>74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_Toc15156 </w:instrText>
      </w:r>
      <w:r>
        <w:rPr>
          <w:bCs/>
          <w:szCs w:val="28"/>
        </w:rPr>
        <w:fldChar w:fldCharType="separate"/>
      </w:r>
      <w:r>
        <w:rPr>
          <w:bCs/>
          <w:szCs w:val="24"/>
        </w:rPr>
        <w:t xml:space="preserve">Figura </w:t>
      </w:r>
      <w:r>
        <w:t xml:space="preserve">39 </w:t>
      </w:r>
      <w:r>
        <w:rPr>
          <w:bCs/>
          <w:szCs w:val="24"/>
          <w:lang w:val="pt-BR"/>
        </w:rPr>
        <w:t>.</w:t>
      </w:r>
      <w:r>
        <w:rPr>
          <w:bCs/>
          <w:szCs w:val="24"/>
        </w:rPr>
        <w:t xml:space="preserve"> </w:t>
      </w:r>
      <w:r>
        <w:rPr>
          <w:bCs/>
          <w:szCs w:val="24"/>
          <w:lang w:val="pt-BR"/>
        </w:rPr>
        <w:t>Método Generate Token de JWTTokenProvider</w:t>
      </w:r>
      <w:r>
        <w:tab/>
      </w:r>
      <w:r>
        <w:fldChar w:fldCharType="begin"/>
      </w:r>
      <w:r>
        <w:instrText xml:space="preserve"> PAGEREF _Toc15156 </w:instrText>
      </w:r>
      <w:r>
        <w:fldChar w:fldCharType="separate"/>
      </w:r>
      <w:r>
        <w:t>75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_Toc25718 </w:instrText>
      </w:r>
      <w:r>
        <w:rPr>
          <w:bCs/>
          <w:szCs w:val="28"/>
        </w:rPr>
        <w:fldChar w:fldCharType="separate"/>
      </w:r>
      <w:r>
        <w:rPr>
          <w:bCs/>
          <w:szCs w:val="24"/>
        </w:rPr>
        <w:t xml:space="preserve">Figura </w:t>
      </w:r>
      <w:r>
        <w:t xml:space="preserve">40 </w:t>
      </w:r>
      <w:r>
        <w:rPr>
          <w:bCs/>
          <w:szCs w:val="24"/>
          <w:lang w:val="pt-BR"/>
        </w:rPr>
        <w:t>.</w:t>
      </w:r>
      <w:r>
        <w:rPr>
          <w:bCs/>
          <w:szCs w:val="24"/>
        </w:rPr>
        <w:t xml:space="preserve"> </w:t>
      </w:r>
      <w:r>
        <w:rPr>
          <w:bCs/>
          <w:szCs w:val="24"/>
          <w:lang w:val="pt-BR"/>
        </w:rPr>
        <w:t>Classe J</w:t>
      </w:r>
      <w:r>
        <w:rPr>
          <w:rFonts w:hint="default"/>
          <w:bCs/>
          <w:szCs w:val="24"/>
          <w:lang w:val="pt-BR"/>
        </w:rPr>
        <w:t>WTAuthenticationEntryPoint</w:t>
      </w:r>
      <w:r>
        <w:tab/>
      </w:r>
      <w:r>
        <w:fldChar w:fldCharType="begin"/>
      </w:r>
      <w:r>
        <w:instrText xml:space="preserve"> PAGEREF _Toc25718 </w:instrText>
      </w:r>
      <w:r>
        <w:fldChar w:fldCharType="separate"/>
      </w:r>
      <w:r>
        <w:t>76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_Toc6879 </w:instrText>
      </w:r>
      <w:r>
        <w:rPr>
          <w:bCs/>
          <w:szCs w:val="28"/>
        </w:rPr>
        <w:fldChar w:fldCharType="separate"/>
      </w:r>
      <w:r>
        <w:rPr>
          <w:bCs/>
          <w:szCs w:val="24"/>
        </w:rPr>
        <w:t xml:space="preserve">Figura </w:t>
      </w:r>
      <w:r>
        <w:t xml:space="preserve">41 </w:t>
      </w:r>
      <w:r>
        <w:rPr>
          <w:bCs/>
          <w:szCs w:val="24"/>
          <w:lang w:val="pt-BR"/>
        </w:rPr>
        <w:t>.</w:t>
      </w:r>
      <w:r>
        <w:rPr>
          <w:bCs/>
          <w:szCs w:val="24"/>
        </w:rPr>
        <w:t xml:space="preserve"> </w:t>
      </w:r>
      <w:r>
        <w:rPr>
          <w:bCs/>
          <w:szCs w:val="24"/>
          <w:lang w:val="pt-BR"/>
        </w:rPr>
        <w:t xml:space="preserve">Método FilterInternal de </w:t>
      </w:r>
      <w:r>
        <w:rPr>
          <w:rFonts w:hint="default"/>
          <w:bCs/>
          <w:szCs w:val="24"/>
          <w:lang w:val="pt-BR"/>
        </w:rPr>
        <w:t>JWTAuthenticationFilter</w:t>
      </w:r>
      <w:r>
        <w:tab/>
      </w:r>
      <w:r>
        <w:fldChar w:fldCharType="begin"/>
      </w:r>
      <w:r>
        <w:instrText xml:space="preserve"> PAGEREF _Toc6879 </w:instrText>
      </w:r>
      <w:r>
        <w:fldChar w:fldCharType="separate"/>
      </w:r>
      <w:r>
        <w:t>76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_Toc23730 </w:instrText>
      </w:r>
      <w:r>
        <w:rPr>
          <w:bCs/>
          <w:szCs w:val="28"/>
        </w:rPr>
        <w:fldChar w:fldCharType="separate"/>
      </w:r>
      <w:r>
        <w:rPr>
          <w:bCs/>
          <w:szCs w:val="24"/>
        </w:rPr>
        <w:t xml:space="preserve">Figura </w:t>
      </w:r>
      <w:r>
        <w:t xml:space="preserve">42 </w:t>
      </w:r>
      <w:r>
        <w:rPr>
          <w:bCs/>
          <w:szCs w:val="24"/>
          <w:lang w:val="pt-BR"/>
        </w:rPr>
        <w:t>.</w:t>
      </w:r>
      <w:r>
        <w:rPr>
          <w:bCs/>
          <w:szCs w:val="24"/>
        </w:rPr>
        <w:t xml:space="preserve"> </w:t>
      </w:r>
      <w:r>
        <w:rPr>
          <w:bCs/>
          <w:szCs w:val="24"/>
          <w:lang w:val="pt-BR"/>
        </w:rPr>
        <w:t>Diagrama exemplificando Implementação de Segurança</w:t>
      </w:r>
      <w:r>
        <w:tab/>
      </w:r>
      <w:r>
        <w:fldChar w:fldCharType="begin"/>
      </w:r>
      <w:r>
        <w:instrText xml:space="preserve"> PAGEREF _Toc23730 </w:instrText>
      </w:r>
      <w:r>
        <w:fldChar w:fldCharType="separate"/>
      </w:r>
      <w:r>
        <w:t>77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_Toc9916 </w:instrText>
      </w:r>
      <w:r>
        <w:rPr>
          <w:bCs/>
          <w:szCs w:val="28"/>
        </w:rPr>
        <w:fldChar w:fldCharType="separate"/>
      </w:r>
      <w:r>
        <w:rPr>
          <w:bCs/>
          <w:szCs w:val="24"/>
        </w:rPr>
        <w:t xml:space="preserve">Figura </w:t>
      </w:r>
      <w:r>
        <w:t xml:space="preserve">43 </w:t>
      </w:r>
      <w:r>
        <w:rPr>
          <w:bCs/>
          <w:szCs w:val="24"/>
          <w:lang w:val="pt-BR"/>
        </w:rPr>
        <w:t>.</w:t>
      </w:r>
      <w:r>
        <w:rPr>
          <w:bCs/>
          <w:szCs w:val="24"/>
        </w:rPr>
        <w:t xml:space="preserve"> </w:t>
      </w:r>
      <w:r>
        <w:rPr>
          <w:bCs/>
          <w:szCs w:val="24"/>
          <w:lang w:val="pt-BR"/>
        </w:rPr>
        <w:t>Bean para Configuração de Cors</w:t>
      </w:r>
      <w:r>
        <w:tab/>
      </w:r>
      <w:r>
        <w:fldChar w:fldCharType="begin"/>
      </w:r>
      <w:r>
        <w:instrText xml:space="preserve"> PAGEREF _Toc9916 </w:instrText>
      </w:r>
      <w:r>
        <w:fldChar w:fldCharType="separate"/>
      </w:r>
      <w:r>
        <w:t>77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_Toc27730 </w:instrText>
      </w:r>
      <w:r>
        <w:rPr>
          <w:bCs/>
          <w:szCs w:val="28"/>
        </w:rPr>
        <w:fldChar w:fldCharType="separate"/>
      </w:r>
      <w:r>
        <w:rPr>
          <w:bCs/>
          <w:szCs w:val="24"/>
        </w:rPr>
        <w:t xml:space="preserve">Figura </w:t>
      </w:r>
      <w:r>
        <w:t xml:space="preserve">44 </w:t>
      </w:r>
      <w:r>
        <w:rPr>
          <w:bCs/>
          <w:szCs w:val="24"/>
          <w:lang w:val="pt-BR"/>
        </w:rPr>
        <w:t>.</w:t>
      </w:r>
      <w:r>
        <w:rPr>
          <w:bCs/>
          <w:szCs w:val="24"/>
        </w:rPr>
        <w:t xml:space="preserve"> </w:t>
      </w:r>
      <w:r>
        <w:rPr>
          <w:bCs/>
          <w:szCs w:val="24"/>
          <w:lang w:val="pt-BR"/>
        </w:rPr>
        <w:t>Método Configure da Classe SecurityConfig</w:t>
      </w:r>
      <w:r>
        <w:tab/>
      </w:r>
      <w:r>
        <w:fldChar w:fldCharType="begin"/>
      </w:r>
      <w:r>
        <w:instrText xml:space="preserve"> PAGEREF _Toc27730 </w:instrText>
      </w:r>
      <w:r>
        <w:fldChar w:fldCharType="separate"/>
      </w:r>
      <w:r>
        <w:t>78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_Toc27670 </w:instrText>
      </w:r>
      <w:r>
        <w:rPr>
          <w:bCs/>
          <w:szCs w:val="28"/>
        </w:rPr>
        <w:fldChar w:fldCharType="separate"/>
      </w:r>
      <w:r>
        <w:rPr>
          <w:bCs/>
          <w:szCs w:val="24"/>
        </w:rPr>
        <w:t xml:space="preserve">Figura </w:t>
      </w:r>
      <w:r>
        <w:t xml:space="preserve">45 </w:t>
      </w:r>
      <w:r>
        <w:rPr>
          <w:bCs/>
          <w:szCs w:val="24"/>
          <w:lang w:val="pt-BR"/>
        </w:rPr>
        <w:t>.</w:t>
      </w:r>
      <w:r>
        <w:rPr>
          <w:bCs/>
          <w:szCs w:val="24"/>
        </w:rPr>
        <w:t xml:space="preserve"> </w:t>
      </w:r>
      <w:r>
        <w:rPr>
          <w:bCs/>
          <w:szCs w:val="24"/>
          <w:lang w:val="pt-BR"/>
        </w:rPr>
        <w:t>Diagrama exemplificando Implementação de Segurança</w:t>
      </w:r>
      <w:r>
        <w:tab/>
      </w:r>
      <w:r>
        <w:fldChar w:fldCharType="begin"/>
      </w:r>
      <w:r>
        <w:instrText xml:space="preserve"> PAGEREF _Toc27670 </w:instrText>
      </w:r>
      <w:r>
        <w:fldChar w:fldCharType="separate"/>
      </w:r>
      <w:r>
        <w:t>78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_Toc12323 </w:instrText>
      </w:r>
      <w:r>
        <w:rPr>
          <w:bCs/>
          <w:szCs w:val="28"/>
        </w:rPr>
        <w:fldChar w:fldCharType="separate"/>
      </w:r>
      <w:r>
        <w:rPr>
          <w:bCs/>
          <w:szCs w:val="24"/>
        </w:rPr>
        <w:t xml:space="preserve">Figura </w:t>
      </w:r>
      <w:r>
        <w:t xml:space="preserve">46 </w:t>
      </w:r>
      <w:r>
        <w:rPr>
          <w:bCs/>
          <w:szCs w:val="24"/>
          <w:lang w:val="pt-BR"/>
        </w:rPr>
        <w:t>.</w:t>
      </w:r>
      <w:r>
        <w:rPr>
          <w:bCs/>
          <w:szCs w:val="24"/>
        </w:rPr>
        <w:t xml:space="preserve"> </w:t>
      </w:r>
      <w:r>
        <w:rPr>
          <w:bCs/>
          <w:szCs w:val="24"/>
          <w:lang w:val="pt-BR"/>
        </w:rPr>
        <w:t xml:space="preserve">Utilização da Anotação </w:t>
      </w:r>
      <w:r>
        <w:rPr>
          <w:rFonts w:hint="default"/>
          <w:bCs/>
          <w:szCs w:val="24"/>
          <w:lang w:val="pt-BR"/>
        </w:rPr>
        <w:t>@PreAuthorize</w:t>
      </w:r>
      <w:r>
        <w:tab/>
      </w:r>
      <w:r>
        <w:fldChar w:fldCharType="begin"/>
      </w:r>
      <w:r>
        <w:instrText xml:space="preserve"> PAGEREF _Toc12323 </w:instrText>
      </w:r>
      <w:r>
        <w:fldChar w:fldCharType="separate"/>
      </w:r>
      <w:r>
        <w:t>79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_Toc15434 </w:instrText>
      </w:r>
      <w:r>
        <w:rPr>
          <w:bCs/>
          <w:szCs w:val="28"/>
        </w:rPr>
        <w:fldChar w:fldCharType="separate"/>
      </w:r>
      <w:r>
        <w:rPr>
          <w:bCs/>
          <w:szCs w:val="24"/>
        </w:rPr>
        <w:t xml:space="preserve">Figura </w:t>
      </w:r>
      <w:r>
        <w:t xml:space="preserve">47 </w:t>
      </w:r>
      <w:r>
        <w:rPr>
          <w:bCs/>
          <w:szCs w:val="24"/>
          <w:lang w:val="pt-BR"/>
        </w:rPr>
        <w:t>.</w:t>
      </w:r>
      <w:r>
        <w:rPr>
          <w:bCs/>
          <w:szCs w:val="24"/>
        </w:rPr>
        <w:t xml:space="preserve"> </w:t>
      </w:r>
      <w:r>
        <w:rPr>
          <w:bCs/>
          <w:szCs w:val="24"/>
          <w:lang w:val="pt-BR"/>
        </w:rPr>
        <w:t>Tela de Login</w:t>
      </w:r>
      <w:r>
        <w:tab/>
      </w:r>
      <w:r>
        <w:fldChar w:fldCharType="begin"/>
      </w:r>
      <w:r>
        <w:instrText xml:space="preserve"> PAGEREF _Toc15434 </w:instrText>
      </w:r>
      <w:r>
        <w:fldChar w:fldCharType="separate"/>
      </w:r>
      <w:r>
        <w:t>80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_Toc17286 </w:instrText>
      </w:r>
      <w:r>
        <w:rPr>
          <w:bCs/>
          <w:szCs w:val="28"/>
        </w:rPr>
        <w:fldChar w:fldCharType="separate"/>
      </w:r>
      <w:r>
        <w:rPr>
          <w:bCs/>
          <w:szCs w:val="24"/>
        </w:rPr>
        <w:t xml:space="preserve">Figura </w:t>
      </w:r>
      <w:r>
        <w:t xml:space="preserve">48 </w:t>
      </w:r>
      <w:r>
        <w:rPr>
          <w:bCs/>
          <w:szCs w:val="24"/>
          <w:lang w:val="pt-BR"/>
        </w:rPr>
        <w:t>.</w:t>
      </w:r>
      <w:r>
        <w:rPr>
          <w:bCs/>
          <w:szCs w:val="24"/>
        </w:rPr>
        <w:t xml:space="preserve"> </w:t>
      </w:r>
      <w:r>
        <w:rPr>
          <w:bCs/>
          <w:szCs w:val="24"/>
          <w:lang w:val="pt-BR"/>
        </w:rPr>
        <w:t>Tela de Cadastro</w:t>
      </w:r>
      <w:r>
        <w:tab/>
      </w:r>
      <w:r>
        <w:fldChar w:fldCharType="begin"/>
      </w:r>
      <w:r>
        <w:instrText xml:space="preserve"> PAGEREF _Toc17286 </w:instrText>
      </w:r>
      <w:r>
        <w:fldChar w:fldCharType="separate"/>
      </w:r>
      <w:r>
        <w:t>81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_Toc17880 </w:instrText>
      </w:r>
      <w:r>
        <w:rPr>
          <w:bCs/>
          <w:szCs w:val="28"/>
        </w:rPr>
        <w:fldChar w:fldCharType="separate"/>
      </w:r>
      <w:r>
        <w:rPr>
          <w:bCs/>
          <w:szCs w:val="24"/>
        </w:rPr>
        <w:t xml:space="preserve">Figura </w:t>
      </w:r>
      <w:r>
        <w:t xml:space="preserve">49 </w:t>
      </w:r>
      <w:r>
        <w:rPr>
          <w:bCs/>
          <w:szCs w:val="24"/>
          <w:lang w:val="pt-BR"/>
        </w:rPr>
        <w:t>.</w:t>
      </w:r>
      <w:r>
        <w:rPr>
          <w:bCs/>
          <w:szCs w:val="24"/>
        </w:rPr>
        <w:t xml:space="preserve"> </w:t>
      </w:r>
      <w:r>
        <w:rPr>
          <w:bCs/>
          <w:szCs w:val="24"/>
          <w:lang w:val="pt-BR"/>
        </w:rPr>
        <w:t>Menu Principal</w:t>
      </w:r>
      <w:r>
        <w:tab/>
      </w:r>
      <w:r>
        <w:fldChar w:fldCharType="begin"/>
      </w:r>
      <w:r>
        <w:instrText xml:space="preserve"> PAGEREF _Toc17880 </w:instrText>
      </w:r>
      <w:r>
        <w:fldChar w:fldCharType="separate"/>
      </w:r>
      <w:r>
        <w:t>81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_Toc16930 </w:instrText>
      </w:r>
      <w:r>
        <w:rPr>
          <w:bCs/>
          <w:szCs w:val="28"/>
        </w:rPr>
        <w:fldChar w:fldCharType="separate"/>
      </w:r>
      <w:r>
        <w:rPr>
          <w:bCs/>
          <w:szCs w:val="24"/>
        </w:rPr>
        <w:t xml:space="preserve">Figura </w:t>
      </w:r>
      <w:r>
        <w:t xml:space="preserve">50 </w:t>
      </w:r>
      <w:r>
        <w:rPr>
          <w:bCs/>
          <w:szCs w:val="24"/>
          <w:lang w:val="pt-BR"/>
        </w:rPr>
        <w:t>.</w:t>
      </w:r>
      <w:r>
        <w:rPr>
          <w:bCs/>
          <w:szCs w:val="24"/>
        </w:rPr>
        <w:t xml:space="preserve"> </w:t>
      </w:r>
      <w:r>
        <w:rPr>
          <w:bCs/>
          <w:szCs w:val="24"/>
          <w:lang w:val="pt-BR"/>
        </w:rPr>
        <w:t>Listagem de Rotas Criadas</w:t>
      </w:r>
      <w:r>
        <w:tab/>
      </w:r>
      <w:r>
        <w:fldChar w:fldCharType="begin"/>
      </w:r>
      <w:r>
        <w:instrText xml:space="preserve"> PAGEREF _Toc16930 </w:instrText>
      </w:r>
      <w:r>
        <w:fldChar w:fldCharType="separate"/>
      </w:r>
      <w:r>
        <w:t>82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_Toc17338 </w:instrText>
      </w:r>
      <w:r>
        <w:rPr>
          <w:bCs/>
          <w:szCs w:val="28"/>
        </w:rPr>
        <w:fldChar w:fldCharType="separate"/>
      </w:r>
      <w:r>
        <w:rPr>
          <w:bCs/>
          <w:szCs w:val="24"/>
        </w:rPr>
        <w:t xml:space="preserve">Figura </w:t>
      </w:r>
      <w:r>
        <w:t xml:space="preserve">51 </w:t>
      </w:r>
      <w:r>
        <w:rPr>
          <w:bCs/>
          <w:szCs w:val="24"/>
          <w:lang w:val="pt-BR"/>
        </w:rPr>
        <w:t>.</w:t>
      </w:r>
      <w:r>
        <w:rPr>
          <w:bCs/>
          <w:szCs w:val="24"/>
        </w:rPr>
        <w:t xml:space="preserve"> </w:t>
      </w:r>
      <w:r>
        <w:rPr>
          <w:bCs/>
          <w:szCs w:val="24"/>
          <w:lang w:val="pt-BR"/>
        </w:rPr>
        <w:t>Página de detalhamento da Rota</w:t>
      </w:r>
      <w:r>
        <w:tab/>
      </w:r>
      <w:r>
        <w:fldChar w:fldCharType="begin"/>
      </w:r>
      <w:r>
        <w:instrText xml:space="preserve"> PAGEREF _Toc17338 </w:instrText>
      </w:r>
      <w:r>
        <w:fldChar w:fldCharType="separate"/>
      </w:r>
      <w:r>
        <w:t>82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_Toc4566 </w:instrText>
      </w:r>
      <w:r>
        <w:rPr>
          <w:bCs/>
          <w:szCs w:val="28"/>
        </w:rPr>
        <w:fldChar w:fldCharType="separate"/>
      </w:r>
      <w:r>
        <w:rPr>
          <w:bCs/>
          <w:szCs w:val="24"/>
        </w:rPr>
        <w:t xml:space="preserve">Figura </w:t>
      </w:r>
      <w:r>
        <w:t xml:space="preserve">52 </w:t>
      </w:r>
      <w:r>
        <w:rPr>
          <w:bCs/>
          <w:szCs w:val="24"/>
          <w:lang w:val="pt-BR"/>
        </w:rPr>
        <w:t>.</w:t>
      </w:r>
      <w:r>
        <w:rPr>
          <w:bCs/>
          <w:szCs w:val="24"/>
        </w:rPr>
        <w:t xml:space="preserve"> </w:t>
      </w:r>
      <w:r>
        <w:rPr>
          <w:bCs/>
          <w:szCs w:val="24"/>
          <w:lang w:val="pt-BR"/>
        </w:rPr>
        <w:t>Rota Criada Aberta no Google Maps</w:t>
      </w:r>
      <w:r>
        <w:tab/>
      </w:r>
      <w:r>
        <w:fldChar w:fldCharType="begin"/>
      </w:r>
      <w:r>
        <w:instrText xml:space="preserve"> PAGEREF _Toc4566 </w:instrText>
      </w:r>
      <w:r>
        <w:fldChar w:fldCharType="separate"/>
      </w:r>
      <w:r>
        <w:t>83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_Toc14069 </w:instrText>
      </w:r>
      <w:r>
        <w:rPr>
          <w:bCs/>
          <w:szCs w:val="28"/>
        </w:rPr>
        <w:fldChar w:fldCharType="separate"/>
      </w:r>
      <w:r>
        <w:rPr>
          <w:bCs/>
          <w:szCs w:val="24"/>
        </w:rPr>
        <w:t xml:space="preserve">Figura </w:t>
      </w:r>
      <w:r>
        <w:t xml:space="preserve">53 </w:t>
      </w:r>
      <w:r>
        <w:rPr>
          <w:bCs/>
          <w:szCs w:val="24"/>
          <w:lang w:val="pt-BR"/>
        </w:rPr>
        <w:t>.</w:t>
      </w:r>
      <w:r>
        <w:rPr>
          <w:bCs/>
          <w:szCs w:val="24"/>
        </w:rPr>
        <w:t xml:space="preserve"> </w:t>
      </w:r>
      <w:r>
        <w:rPr>
          <w:bCs/>
          <w:szCs w:val="24"/>
          <w:lang w:val="pt-BR"/>
        </w:rPr>
        <w:t>Página para Gerar a Rota</w:t>
      </w:r>
      <w:r>
        <w:tab/>
      </w:r>
      <w:r>
        <w:fldChar w:fldCharType="begin"/>
      </w:r>
      <w:r>
        <w:instrText xml:space="preserve"> PAGEREF _Toc14069 </w:instrText>
      </w:r>
      <w:r>
        <w:fldChar w:fldCharType="separate"/>
      </w:r>
      <w:r>
        <w:t>83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_Toc2289 </w:instrText>
      </w:r>
      <w:r>
        <w:rPr>
          <w:bCs/>
          <w:szCs w:val="28"/>
        </w:rPr>
        <w:fldChar w:fldCharType="separate"/>
      </w:r>
      <w:r>
        <w:rPr>
          <w:bCs/>
          <w:szCs w:val="24"/>
        </w:rPr>
        <w:t xml:space="preserve">Figura </w:t>
      </w:r>
      <w:r>
        <w:t xml:space="preserve">54 </w:t>
      </w:r>
      <w:r>
        <w:rPr>
          <w:bCs/>
          <w:szCs w:val="24"/>
          <w:lang w:val="pt-BR"/>
        </w:rPr>
        <w:t>.</w:t>
      </w:r>
      <w:r>
        <w:rPr>
          <w:bCs/>
          <w:szCs w:val="24"/>
        </w:rPr>
        <w:t xml:space="preserve"> </w:t>
      </w:r>
      <w:r>
        <w:rPr>
          <w:bCs/>
          <w:szCs w:val="24"/>
          <w:lang w:val="pt-BR"/>
        </w:rPr>
        <w:t>Página Após Rota Ser Gerada</w:t>
      </w:r>
      <w:r>
        <w:tab/>
      </w:r>
      <w:r>
        <w:fldChar w:fldCharType="begin"/>
      </w:r>
      <w:r>
        <w:instrText xml:space="preserve"> PAGEREF _Toc2289 </w:instrText>
      </w:r>
      <w:r>
        <w:fldChar w:fldCharType="separate"/>
      </w:r>
      <w:r>
        <w:t>84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_Toc24173 </w:instrText>
      </w:r>
      <w:r>
        <w:rPr>
          <w:bCs/>
          <w:szCs w:val="28"/>
        </w:rPr>
        <w:fldChar w:fldCharType="separate"/>
      </w:r>
      <w:r>
        <w:rPr>
          <w:bCs/>
          <w:szCs w:val="24"/>
        </w:rPr>
        <w:t xml:space="preserve">Figura </w:t>
      </w:r>
      <w:r>
        <w:t xml:space="preserve">55 </w:t>
      </w:r>
      <w:r>
        <w:rPr>
          <w:bCs/>
          <w:szCs w:val="24"/>
          <w:lang w:val="pt-BR"/>
        </w:rPr>
        <w:t>.</w:t>
      </w:r>
      <w:r>
        <w:rPr>
          <w:bCs/>
          <w:szCs w:val="24"/>
        </w:rPr>
        <w:t xml:space="preserve"> </w:t>
      </w:r>
      <w:r>
        <w:rPr>
          <w:bCs/>
          <w:szCs w:val="24"/>
          <w:lang w:val="pt-BR"/>
        </w:rPr>
        <w:t>Página de Endereço</w:t>
      </w:r>
      <w:r>
        <w:tab/>
      </w:r>
      <w:r>
        <w:fldChar w:fldCharType="begin"/>
      </w:r>
      <w:r>
        <w:instrText xml:space="preserve"> PAGEREF _Toc24173 </w:instrText>
      </w:r>
      <w:r>
        <w:fldChar w:fldCharType="separate"/>
      </w:r>
      <w:r>
        <w:t>84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_Toc17574 </w:instrText>
      </w:r>
      <w:r>
        <w:rPr>
          <w:bCs/>
          <w:szCs w:val="28"/>
        </w:rPr>
        <w:fldChar w:fldCharType="separate"/>
      </w:r>
      <w:r>
        <w:rPr>
          <w:bCs/>
          <w:szCs w:val="24"/>
        </w:rPr>
        <w:t xml:space="preserve">Figura </w:t>
      </w:r>
      <w:r>
        <w:t xml:space="preserve">56 </w:t>
      </w:r>
      <w:r>
        <w:rPr>
          <w:bCs/>
          <w:szCs w:val="24"/>
          <w:lang w:val="pt-BR"/>
        </w:rPr>
        <w:t>.</w:t>
      </w:r>
      <w:r>
        <w:rPr>
          <w:bCs/>
          <w:szCs w:val="24"/>
        </w:rPr>
        <w:t xml:space="preserve"> </w:t>
      </w:r>
      <w:r>
        <w:rPr>
          <w:bCs/>
          <w:szCs w:val="24"/>
          <w:lang w:val="pt-BR"/>
        </w:rPr>
        <w:t>Página Empresa</w:t>
      </w:r>
      <w:r>
        <w:tab/>
      </w:r>
      <w:r>
        <w:fldChar w:fldCharType="begin"/>
      </w:r>
      <w:r>
        <w:instrText xml:space="preserve"> PAGEREF _Toc17574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_Toc24829 </w:instrText>
      </w:r>
      <w:r>
        <w:rPr>
          <w:bCs/>
          <w:szCs w:val="28"/>
        </w:rPr>
        <w:fldChar w:fldCharType="separate"/>
      </w:r>
      <w:r>
        <w:rPr>
          <w:bCs/>
          <w:szCs w:val="24"/>
        </w:rPr>
        <w:t xml:space="preserve">Figura </w:t>
      </w:r>
      <w:r>
        <w:t xml:space="preserve">57 </w:t>
      </w:r>
      <w:r>
        <w:rPr>
          <w:bCs/>
          <w:szCs w:val="24"/>
          <w:lang w:val="pt-BR"/>
        </w:rPr>
        <w:t>.</w:t>
      </w:r>
      <w:r>
        <w:rPr>
          <w:bCs/>
          <w:szCs w:val="24"/>
        </w:rPr>
        <w:t xml:space="preserve"> </w:t>
      </w:r>
      <w:r>
        <w:rPr>
          <w:bCs/>
          <w:szCs w:val="24"/>
          <w:lang w:val="pt-BR"/>
        </w:rPr>
        <w:t>Página de Filiais da Empresa</w:t>
      </w:r>
      <w:r>
        <w:tab/>
      </w:r>
      <w:r>
        <w:fldChar w:fldCharType="begin"/>
      </w:r>
      <w:r>
        <w:instrText xml:space="preserve"> PAGEREF _Toc24829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_Toc2876 </w:instrText>
      </w:r>
      <w:r>
        <w:rPr>
          <w:bCs/>
          <w:szCs w:val="28"/>
        </w:rPr>
        <w:fldChar w:fldCharType="separate"/>
      </w:r>
      <w:r>
        <w:rPr>
          <w:bCs/>
          <w:szCs w:val="24"/>
        </w:rPr>
        <w:t xml:space="preserve">Figura </w:t>
      </w:r>
      <w:r>
        <w:t xml:space="preserve">58 </w:t>
      </w:r>
      <w:r>
        <w:rPr>
          <w:bCs/>
          <w:szCs w:val="24"/>
          <w:lang w:val="pt-BR"/>
        </w:rPr>
        <w:t>.</w:t>
      </w:r>
      <w:r>
        <w:rPr>
          <w:bCs/>
          <w:szCs w:val="24"/>
        </w:rPr>
        <w:t xml:space="preserve"> </w:t>
      </w:r>
      <w:r>
        <w:rPr>
          <w:bCs/>
          <w:szCs w:val="24"/>
          <w:lang w:val="pt-BR"/>
        </w:rPr>
        <w:t>Página de Listagem Funcionários da Empresa</w:t>
      </w:r>
      <w:r>
        <w:tab/>
      </w:r>
      <w:r>
        <w:fldChar w:fldCharType="begin"/>
      </w:r>
      <w:r>
        <w:instrText xml:space="preserve"> PAGEREF _Toc2876 </w:instrText>
      </w:r>
      <w:r>
        <w:fldChar w:fldCharType="separate"/>
      </w:r>
      <w:r>
        <w:t>86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_Toc1636 </w:instrText>
      </w:r>
      <w:r>
        <w:rPr>
          <w:bCs/>
          <w:szCs w:val="28"/>
        </w:rPr>
        <w:fldChar w:fldCharType="separate"/>
      </w:r>
      <w:r>
        <w:rPr>
          <w:bCs/>
          <w:szCs w:val="24"/>
        </w:rPr>
        <w:t xml:space="preserve">Figura </w:t>
      </w:r>
      <w:r>
        <w:t xml:space="preserve">59 </w:t>
      </w:r>
      <w:r>
        <w:rPr>
          <w:bCs/>
          <w:szCs w:val="24"/>
          <w:lang w:val="pt-BR"/>
        </w:rPr>
        <w:t>.</w:t>
      </w:r>
      <w:r>
        <w:rPr>
          <w:bCs/>
          <w:szCs w:val="24"/>
        </w:rPr>
        <w:t xml:space="preserve"> </w:t>
      </w:r>
      <w:r>
        <w:rPr>
          <w:bCs/>
          <w:szCs w:val="24"/>
          <w:lang w:val="pt-BR"/>
        </w:rPr>
        <w:t>Página de Região</w:t>
      </w:r>
      <w:r>
        <w:tab/>
      </w:r>
      <w:r>
        <w:fldChar w:fldCharType="begin"/>
      </w:r>
      <w:r>
        <w:instrText xml:space="preserve"> PAGEREF _Toc1636 </w:instrText>
      </w:r>
      <w:r>
        <w:fldChar w:fldCharType="separate"/>
      </w:r>
      <w:r>
        <w:t>86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_Toc12360 </w:instrText>
      </w:r>
      <w:r>
        <w:rPr>
          <w:bCs/>
          <w:szCs w:val="28"/>
        </w:rPr>
        <w:fldChar w:fldCharType="separate"/>
      </w:r>
      <w:r>
        <w:rPr>
          <w:bCs/>
          <w:szCs w:val="24"/>
        </w:rPr>
        <w:t xml:space="preserve">Figura </w:t>
      </w:r>
      <w:r>
        <w:t xml:space="preserve">60 </w:t>
      </w:r>
      <w:r>
        <w:rPr>
          <w:bCs/>
          <w:szCs w:val="24"/>
          <w:lang w:val="pt-BR"/>
        </w:rPr>
        <w:t>.</w:t>
      </w:r>
      <w:r>
        <w:rPr>
          <w:bCs/>
          <w:szCs w:val="24"/>
        </w:rPr>
        <w:t xml:space="preserve"> </w:t>
      </w:r>
      <w:r>
        <w:rPr>
          <w:bCs/>
          <w:szCs w:val="24"/>
          <w:lang w:val="pt-BR"/>
        </w:rPr>
        <w:t>Página para Alterar a Região.</w:t>
      </w:r>
      <w:r>
        <w:tab/>
      </w:r>
      <w:r>
        <w:fldChar w:fldCharType="begin"/>
      </w:r>
      <w:r>
        <w:instrText xml:space="preserve"> PAGEREF _Toc12360 </w:instrText>
      </w:r>
      <w:r>
        <w:fldChar w:fldCharType="separate"/>
      </w:r>
      <w:r>
        <w:t>87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_Toc20778 </w:instrText>
      </w:r>
      <w:r>
        <w:rPr>
          <w:bCs/>
          <w:szCs w:val="28"/>
        </w:rPr>
        <w:fldChar w:fldCharType="separate"/>
      </w:r>
      <w:r>
        <w:rPr>
          <w:bCs/>
          <w:szCs w:val="24"/>
        </w:rPr>
        <w:t xml:space="preserve">Figura </w:t>
      </w:r>
      <w:r>
        <w:t xml:space="preserve">61 </w:t>
      </w:r>
      <w:r>
        <w:rPr>
          <w:bCs/>
          <w:szCs w:val="24"/>
          <w:lang w:val="pt-BR"/>
        </w:rPr>
        <w:t>.</w:t>
      </w:r>
      <w:r>
        <w:rPr>
          <w:bCs/>
          <w:szCs w:val="24"/>
        </w:rPr>
        <w:t xml:space="preserve"> </w:t>
      </w:r>
      <w:r>
        <w:rPr>
          <w:bCs/>
          <w:szCs w:val="24"/>
          <w:lang w:val="pt-BR"/>
        </w:rPr>
        <w:t>Página para Alterar a Região.</w:t>
      </w:r>
      <w:r>
        <w:tab/>
      </w:r>
      <w:r>
        <w:fldChar w:fldCharType="begin"/>
      </w:r>
      <w:r>
        <w:instrText xml:space="preserve"> PAGEREF _Toc20778 </w:instrText>
      </w:r>
      <w:r>
        <w:fldChar w:fldCharType="separate"/>
      </w:r>
      <w:r>
        <w:t>88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_Toc14945 </w:instrText>
      </w:r>
      <w:r>
        <w:rPr>
          <w:bCs/>
          <w:szCs w:val="28"/>
        </w:rPr>
        <w:fldChar w:fldCharType="separate"/>
      </w:r>
      <w:r>
        <w:rPr>
          <w:bCs/>
          <w:szCs w:val="24"/>
        </w:rPr>
        <w:t xml:space="preserve">Figura </w:t>
      </w:r>
      <w:r>
        <w:t xml:space="preserve">62 </w:t>
      </w:r>
      <w:r>
        <w:rPr>
          <w:bCs/>
          <w:szCs w:val="24"/>
          <w:lang w:val="pt-BR"/>
        </w:rPr>
        <w:t>.</w:t>
      </w:r>
      <w:r>
        <w:rPr>
          <w:bCs/>
          <w:szCs w:val="24"/>
        </w:rPr>
        <w:t xml:space="preserve"> </w:t>
      </w:r>
      <w:r>
        <w:rPr>
          <w:bCs/>
          <w:szCs w:val="24"/>
          <w:lang w:val="pt-BR"/>
        </w:rPr>
        <w:t>Página de Detalhamento do Usuário.</w:t>
      </w:r>
      <w:r>
        <w:tab/>
      </w:r>
      <w:r>
        <w:fldChar w:fldCharType="begin"/>
      </w:r>
      <w:r>
        <w:instrText xml:space="preserve"> PAGEREF _Toc14945 </w:instrText>
      </w:r>
      <w:r>
        <w:fldChar w:fldCharType="separate"/>
      </w:r>
      <w:r>
        <w:t>88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_Toc26391 </w:instrText>
      </w:r>
      <w:r>
        <w:rPr>
          <w:bCs/>
          <w:szCs w:val="28"/>
        </w:rPr>
        <w:fldChar w:fldCharType="separate"/>
      </w:r>
      <w:r>
        <w:rPr>
          <w:bCs/>
          <w:szCs w:val="24"/>
        </w:rPr>
        <w:t xml:space="preserve">Figura </w:t>
      </w:r>
      <w:r>
        <w:t xml:space="preserve">63 </w:t>
      </w:r>
      <w:r>
        <w:rPr>
          <w:bCs/>
          <w:szCs w:val="24"/>
          <w:lang w:val="pt-BR"/>
        </w:rPr>
        <w:t>.</w:t>
      </w:r>
      <w:r>
        <w:rPr>
          <w:bCs/>
          <w:szCs w:val="24"/>
        </w:rPr>
        <w:t xml:space="preserve"> </w:t>
      </w:r>
      <w:r>
        <w:rPr>
          <w:bCs/>
          <w:szCs w:val="24"/>
          <w:lang w:val="pt-BR"/>
        </w:rPr>
        <w:t>Página de Alteração do Usuário.</w:t>
      </w:r>
      <w:r>
        <w:tab/>
      </w:r>
      <w:r>
        <w:fldChar w:fldCharType="begin"/>
      </w:r>
      <w:r>
        <w:instrText xml:space="preserve"> PAGEREF _Toc26391 </w:instrText>
      </w:r>
      <w:r>
        <w:fldChar w:fldCharType="separate"/>
      </w:r>
      <w:r>
        <w:t>89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_Toc25617 </w:instrText>
      </w:r>
      <w:r>
        <w:rPr>
          <w:bCs/>
          <w:szCs w:val="28"/>
        </w:rPr>
        <w:fldChar w:fldCharType="separate"/>
      </w:r>
      <w:r>
        <w:rPr>
          <w:bCs/>
          <w:szCs w:val="24"/>
        </w:rPr>
        <w:t xml:space="preserve">Figura </w:t>
      </w:r>
      <w:r>
        <w:t xml:space="preserve">64 </w:t>
      </w:r>
      <w:r>
        <w:rPr>
          <w:bCs/>
          <w:szCs w:val="24"/>
          <w:lang w:val="pt-BR"/>
        </w:rPr>
        <w:t>.</w:t>
      </w:r>
      <w:r>
        <w:rPr>
          <w:bCs/>
          <w:szCs w:val="24"/>
        </w:rPr>
        <w:t xml:space="preserve"> </w:t>
      </w:r>
      <w:r>
        <w:rPr>
          <w:bCs/>
          <w:szCs w:val="24"/>
          <w:lang w:val="pt-BR"/>
        </w:rPr>
        <w:t>Botões para Salvar e Cancelar alteração do Usuário.</w:t>
      </w:r>
      <w:r>
        <w:tab/>
      </w:r>
      <w:r>
        <w:fldChar w:fldCharType="begin"/>
      </w:r>
      <w:r>
        <w:instrText xml:space="preserve"> PAGEREF _Toc25617 </w:instrText>
      </w:r>
      <w:r>
        <w:fldChar w:fldCharType="separate"/>
      </w:r>
      <w:r>
        <w:t>89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_Toc16033 </w:instrText>
      </w:r>
      <w:r>
        <w:rPr>
          <w:bCs/>
          <w:szCs w:val="28"/>
        </w:rPr>
        <w:fldChar w:fldCharType="separate"/>
      </w:r>
      <w:r>
        <w:rPr>
          <w:bCs/>
          <w:szCs w:val="24"/>
        </w:rPr>
        <w:t xml:space="preserve">Figura </w:t>
      </w:r>
      <w:r>
        <w:t xml:space="preserve">65 </w:t>
      </w:r>
      <w:r>
        <w:rPr>
          <w:bCs/>
          <w:szCs w:val="24"/>
          <w:lang w:val="pt-BR"/>
        </w:rPr>
        <w:t>. Primeiro Resultado da execução do SonarQuebe</w:t>
      </w:r>
      <w:r>
        <w:tab/>
      </w:r>
      <w:r>
        <w:fldChar w:fldCharType="begin"/>
      </w:r>
      <w:r>
        <w:instrText xml:space="preserve"> PAGEREF _Toc16033 </w:instrText>
      </w:r>
      <w:r>
        <w:fldChar w:fldCharType="separate"/>
      </w:r>
      <w:r>
        <w:t>91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_Toc31790 </w:instrText>
      </w:r>
      <w:r>
        <w:rPr>
          <w:bCs/>
          <w:szCs w:val="28"/>
        </w:rPr>
        <w:fldChar w:fldCharType="separate"/>
      </w:r>
      <w:r>
        <w:rPr>
          <w:bCs/>
          <w:szCs w:val="24"/>
        </w:rPr>
        <w:t xml:space="preserve">Figura </w:t>
      </w:r>
      <w:r>
        <w:t xml:space="preserve">65 </w:t>
      </w:r>
      <w:r>
        <w:rPr>
          <w:bCs/>
          <w:szCs w:val="24"/>
          <w:lang w:val="pt-BR"/>
        </w:rPr>
        <w:t>. FrontEnd - Resultado da Execução do SonarQube Após Alterações Efetuadas.</w:t>
      </w:r>
      <w:r>
        <w:tab/>
      </w:r>
      <w:r>
        <w:fldChar w:fldCharType="begin"/>
      </w:r>
      <w:r>
        <w:instrText xml:space="preserve"> PAGEREF _Toc31790 </w:instrText>
      </w:r>
      <w:r>
        <w:fldChar w:fldCharType="separate"/>
      </w:r>
      <w:r>
        <w:t>91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_Toc26360 </w:instrText>
      </w:r>
      <w:r>
        <w:rPr>
          <w:bCs/>
          <w:szCs w:val="28"/>
        </w:rPr>
        <w:fldChar w:fldCharType="separate"/>
      </w:r>
      <w:r>
        <w:rPr>
          <w:bCs/>
          <w:szCs w:val="24"/>
        </w:rPr>
        <w:t xml:space="preserve">Figura </w:t>
      </w:r>
      <w:r>
        <w:t xml:space="preserve">67 </w:t>
      </w:r>
      <w:r>
        <w:rPr>
          <w:bCs/>
          <w:szCs w:val="24"/>
          <w:lang w:val="pt-BR"/>
        </w:rPr>
        <w:t>. FrontEnd Outros Resultados</w:t>
      </w:r>
      <w:r>
        <w:tab/>
      </w:r>
      <w:r>
        <w:fldChar w:fldCharType="begin"/>
      </w:r>
      <w:r>
        <w:instrText xml:space="preserve"> PAGEREF _Toc26360 </w:instrText>
      </w:r>
      <w:r>
        <w:fldChar w:fldCharType="separate"/>
      </w:r>
      <w:r>
        <w:t>92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_Toc8705 </w:instrText>
      </w:r>
      <w:r>
        <w:rPr>
          <w:bCs/>
          <w:szCs w:val="28"/>
        </w:rPr>
        <w:fldChar w:fldCharType="separate"/>
      </w:r>
      <w:r>
        <w:rPr>
          <w:bCs/>
          <w:szCs w:val="24"/>
        </w:rPr>
        <w:t xml:space="preserve">Figura </w:t>
      </w:r>
      <w:r>
        <w:t xml:space="preserve">68 </w:t>
      </w:r>
      <w:r>
        <w:rPr>
          <w:bCs/>
          <w:szCs w:val="24"/>
          <w:lang w:val="pt-BR"/>
        </w:rPr>
        <w:t>. FrontEnd Resultados SonarQube</w:t>
      </w:r>
      <w:r>
        <w:tab/>
      </w:r>
      <w:r>
        <w:fldChar w:fldCharType="begin"/>
      </w:r>
      <w:r>
        <w:instrText xml:space="preserve"> PAGEREF _Toc8705 </w:instrText>
      </w:r>
      <w:r>
        <w:fldChar w:fldCharType="separate"/>
      </w:r>
      <w:r>
        <w:t>92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_Toc17734 </w:instrText>
      </w:r>
      <w:r>
        <w:rPr>
          <w:bCs/>
          <w:szCs w:val="28"/>
        </w:rPr>
        <w:fldChar w:fldCharType="separate"/>
      </w:r>
      <w:r>
        <w:rPr>
          <w:bCs/>
          <w:szCs w:val="24"/>
        </w:rPr>
        <w:t xml:space="preserve">Figura </w:t>
      </w:r>
      <w:r>
        <w:t xml:space="preserve">69 </w:t>
      </w:r>
      <w:r>
        <w:rPr>
          <w:bCs/>
          <w:szCs w:val="24"/>
          <w:lang w:val="pt-BR"/>
        </w:rPr>
        <w:t>. FrontEnd Outros Resultados Obtidos com SonarQube</w:t>
      </w:r>
      <w:r>
        <w:tab/>
      </w:r>
      <w:r>
        <w:fldChar w:fldCharType="begin"/>
      </w:r>
      <w:r>
        <w:instrText xml:space="preserve"> PAGEREF _Toc17734 </w:instrText>
      </w:r>
      <w:r>
        <w:fldChar w:fldCharType="separate"/>
      </w:r>
      <w:r>
        <w:t>93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_Toc3240 </w:instrText>
      </w:r>
      <w:r>
        <w:rPr>
          <w:bCs/>
          <w:szCs w:val="28"/>
        </w:rPr>
        <w:fldChar w:fldCharType="separate"/>
      </w:r>
      <w:r>
        <w:rPr>
          <w:bCs/>
          <w:szCs w:val="24"/>
        </w:rPr>
        <w:t xml:space="preserve">Figura </w:t>
      </w:r>
      <w:r>
        <w:t xml:space="preserve">70 </w:t>
      </w:r>
      <w:r>
        <w:rPr>
          <w:bCs/>
          <w:szCs w:val="24"/>
          <w:lang w:val="pt-BR"/>
        </w:rPr>
        <w:t>. Teste Unitários de Serviços e Repositórios de Pessoas</w:t>
      </w:r>
      <w:r>
        <w:tab/>
      </w:r>
      <w:r>
        <w:fldChar w:fldCharType="begin"/>
      </w:r>
      <w:r>
        <w:instrText xml:space="preserve"> PAGEREF _Toc3240 </w:instrText>
      </w:r>
      <w:r>
        <w:fldChar w:fldCharType="separate"/>
      </w:r>
      <w:r>
        <w:t>94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_Toc14133 </w:instrText>
      </w:r>
      <w:r>
        <w:rPr>
          <w:bCs/>
          <w:szCs w:val="28"/>
        </w:rPr>
        <w:fldChar w:fldCharType="separate"/>
      </w:r>
      <w:r>
        <w:rPr>
          <w:bCs/>
          <w:szCs w:val="24"/>
        </w:rPr>
        <w:t xml:space="preserve">Figura </w:t>
      </w:r>
      <w:r>
        <w:t xml:space="preserve">71 </w:t>
      </w:r>
      <w:r>
        <w:rPr>
          <w:bCs/>
          <w:szCs w:val="24"/>
          <w:lang w:val="pt-BR"/>
        </w:rPr>
        <w:t>. Teste Unitários  - Utilização da API do ViaCep</w:t>
      </w:r>
      <w:r>
        <w:tab/>
      </w:r>
      <w:r>
        <w:fldChar w:fldCharType="begin"/>
      </w:r>
      <w:r>
        <w:instrText xml:space="preserve"> PAGEREF _Toc14133 </w:instrText>
      </w:r>
      <w:r>
        <w:fldChar w:fldCharType="separate"/>
      </w:r>
      <w:r>
        <w:t>95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_Toc25017 </w:instrText>
      </w:r>
      <w:r>
        <w:rPr>
          <w:bCs/>
          <w:szCs w:val="28"/>
        </w:rPr>
        <w:fldChar w:fldCharType="separate"/>
      </w:r>
      <w:r>
        <w:rPr>
          <w:bCs/>
          <w:szCs w:val="24"/>
        </w:rPr>
        <w:t xml:space="preserve">Figura </w:t>
      </w:r>
      <w:r>
        <w:t xml:space="preserve">72 </w:t>
      </w:r>
      <w:r>
        <w:rPr>
          <w:bCs/>
          <w:szCs w:val="24"/>
          <w:lang w:val="pt-BR"/>
        </w:rPr>
        <w:t>. Teste Unitários - Utilização da API DistanceMatrix</w:t>
      </w:r>
      <w:r>
        <w:tab/>
      </w:r>
      <w:r>
        <w:fldChar w:fldCharType="begin"/>
      </w:r>
      <w:r>
        <w:instrText xml:space="preserve"> PAGEREF _Toc25017 </w:instrText>
      </w:r>
      <w:r>
        <w:fldChar w:fldCharType="separate"/>
      </w:r>
      <w:r>
        <w:t>95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_Toc16051 </w:instrText>
      </w:r>
      <w:r>
        <w:rPr>
          <w:bCs/>
          <w:szCs w:val="28"/>
        </w:rPr>
        <w:fldChar w:fldCharType="separate"/>
      </w:r>
      <w:r>
        <w:rPr>
          <w:bCs/>
          <w:szCs w:val="24"/>
        </w:rPr>
        <w:t xml:space="preserve">Figura </w:t>
      </w:r>
      <w:r>
        <w:t xml:space="preserve">73 </w:t>
      </w:r>
      <w:r>
        <w:rPr>
          <w:bCs/>
          <w:szCs w:val="24"/>
          <w:lang w:val="pt-BR"/>
        </w:rPr>
        <w:t>. Teste Unitários - Utilização da API DistanceMatrix</w:t>
      </w:r>
      <w:r>
        <w:tab/>
      </w:r>
      <w:r>
        <w:fldChar w:fldCharType="begin"/>
      </w:r>
      <w:r>
        <w:instrText xml:space="preserve"> PAGEREF _Toc16051 </w:instrText>
      </w:r>
      <w:r>
        <w:fldChar w:fldCharType="separate"/>
      </w:r>
      <w:r>
        <w:t>96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_Toc24360 </w:instrText>
      </w:r>
      <w:r>
        <w:rPr>
          <w:bCs/>
          <w:szCs w:val="28"/>
        </w:rPr>
        <w:fldChar w:fldCharType="separate"/>
      </w:r>
      <w:r>
        <w:rPr>
          <w:bCs/>
          <w:szCs w:val="24"/>
        </w:rPr>
        <w:t xml:space="preserve">Figura </w:t>
      </w:r>
      <w:r>
        <w:t xml:space="preserve">74 </w:t>
      </w:r>
      <w:r>
        <w:rPr>
          <w:bCs/>
          <w:szCs w:val="24"/>
          <w:lang w:val="pt-BR"/>
        </w:rPr>
        <w:t>. Empresa Cadastrada - Matriz</w:t>
      </w:r>
      <w:r>
        <w:tab/>
      </w:r>
      <w:r>
        <w:fldChar w:fldCharType="begin"/>
      </w:r>
      <w:r>
        <w:instrText xml:space="preserve"> PAGEREF _Toc24360 </w:instrText>
      </w:r>
      <w:r>
        <w:fldChar w:fldCharType="separate"/>
      </w:r>
      <w:r>
        <w:t>97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_Toc6898 </w:instrText>
      </w:r>
      <w:r>
        <w:rPr>
          <w:bCs/>
          <w:szCs w:val="28"/>
        </w:rPr>
        <w:fldChar w:fldCharType="separate"/>
      </w:r>
      <w:r>
        <w:rPr>
          <w:bCs/>
          <w:szCs w:val="24"/>
        </w:rPr>
        <w:t xml:space="preserve">Figura </w:t>
      </w:r>
      <w:r>
        <w:t xml:space="preserve">75 </w:t>
      </w:r>
      <w:r>
        <w:rPr>
          <w:bCs/>
          <w:szCs w:val="24"/>
          <w:lang w:val="pt-BR"/>
        </w:rPr>
        <w:t>. Empresas Cadastradas - Filiais</w:t>
      </w:r>
      <w:r>
        <w:tab/>
      </w:r>
      <w:r>
        <w:fldChar w:fldCharType="begin"/>
      </w:r>
      <w:r>
        <w:instrText xml:space="preserve"> PAGEREF _Toc6898 </w:instrText>
      </w:r>
      <w:r>
        <w:fldChar w:fldCharType="separate"/>
      </w:r>
      <w:r>
        <w:t>98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_Toc23659 </w:instrText>
      </w:r>
      <w:r>
        <w:rPr>
          <w:bCs/>
          <w:szCs w:val="28"/>
        </w:rPr>
        <w:fldChar w:fldCharType="separate"/>
      </w:r>
      <w:r>
        <w:rPr>
          <w:bCs/>
          <w:szCs w:val="24"/>
        </w:rPr>
        <w:t xml:space="preserve">Figura </w:t>
      </w:r>
      <w:r>
        <w:t xml:space="preserve">76 </w:t>
      </w:r>
      <w:r>
        <w:rPr>
          <w:bCs/>
          <w:szCs w:val="24"/>
          <w:lang w:val="pt-BR"/>
        </w:rPr>
        <w:t>. Caso de Testes 1 - Rota Gerada pelo Google Maps</w:t>
      </w:r>
      <w:r>
        <w:tab/>
      </w:r>
      <w:r>
        <w:fldChar w:fldCharType="begin"/>
      </w:r>
      <w:r>
        <w:instrText xml:space="preserve"> PAGEREF _Toc23659 </w:instrText>
      </w:r>
      <w:r>
        <w:fldChar w:fldCharType="separate"/>
      </w:r>
      <w:r>
        <w:t>99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_Toc29362 </w:instrText>
      </w:r>
      <w:r>
        <w:rPr>
          <w:bCs/>
          <w:szCs w:val="28"/>
        </w:rPr>
        <w:fldChar w:fldCharType="separate"/>
      </w:r>
      <w:r>
        <w:rPr>
          <w:bCs/>
          <w:szCs w:val="24"/>
        </w:rPr>
        <w:t xml:space="preserve">Figura </w:t>
      </w:r>
      <w:r>
        <w:t xml:space="preserve">77 </w:t>
      </w:r>
      <w:r>
        <w:rPr>
          <w:bCs/>
          <w:szCs w:val="24"/>
          <w:lang w:val="pt-BR"/>
        </w:rPr>
        <w:t>. Caso de Testes 1 - Rota Gerada pelo SysRLog</w:t>
      </w:r>
      <w:r>
        <w:tab/>
      </w:r>
      <w:r>
        <w:fldChar w:fldCharType="begin"/>
      </w:r>
      <w:r>
        <w:instrText xml:space="preserve"> PAGEREF _Toc29362 </w:instrText>
      </w:r>
      <w:r>
        <w:fldChar w:fldCharType="separate"/>
      </w:r>
      <w:r>
        <w:t>100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_Toc26331 </w:instrText>
      </w:r>
      <w:r>
        <w:rPr>
          <w:bCs/>
          <w:szCs w:val="28"/>
        </w:rPr>
        <w:fldChar w:fldCharType="separate"/>
      </w:r>
      <w:r>
        <w:rPr>
          <w:bCs/>
          <w:szCs w:val="24"/>
        </w:rPr>
        <w:t xml:space="preserve">Figura </w:t>
      </w:r>
      <w:r>
        <w:t xml:space="preserve">78 </w:t>
      </w:r>
      <w:r>
        <w:rPr>
          <w:bCs/>
          <w:szCs w:val="24"/>
          <w:lang w:val="pt-BR"/>
        </w:rPr>
        <w:t>. Caso de Testes 2 - Rota Gerada pelo Google Maps</w:t>
      </w:r>
      <w:r>
        <w:tab/>
      </w:r>
      <w:r>
        <w:fldChar w:fldCharType="begin"/>
      </w:r>
      <w:r>
        <w:instrText xml:space="preserve"> PAGEREF _Toc26331 </w:instrText>
      </w:r>
      <w:r>
        <w:fldChar w:fldCharType="separate"/>
      </w:r>
      <w:r>
        <w:t>102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_Toc29634 </w:instrText>
      </w:r>
      <w:r>
        <w:rPr>
          <w:bCs/>
          <w:szCs w:val="28"/>
        </w:rPr>
        <w:fldChar w:fldCharType="separate"/>
      </w:r>
      <w:r>
        <w:rPr>
          <w:bCs/>
          <w:szCs w:val="24"/>
        </w:rPr>
        <w:t xml:space="preserve">Figura </w:t>
      </w:r>
      <w:r>
        <w:t xml:space="preserve">79 </w:t>
      </w:r>
      <w:r>
        <w:rPr>
          <w:bCs/>
          <w:szCs w:val="24"/>
          <w:lang w:val="pt-BR"/>
        </w:rPr>
        <w:t>. Caso de Testes 2 - Rota Gerada pelo SysRLog</w:t>
      </w:r>
      <w:r>
        <w:tab/>
      </w:r>
      <w:r>
        <w:fldChar w:fldCharType="begin"/>
      </w:r>
      <w:r>
        <w:instrText xml:space="preserve"> PAGEREF _Toc29634 </w:instrText>
      </w:r>
      <w:r>
        <w:fldChar w:fldCharType="separate"/>
      </w:r>
      <w:r>
        <w:t>102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_Toc32094 </w:instrText>
      </w:r>
      <w:r>
        <w:rPr>
          <w:bCs/>
          <w:szCs w:val="28"/>
        </w:rPr>
        <w:fldChar w:fldCharType="separate"/>
      </w:r>
      <w:r>
        <w:rPr>
          <w:bCs/>
          <w:szCs w:val="24"/>
        </w:rPr>
        <w:t xml:space="preserve">Figura </w:t>
      </w:r>
      <w:r>
        <w:t xml:space="preserve">80 </w:t>
      </w:r>
      <w:r>
        <w:rPr>
          <w:bCs/>
          <w:szCs w:val="24"/>
          <w:lang w:val="pt-BR"/>
        </w:rPr>
        <w:t>. Caso de Testes 3 - Rota Gerada pelo Google Maps</w:t>
      </w:r>
      <w:r>
        <w:tab/>
      </w:r>
      <w:r>
        <w:fldChar w:fldCharType="begin"/>
      </w:r>
      <w:r>
        <w:instrText xml:space="preserve"> PAGEREF _Toc32094 </w:instrText>
      </w:r>
      <w:r>
        <w:fldChar w:fldCharType="separate"/>
      </w:r>
      <w:r>
        <w:t>104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_Toc3012 </w:instrText>
      </w:r>
      <w:r>
        <w:rPr>
          <w:bCs/>
          <w:szCs w:val="28"/>
        </w:rPr>
        <w:fldChar w:fldCharType="separate"/>
      </w:r>
      <w:r>
        <w:rPr>
          <w:bCs/>
          <w:szCs w:val="24"/>
        </w:rPr>
        <w:t xml:space="preserve">Figura </w:t>
      </w:r>
      <w:r>
        <w:t xml:space="preserve">81 </w:t>
      </w:r>
      <w:r>
        <w:rPr>
          <w:bCs/>
          <w:szCs w:val="24"/>
          <w:lang w:val="pt-BR"/>
        </w:rPr>
        <w:t>. Caso de Testes 3 - Rota Gerada pelo SysRLog</w:t>
      </w:r>
      <w:r>
        <w:tab/>
      </w:r>
      <w:r>
        <w:fldChar w:fldCharType="begin"/>
      </w:r>
      <w:r>
        <w:instrText xml:space="preserve"> PAGEREF _Toc3012 </w:instrText>
      </w:r>
      <w:r>
        <w:fldChar w:fldCharType="separate"/>
      </w:r>
      <w:r>
        <w:t>104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_Toc12099 </w:instrText>
      </w:r>
      <w:r>
        <w:rPr>
          <w:bCs/>
          <w:szCs w:val="28"/>
        </w:rPr>
        <w:fldChar w:fldCharType="separate"/>
      </w:r>
      <w:r>
        <w:rPr>
          <w:bCs/>
          <w:szCs w:val="24"/>
        </w:rPr>
        <w:t xml:space="preserve">Figura </w:t>
      </w:r>
      <w:r>
        <w:t xml:space="preserve">82 </w:t>
      </w:r>
      <w:r>
        <w:rPr>
          <w:bCs/>
          <w:szCs w:val="24"/>
          <w:lang w:val="pt-BR"/>
        </w:rPr>
        <w:t>. Caso de Testes 4 - Rota Gerada pelo Google Maps</w:t>
      </w:r>
      <w:r>
        <w:tab/>
      </w:r>
      <w:r>
        <w:fldChar w:fldCharType="begin"/>
      </w:r>
      <w:r>
        <w:instrText xml:space="preserve"> PAGEREF _Toc12099 </w:instrText>
      </w:r>
      <w:r>
        <w:fldChar w:fldCharType="separate"/>
      </w:r>
      <w:r>
        <w:t>106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_Toc7730 </w:instrText>
      </w:r>
      <w:r>
        <w:rPr>
          <w:bCs/>
          <w:szCs w:val="28"/>
        </w:rPr>
        <w:fldChar w:fldCharType="separate"/>
      </w:r>
      <w:r>
        <w:rPr>
          <w:bCs/>
          <w:szCs w:val="24"/>
        </w:rPr>
        <w:t xml:space="preserve">Figura </w:t>
      </w:r>
      <w:r>
        <w:t xml:space="preserve">83 </w:t>
      </w:r>
      <w:r>
        <w:rPr>
          <w:bCs/>
          <w:szCs w:val="24"/>
          <w:lang w:val="pt-BR"/>
        </w:rPr>
        <w:t>. Caso de Testes 4 - Rota Gerada pelo SysRLog</w:t>
      </w:r>
      <w:r>
        <w:tab/>
      </w:r>
      <w:r>
        <w:fldChar w:fldCharType="begin"/>
      </w:r>
      <w:r>
        <w:instrText xml:space="preserve"> PAGEREF _Toc7730 </w:instrText>
      </w:r>
      <w:r>
        <w:fldChar w:fldCharType="separate"/>
      </w:r>
      <w:r>
        <w:t>106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_Toc8813 </w:instrText>
      </w:r>
      <w:r>
        <w:rPr>
          <w:bCs/>
          <w:szCs w:val="28"/>
        </w:rPr>
        <w:fldChar w:fldCharType="separate"/>
      </w:r>
      <w:r>
        <w:rPr>
          <w:bCs/>
          <w:szCs w:val="24"/>
        </w:rPr>
        <w:t xml:space="preserve">Figura </w:t>
      </w:r>
      <w:r>
        <w:t xml:space="preserve">84 </w:t>
      </w:r>
      <w:r>
        <w:rPr>
          <w:bCs/>
          <w:szCs w:val="24"/>
          <w:lang w:val="pt-BR"/>
        </w:rPr>
        <w:t>. Caso de Testes 5 - Rota Gerada pelo Google Maps</w:t>
      </w:r>
      <w:r>
        <w:tab/>
      </w:r>
      <w:r>
        <w:fldChar w:fldCharType="begin"/>
      </w:r>
      <w:r>
        <w:instrText xml:space="preserve"> PAGEREF _Toc8813 </w:instrText>
      </w:r>
      <w:r>
        <w:fldChar w:fldCharType="separate"/>
      </w:r>
      <w:r>
        <w:t>108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_Toc23454 </w:instrText>
      </w:r>
      <w:r>
        <w:rPr>
          <w:bCs/>
          <w:szCs w:val="28"/>
        </w:rPr>
        <w:fldChar w:fldCharType="separate"/>
      </w:r>
      <w:r>
        <w:rPr>
          <w:bCs/>
          <w:szCs w:val="24"/>
        </w:rPr>
        <w:t xml:space="preserve">Figura </w:t>
      </w:r>
      <w:r>
        <w:t xml:space="preserve">85 </w:t>
      </w:r>
      <w:r>
        <w:rPr>
          <w:bCs/>
          <w:szCs w:val="24"/>
          <w:lang w:val="pt-BR"/>
        </w:rPr>
        <w:t>. Caso de Testes 5 - Rota Gerada pelo SysRLog</w:t>
      </w:r>
      <w:r>
        <w:tab/>
      </w:r>
      <w:r>
        <w:fldChar w:fldCharType="begin"/>
      </w:r>
      <w:r>
        <w:instrText xml:space="preserve"> PAGEREF _Toc23454 </w:instrText>
      </w:r>
      <w:r>
        <w:fldChar w:fldCharType="separate"/>
      </w:r>
      <w:r>
        <w:t>108</w:t>
      </w:r>
      <w:r>
        <w:fldChar w:fldCharType="end"/>
      </w:r>
      <w:r>
        <w:rPr>
          <w:bCs/>
          <w:szCs w:val="28"/>
        </w:rPr>
        <w:fldChar w:fldCharType="end"/>
      </w:r>
    </w:p>
    <w:p>
      <w:pPr>
        <w:ind w:left="0"/>
        <w:rPr>
          <w:b/>
          <w:bCs/>
          <w:sz w:val="28"/>
          <w:szCs w:val="28"/>
        </w:rPr>
      </w:pPr>
      <w:r>
        <w:rPr>
          <w:bCs/>
          <w:szCs w:val="28"/>
        </w:rPr>
        <w:fldChar w:fldCharType="end"/>
      </w:r>
    </w:p>
    <w:p>
      <w:pPr>
        <w:ind w:left="0"/>
        <w:rPr>
          <w:b/>
          <w:bCs/>
          <w:sz w:val="28"/>
          <w:szCs w:val="28"/>
        </w:rPr>
      </w:pPr>
      <w:r>
        <w:rPr>
          <w:b/>
          <w:bCs/>
          <w:sz w:val="28"/>
          <w:szCs w:val="28"/>
        </w:rPr>
        <w:br w:type="page"/>
      </w:r>
    </w:p>
    <w:p>
      <w:pPr>
        <w:jc w:val="center"/>
        <w:rPr>
          <w:sz w:val="28"/>
          <w:szCs w:val="28"/>
        </w:rPr>
      </w:pPr>
      <w:r>
        <w:rPr>
          <w:b/>
          <w:sz w:val="28"/>
        </w:rPr>
        <w:t>LISTA</w:t>
      </w:r>
      <w:r>
        <w:rPr>
          <w:sz w:val="28"/>
          <w:szCs w:val="28"/>
        </w:rPr>
        <w:t xml:space="preserve"> </w:t>
      </w:r>
      <w:r>
        <w:rPr>
          <w:b/>
          <w:sz w:val="28"/>
        </w:rPr>
        <w:t>DE TABELAS</w:t>
      </w:r>
    </w:p>
    <w:p>
      <w:pPr>
        <w:pStyle w:val="18"/>
        <w:tabs>
          <w:tab w:val="right" w:leader="dot" w:pos="9072"/>
        </w:tabs>
      </w:pPr>
      <w:r>
        <w:rPr>
          <w:sz w:val="28"/>
          <w:szCs w:val="28"/>
        </w:rPr>
        <w:fldChar w:fldCharType="begin"/>
      </w:r>
      <w:r>
        <w:rPr>
          <w:sz w:val="28"/>
          <w:szCs w:val="28"/>
        </w:rPr>
        <w:instrText xml:space="preserve"> TOC \h \z \c "Tabela" </w:instrText>
      </w:r>
      <w:r>
        <w:rPr>
          <w:sz w:val="28"/>
          <w:szCs w:val="28"/>
        </w:rPr>
        <w:fldChar w:fldCharType="separate"/>
      </w:r>
      <w:r>
        <w:rPr>
          <w:szCs w:val="28"/>
        </w:rPr>
        <w:fldChar w:fldCharType="begin"/>
      </w:r>
      <w:r>
        <w:rPr>
          <w:szCs w:val="28"/>
        </w:rPr>
        <w:instrText xml:space="preserve"> HYPERLINK \l _Toc1245 </w:instrText>
      </w:r>
      <w:r>
        <w:rPr>
          <w:szCs w:val="28"/>
        </w:rPr>
        <w:fldChar w:fldCharType="separate"/>
      </w:r>
      <w:r>
        <w:rPr>
          <w:bCs/>
          <w:szCs w:val="24"/>
        </w:rPr>
        <w:t xml:space="preserve">Tabela </w:t>
      </w:r>
      <w:r>
        <w:t xml:space="preserve">1 </w:t>
      </w:r>
      <w:r>
        <w:rPr>
          <w:bCs/>
          <w:szCs w:val="24"/>
          <w:lang w:val="pt-BR"/>
        </w:rPr>
        <w:t>.</w:t>
      </w:r>
      <w:r>
        <w:rPr>
          <w:bCs/>
          <w:szCs w:val="24"/>
        </w:rPr>
        <w:t xml:space="preserve"> Comparativo de produtividade dos veículos com e sem a roteirização</w:t>
      </w:r>
      <w:r>
        <w:rPr>
          <w:bCs/>
          <w:szCs w:val="24"/>
          <w:lang w:val="pt-BR"/>
        </w:rPr>
        <w:t>.</w:t>
      </w:r>
      <w:r>
        <w:tab/>
      </w:r>
      <w:r>
        <w:fldChar w:fldCharType="begin"/>
      </w:r>
      <w:r>
        <w:instrText xml:space="preserve"> PAGEREF _Toc1245 </w:instrText>
      </w:r>
      <w:r>
        <w:fldChar w:fldCharType="separate"/>
      </w:r>
      <w:r>
        <w:t>22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_Toc26601 </w:instrText>
      </w:r>
      <w:r>
        <w:rPr>
          <w:szCs w:val="28"/>
        </w:rPr>
        <w:fldChar w:fldCharType="separate"/>
      </w:r>
      <w:r>
        <w:rPr>
          <w:bCs/>
          <w:szCs w:val="24"/>
        </w:rPr>
        <w:t xml:space="preserve">Tabela </w:t>
      </w:r>
      <w:r>
        <w:t xml:space="preserve">2 </w:t>
      </w:r>
      <w:r>
        <w:rPr>
          <w:bCs/>
          <w:szCs w:val="24"/>
          <w:lang w:val="pt-BR"/>
        </w:rPr>
        <w:t>.</w:t>
      </w:r>
      <w:r>
        <w:rPr>
          <w:bCs/>
          <w:szCs w:val="24"/>
        </w:rPr>
        <w:t xml:space="preserve"> Atendimentos no Prazo de um Determinado Período Com e Sem a Roteirização</w:t>
      </w:r>
      <w:r>
        <w:rPr>
          <w:bCs/>
          <w:szCs w:val="24"/>
          <w:lang w:val="pt-BR"/>
        </w:rPr>
        <w:t>.</w:t>
      </w:r>
      <w:r>
        <w:tab/>
      </w:r>
      <w:r>
        <w:fldChar w:fldCharType="begin"/>
      </w:r>
      <w:r>
        <w:instrText xml:space="preserve"> PAGEREF _Toc26601 </w:instrText>
      </w:r>
      <w:r>
        <w:fldChar w:fldCharType="separate"/>
      </w:r>
      <w:r>
        <w:t>23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_Toc18265 </w:instrText>
      </w:r>
      <w:r>
        <w:rPr>
          <w:szCs w:val="28"/>
        </w:rPr>
        <w:fldChar w:fldCharType="separate"/>
      </w:r>
      <w:r>
        <w:rPr>
          <w:bCs/>
          <w:szCs w:val="24"/>
        </w:rPr>
        <w:t xml:space="preserve">Tabela </w:t>
      </w:r>
      <w:r>
        <w:t xml:space="preserve">3 </w:t>
      </w:r>
      <w:r>
        <w:rPr>
          <w:bCs/>
          <w:szCs w:val="24"/>
          <w:lang w:val="pt-BR"/>
        </w:rPr>
        <w:t>. Requisitos Funcionais do Projeto.</w:t>
      </w:r>
      <w:r>
        <w:tab/>
      </w:r>
      <w:r>
        <w:fldChar w:fldCharType="begin"/>
      </w:r>
      <w:r>
        <w:instrText xml:space="preserve"> PAGEREF _Toc18265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_Toc2782 </w:instrText>
      </w:r>
      <w:r>
        <w:rPr>
          <w:szCs w:val="28"/>
        </w:rPr>
        <w:fldChar w:fldCharType="separate"/>
      </w:r>
      <w:r>
        <w:rPr>
          <w:bCs/>
          <w:szCs w:val="24"/>
          <w:lang w:val="pt-BR"/>
        </w:rPr>
        <w:t xml:space="preserve">Tabela </w:t>
      </w:r>
      <w:r>
        <w:t xml:space="preserve">4 </w:t>
      </w:r>
      <w:r>
        <w:rPr>
          <w:bCs/>
          <w:szCs w:val="24"/>
          <w:lang w:val="pt-BR"/>
        </w:rPr>
        <w:t>. Requisitos Não-Funcionais do Projeto.</w:t>
      </w:r>
      <w:r>
        <w:tab/>
      </w:r>
      <w:r>
        <w:fldChar w:fldCharType="begin"/>
      </w:r>
      <w:r>
        <w:instrText xml:space="preserve"> PAGEREF _Toc2782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_Toc8309 </w:instrText>
      </w:r>
      <w:r>
        <w:rPr>
          <w:szCs w:val="28"/>
        </w:rPr>
        <w:fldChar w:fldCharType="separate"/>
      </w:r>
      <w:r>
        <w:rPr>
          <w:bCs/>
          <w:szCs w:val="24"/>
          <w:lang w:val="pt-BR"/>
        </w:rPr>
        <w:t xml:space="preserve">Tabela </w:t>
      </w:r>
      <w:r>
        <w:t xml:space="preserve">5 </w:t>
      </w:r>
      <w:r>
        <w:rPr>
          <w:bCs/>
          <w:szCs w:val="24"/>
          <w:lang w:val="pt-BR"/>
        </w:rPr>
        <w:t>. Lista de Personas com seus comportamentos, necessidades e objetivos.</w:t>
      </w:r>
      <w:r>
        <w:tab/>
      </w:r>
      <w:r>
        <w:fldChar w:fldCharType="begin"/>
      </w:r>
      <w:r>
        <w:instrText xml:space="preserve"> PAGEREF _Toc8309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_Toc5189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Otimização de Rota.</w:t>
      </w:r>
      <w:r>
        <w:tab/>
      </w:r>
      <w:r>
        <w:fldChar w:fldCharType="begin"/>
      </w:r>
      <w:r>
        <w:instrText xml:space="preserve"> PAGEREF _Toc5189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_Toc5287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7 </w:t>
      </w:r>
      <w:r>
        <w:rPr>
          <w:rFonts w:ascii="Times New Roman" w:hAnsi="Times New Roman" w:eastAsia="Times New Roman" w:cs="Times New Roman"/>
          <w:bCs/>
          <w:szCs w:val="24"/>
          <w:lang w:val="pt-BR" w:eastAsia="pt-BR" w:bidi="ar-SA"/>
        </w:rPr>
        <w:t>.</w:t>
      </w:r>
      <w:r>
        <w:rPr>
          <w:rFonts w:ascii="Times New Roman" w:hAnsi="Times New Roman" w:eastAsia="Times New Roman" w:cs="Times New Roman"/>
          <w:bCs/>
          <w:i/>
          <w:iCs/>
          <w:szCs w:val="24"/>
          <w:lang w:val="pt-BR" w:eastAsia="pt-BR" w:bidi="ar-SA"/>
        </w:rPr>
        <w:t xml:space="preserve"> User Story</w:t>
      </w:r>
      <w:r>
        <w:rPr>
          <w:rFonts w:ascii="Times New Roman" w:hAnsi="Times New Roman" w:eastAsia="Times New Roman" w:cs="Times New Roman"/>
          <w:bCs/>
          <w:szCs w:val="24"/>
          <w:lang w:val="pt-BR" w:eastAsia="pt-BR" w:bidi="ar-SA"/>
        </w:rPr>
        <w:t xml:space="preserve"> - Recuperar Rota.</w:t>
      </w:r>
      <w:r>
        <w:tab/>
      </w:r>
      <w:r>
        <w:fldChar w:fldCharType="begin"/>
      </w:r>
      <w:r>
        <w:instrText xml:space="preserve"> PAGEREF _Toc5287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_Toc11093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8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Identificar Entregas Fora da Região de Distribuição da Empresa.</w:t>
      </w:r>
      <w:r>
        <w:tab/>
      </w:r>
      <w:r>
        <w:fldChar w:fldCharType="begin"/>
      </w:r>
      <w:r>
        <w:instrText xml:space="preserve"> PAGEREF _Toc11093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_Toc32007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Solicitar Geração de Rotas a partir de Outro Sistema.</w:t>
      </w:r>
      <w:r>
        <w:tab/>
      </w:r>
      <w:r>
        <w:fldChar w:fldCharType="begin"/>
      </w:r>
      <w:r>
        <w:instrText xml:space="preserve"> PAGEREF _Toc32007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_Toc11020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Excluir rota gerada.</w:t>
      </w:r>
      <w:r>
        <w:tab/>
      </w:r>
      <w:r>
        <w:fldChar w:fldCharType="begin"/>
      </w:r>
      <w:r>
        <w:instrText xml:space="preserve"> PAGEREF _Toc11020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_Toc3749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Usuário.</w:t>
      </w:r>
      <w:r>
        <w:tab/>
      </w:r>
      <w:r>
        <w:fldChar w:fldCharType="begin"/>
      </w:r>
      <w:r>
        <w:instrText xml:space="preserve"> PAGEREF _Toc3749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_Toc1060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 xml:space="preserve">User Story </w:t>
      </w:r>
      <w:r>
        <w:rPr>
          <w:rFonts w:ascii="Times New Roman" w:hAnsi="Times New Roman" w:eastAsia="Times New Roman" w:cs="Times New Roman"/>
          <w:bCs/>
          <w:szCs w:val="24"/>
          <w:lang w:val="pt-BR" w:eastAsia="pt-BR" w:bidi="ar-SA"/>
        </w:rPr>
        <w:t>- Alterar Usuário.</w:t>
      </w:r>
      <w:r>
        <w:tab/>
      </w:r>
      <w:r>
        <w:fldChar w:fldCharType="begin"/>
      </w:r>
      <w:r>
        <w:instrText xml:space="preserve"> PAGEREF _Toc1060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_Toc27680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13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Usuários.</w:t>
      </w:r>
      <w:r>
        <w:tab/>
      </w:r>
      <w:r>
        <w:fldChar w:fldCharType="begin"/>
      </w:r>
      <w:r>
        <w:instrText xml:space="preserve"> PAGEREF _Toc27680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_Toc31555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14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Usuário.</w:t>
      </w:r>
      <w:r>
        <w:tab/>
      </w:r>
      <w:r>
        <w:fldChar w:fldCharType="begin"/>
      </w:r>
      <w:r>
        <w:instrText xml:space="preserve"> PAGEREF _Toc31555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_Toc19661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15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Consultar CEP.</w:t>
      </w:r>
      <w:r>
        <w:tab/>
      </w:r>
      <w:r>
        <w:fldChar w:fldCharType="begin"/>
      </w:r>
      <w:r>
        <w:instrText xml:space="preserve"> PAGEREF _Toc19661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_Toc22118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Abrir Rota no Maps.</w:t>
      </w:r>
      <w:r>
        <w:tab/>
      </w:r>
      <w:r>
        <w:fldChar w:fldCharType="begin"/>
      </w:r>
      <w:r>
        <w:instrText xml:space="preserve"> PAGEREF _Toc22118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_Toc30169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17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 xml:space="preserve">User Story </w:t>
      </w:r>
      <w:r>
        <w:rPr>
          <w:rFonts w:ascii="Times New Roman" w:hAnsi="Times New Roman" w:eastAsia="Times New Roman" w:cs="Times New Roman"/>
          <w:bCs/>
          <w:szCs w:val="24"/>
          <w:lang w:val="pt-BR" w:eastAsia="pt-BR" w:bidi="ar-SA"/>
        </w:rPr>
        <w:t>- Consultar CEPs.</w:t>
      </w:r>
      <w:r>
        <w:tab/>
      </w:r>
      <w:r>
        <w:fldChar w:fldCharType="begin"/>
      </w:r>
      <w:r>
        <w:instrText xml:space="preserve"> PAGEREF _Toc30169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_Toc27912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18 </w:t>
      </w:r>
      <w:r>
        <w:rPr>
          <w:rFonts w:ascii="Times New Roman" w:hAnsi="Times New Roman" w:eastAsia="Times New Roman" w:cs="Times New Roman"/>
          <w:bCs/>
          <w:szCs w:val="24"/>
          <w:lang w:val="pt-BR" w:eastAsia="pt-BR" w:bidi="ar-SA"/>
        </w:rPr>
        <w:t>.</w:t>
      </w:r>
      <w:r>
        <w:rPr>
          <w:rFonts w:ascii="Times New Roman" w:hAnsi="Times New Roman" w:eastAsia="Times New Roman" w:cs="Times New Roman"/>
          <w:bCs/>
          <w:i/>
          <w:iCs/>
          <w:szCs w:val="24"/>
          <w:lang w:val="pt-BR" w:eastAsia="pt-BR" w:bidi="ar-SA"/>
        </w:rPr>
        <w:t xml:space="preserve"> User Story</w:t>
      </w:r>
      <w:r>
        <w:rPr>
          <w:rFonts w:ascii="Times New Roman" w:hAnsi="Times New Roman" w:eastAsia="Times New Roman" w:cs="Times New Roman"/>
          <w:bCs/>
          <w:szCs w:val="24"/>
          <w:lang w:val="pt-BR" w:eastAsia="pt-BR" w:bidi="ar-SA"/>
        </w:rPr>
        <w:t xml:space="preserve"> - Cadastrar Pessoa.</w:t>
      </w:r>
      <w:r>
        <w:tab/>
      </w:r>
      <w:r>
        <w:fldChar w:fldCharType="begin"/>
      </w:r>
      <w:r>
        <w:instrText xml:space="preserve"> PAGEREF _Toc27912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_Toc31118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Pessoa.</w:t>
      </w:r>
      <w:r>
        <w:tab/>
      </w:r>
      <w:r>
        <w:fldChar w:fldCharType="begin"/>
      </w:r>
      <w:r>
        <w:instrText xml:space="preserve"> PAGEREF _Toc31118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_Toc14239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Pessoa.</w:t>
      </w:r>
      <w:r>
        <w:tab/>
      </w:r>
      <w:r>
        <w:fldChar w:fldCharType="begin"/>
      </w:r>
      <w:r>
        <w:instrText xml:space="preserve"> PAGEREF _Toc14239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_Toc17657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Empresa</w:t>
      </w:r>
      <w:r>
        <w:tab/>
      </w:r>
      <w:r>
        <w:fldChar w:fldCharType="begin"/>
      </w:r>
      <w:r>
        <w:instrText xml:space="preserve"> PAGEREF _Toc17657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_Toc27717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Empresa.</w:t>
      </w:r>
      <w:r>
        <w:tab/>
      </w:r>
      <w:r>
        <w:fldChar w:fldCharType="begin"/>
      </w:r>
      <w:r>
        <w:instrText xml:space="preserve"> PAGEREF _Toc27717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_Toc9368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23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Empresa.</w:t>
      </w:r>
      <w:r>
        <w:tab/>
      </w:r>
      <w:r>
        <w:fldChar w:fldCharType="begin"/>
      </w:r>
      <w:r>
        <w:instrText xml:space="preserve"> PAGEREF _Toc9368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_Toc19963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24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Funcionário.</w:t>
      </w:r>
      <w:r>
        <w:tab/>
      </w:r>
      <w:r>
        <w:fldChar w:fldCharType="begin"/>
      </w:r>
      <w:r>
        <w:instrText xml:space="preserve"> PAGEREF _Toc19963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_Toc6938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25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Funcionário.</w:t>
      </w:r>
      <w:r>
        <w:tab/>
      </w:r>
      <w:r>
        <w:fldChar w:fldCharType="begin"/>
      </w:r>
      <w:r>
        <w:instrText xml:space="preserve"> PAGEREF _Toc6938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_Toc22928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Funcionário.</w:t>
      </w:r>
      <w:r>
        <w:tab/>
      </w:r>
      <w:r>
        <w:fldChar w:fldCharType="begin"/>
      </w:r>
      <w:r>
        <w:instrText xml:space="preserve"> PAGEREF _Toc22928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_Toc5479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27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Funcionário.</w:t>
      </w:r>
      <w:r>
        <w:tab/>
      </w:r>
      <w:r>
        <w:fldChar w:fldCharType="begin"/>
      </w:r>
      <w:r>
        <w:instrText xml:space="preserve"> PAGEREF _Toc5479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_Toc14789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28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Região.</w:t>
      </w:r>
      <w:r>
        <w:tab/>
      </w:r>
      <w:r>
        <w:fldChar w:fldCharType="begin"/>
      </w:r>
      <w:r>
        <w:instrText xml:space="preserve"> PAGEREF _Toc14789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_Toc8160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29 </w:t>
      </w:r>
      <w:r>
        <w:rPr>
          <w:rFonts w:ascii="Times New Roman" w:hAnsi="Times New Roman" w:eastAsia="Times New Roman" w:cs="Times New Roman"/>
          <w:bCs/>
          <w:szCs w:val="24"/>
          <w:lang w:val="pt-BR" w:eastAsia="pt-BR" w:bidi="ar-SA"/>
        </w:rPr>
        <w:t>. User Story - Alterar Região.</w:t>
      </w:r>
      <w:r>
        <w:tab/>
      </w:r>
      <w:r>
        <w:fldChar w:fldCharType="begin"/>
      </w:r>
      <w:r>
        <w:instrText xml:space="preserve"> PAGEREF _Toc8160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_Toc18094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Região.</w:t>
      </w:r>
      <w:r>
        <w:tab/>
      </w:r>
      <w:r>
        <w:fldChar w:fldCharType="begin"/>
      </w:r>
      <w:r>
        <w:instrText xml:space="preserve"> PAGEREF _Toc18094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_Toc232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Efetuar Login.</w:t>
      </w:r>
      <w:r>
        <w:tab/>
      </w:r>
      <w:r>
        <w:fldChar w:fldCharType="begin"/>
      </w:r>
      <w:r>
        <w:instrText xml:space="preserve"> PAGEREF _Toc232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_Toc5211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Região.</w:t>
      </w:r>
      <w:r>
        <w:tab/>
      </w:r>
      <w:r>
        <w:fldChar w:fldCharType="begin"/>
      </w:r>
      <w:r>
        <w:instrText xml:space="preserve"> PAGEREF _Toc5211 </w:instrText>
      </w:r>
      <w:r>
        <w:fldChar w:fldCharType="separate"/>
      </w:r>
      <w:r>
        <w:t>36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_Toc23715 </w:instrText>
      </w:r>
      <w:r>
        <w:rPr>
          <w:szCs w:val="28"/>
        </w:rPr>
        <w:fldChar w:fldCharType="separate"/>
      </w:r>
      <w:r>
        <w:rPr>
          <w:szCs w:val="24"/>
          <w:lang w:val="pt-BR"/>
        </w:rPr>
        <w:t xml:space="preserve">Tabela </w:t>
      </w:r>
      <w:r>
        <w:t xml:space="preserve">33 </w:t>
      </w:r>
      <w:r>
        <w:rPr>
          <w:szCs w:val="24"/>
          <w:lang w:val="pt-BR"/>
        </w:rPr>
        <w:t>. Dicionário de Dados: Tabela Cargo</w:t>
      </w:r>
      <w:r>
        <w:tab/>
      </w:r>
      <w:r>
        <w:fldChar w:fldCharType="begin"/>
      </w:r>
      <w:r>
        <w:instrText xml:space="preserve"> PAGEREF _Toc23715 </w:instrText>
      </w:r>
      <w:r>
        <w:fldChar w:fldCharType="separate"/>
      </w:r>
      <w:r>
        <w:t>67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_Toc21688 </w:instrText>
      </w:r>
      <w:r>
        <w:rPr>
          <w:szCs w:val="28"/>
        </w:rPr>
        <w:fldChar w:fldCharType="separate"/>
      </w:r>
      <w:r>
        <w:rPr>
          <w:szCs w:val="24"/>
          <w:lang w:val="pt-BR"/>
        </w:rPr>
        <w:t xml:space="preserve">Tabela </w:t>
      </w:r>
      <w:r>
        <w:t xml:space="preserve">34 </w:t>
      </w:r>
      <w:r>
        <w:rPr>
          <w:szCs w:val="24"/>
          <w:lang w:val="pt-BR"/>
        </w:rPr>
        <w:t>. Dicionário de Dados: Tabela Cep</w:t>
      </w:r>
      <w:r>
        <w:tab/>
      </w:r>
      <w:r>
        <w:fldChar w:fldCharType="begin"/>
      </w:r>
      <w:r>
        <w:instrText xml:space="preserve"> PAGEREF _Toc21688 </w:instrText>
      </w:r>
      <w:r>
        <w:fldChar w:fldCharType="separate"/>
      </w:r>
      <w:r>
        <w:t>67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_Toc17917 </w:instrText>
      </w:r>
      <w:r>
        <w:rPr>
          <w:szCs w:val="28"/>
        </w:rPr>
        <w:fldChar w:fldCharType="separate"/>
      </w:r>
      <w:r>
        <w:rPr>
          <w:szCs w:val="24"/>
          <w:lang w:val="pt-BR"/>
        </w:rPr>
        <w:t xml:space="preserve">Tabela </w:t>
      </w:r>
      <w:r>
        <w:t xml:space="preserve">35 </w:t>
      </w:r>
      <w:r>
        <w:rPr>
          <w:szCs w:val="24"/>
          <w:lang w:val="pt-BR"/>
        </w:rPr>
        <w:t>. Dicionário de Dados: Tabela Cidade</w:t>
      </w:r>
      <w:r>
        <w:tab/>
      </w:r>
      <w:r>
        <w:fldChar w:fldCharType="begin"/>
      </w:r>
      <w:r>
        <w:instrText xml:space="preserve"> PAGEREF _Toc17917 </w:instrText>
      </w:r>
      <w:r>
        <w:fldChar w:fldCharType="separate"/>
      </w:r>
      <w:r>
        <w:t>67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_Toc4274 </w:instrText>
      </w:r>
      <w:r>
        <w:rPr>
          <w:szCs w:val="28"/>
        </w:rPr>
        <w:fldChar w:fldCharType="separate"/>
      </w:r>
      <w:r>
        <w:rPr>
          <w:szCs w:val="24"/>
          <w:lang w:val="pt-BR"/>
        </w:rPr>
        <w:t xml:space="preserve">Tabela </w:t>
      </w:r>
      <w:r>
        <w:t xml:space="preserve">36 </w:t>
      </w:r>
      <w:r>
        <w:rPr>
          <w:szCs w:val="24"/>
          <w:lang w:val="pt-BR"/>
        </w:rPr>
        <w:t>. Dicionário de Dados: Tabela Empresa</w:t>
      </w:r>
      <w:r>
        <w:tab/>
      </w:r>
      <w:r>
        <w:fldChar w:fldCharType="begin"/>
      </w:r>
      <w:r>
        <w:instrText xml:space="preserve"> PAGEREF _Toc4274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_Toc24815 </w:instrText>
      </w:r>
      <w:r>
        <w:rPr>
          <w:szCs w:val="28"/>
        </w:rPr>
        <w:fldChar w:fldCharType="separate"/>
      </w:r>
      <w:r>
        <w:rPr>
          <w:szCs w:val="24"/>
          <w:lang w:val="pt-BR"/>
        </w:rPr>
        <w:t xml:space="preserve">Tabela </w:t>
      </w:r>
      <w:r>
        <w:t xml:space="preserve">37 </w:t>
      </w:r>
      <w:r>
        <w:rPr>
          <w:szCs w:val="24"/>
          <w:lang w:val="pt-BR"/>
        </w:rPr>
        <w:t>. Dicionário de Dados: Tabela Endereço</w:t>
      </w:r>
      <w:r>
        <w:tab/>
      </w:r>
      <w:r>
        <w:fldChar w:fldCharType="begin"/>
      </w:r>
      <w:r>
        <w:instrText xml:space="preserve"> PAGEREF _Toc24815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_Toc31899 </w:instrText>
      </w:r>
      <w:r>
        <w:rPr>
          <w:szCs w:val="28"/>
        </w:rPr>
        <w:fldChar w:fldCharType="separate"/>
      </w:r>
      <w:r>
        <w:rPr>
          <w:szCs w:val="24"/>
          <w:lang w:val="pt-BR"/>
        </w:rPr>
        <w:t xml:space="preserve">Tabela </w:t>
      </w:r>
      <w:r>
        <w:t xml:space="preserve">38 </w:t>
      </w:r>
      <w:r>
        <w:rPr>
          <w:szCs w:val="24"/>
          <w:lang w:val="pt-BR"/>
        </w:rPr>
        <w:t>. Dicionário de Dados: Tabela Estado</w:t>
      </w:r>
      <w:r>
        <w:tab/>
      </w:r>
      <w:r>
        <w:fldChar w:fldCharType="begin"/>
      </w:r>
      <w:r>
        <w:instrText xml:space="preserve"> PAGEREF _Toc31899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_Toc31230 </w:instrText>
      </w:r>
      <w:r>
        <w:rPr>
          <w:szCs w:val="28"/>
        </w:rPr>
        <w:fldChar w:fldCharType="separate"/>
      </w:r>
      <w:r>
        <w:rPr>
          <w:szCs w:val="24"/>
          <w:lang w:val="pt-BR"/>
        </w:rPr>
        <w:t xml:space="preserve">Tabela </w:t>
      </w:r>
      <w:r>
        <w:t xml:space="preserve">39 </w:t>
      </w:r>
      <w:r>
        <w:rPr>
          <w:szCs w:val="24"/>
          <w:lang w:val="pt-BR"/>
        </w:rPr>
        <w:t>. Dicionário de Dados: Tabela Funcionário</w:t>
      </w:r>
      <w:r>
        <w:tab/>
      </w:r>
      <w:r>
        <w:fldChar w:fldCharType="begin"/>
      </w:r>
      <w:r>
        <w:instrText xml:space="preserve"> PAGEREF _Toc31230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_Toc27600 </w:instrText>
      </w:r>
      <w:r>
        <w:rPr>
          <w:szCs w:val="28"/>
        </w:rPr>
        <w:fldChar w:fldCharType="separate"/>
      </w:r>
      <w:r>
        <w:rPr>
          <w:szCs w:val="24"/>
          <w:lang w:val="pt-BR"/>
        </w:rPr>
        <w:t xml:space="preserve">Tabela </w:t>
      </w:r>
      <w:r>
        <w:t xml:space="preserve">40 </w:t>
      </w:r>
      <w:r>
        <w:rPr>
          <w:szCs w:val="24"/>
          <w:lang w:val="pt-BR"/>
        </w:rPr>
        <w:t>. Dicionário de Dados: Tabela Map_config</w:t>
      </w:r>
      <w:r>
        <w:tab/>
      </w:r>
      <w:r>
        <w:fldChar w:fldCharType="begin"/>
      </w:r>
      <w:r>
        <w:instrText xml:space="preserve"> PAGEREF _Toc27600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_Toc14084 </w:instrText>
      </w:r>
      <w:r>
        <w:rPr>
          <w:szCs w:val="28"/>
        </w:rPr>
        <w:fldChar w:fldCharType="separate"/>
      </w:r>
      <w:r>
        <w:rPr>
          <w:szCs w:val="24"/>
          <w:lang w:val="pt-BR"/>
        </w:rPr>
        <w:t xml:space="preserve">Tabela </w:t>
      </w:r>
      <w:r>
        <w:t xml:space="preserve">41 </w:t>
      </w:r>
      <w:r>
        <w:rPr>
          <w:szCs w:val="24"/>
          <w:lang w:val="pt-BR"/>
        </w:rPr>
        <w:t>. Dicionário de Dados: Tabela Pessoa</w:t>
      </w:r>
      <w:r>
        <w:tab/>
      </w:r>
      <w:r>
        <w:fldChar w:fldCharType="begin"/>
      </w:r>
      <w:r>
        <w:instrText xml:space="preserve"> PAGEREF _Toc14084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_Toc10137 </w:instrText>
      </w:r>
      <w:r>
        <w:rPr>
          <w:szCs w:val="28"/>
        </w:rPr>
        <w:fldChar w:fldCharType="separate"/>
      </w:r>
      <w:r>
        <w:rPr>
          <w:szCs w:val="24"/>
          <w:lang w:val="pt-BR"/>
        </w:rPr>
        <w:t xml:space="preserve">Tabela </w:t>
      </w:r>
      <w:r>
        <w:t xml:space="preserve">42 </w:t>
      </w:r>
      <w:r>
        <w:rPr>
          <w:szCs w:val="24"/>
          <w:lang w:val="pt-BR"/>
        </w:rPr>
        <w:t>. Dicionário de Dados: Tabela Região</w:t>
      </w:r>
      <w:r>
        <w:tab/>
      </w:r>
      <w:r>
        <w:fldChar w:fldCharType="begin"/>
      </w:r>
      <w:r>
        <w:instrText xml:space="preserve"> PAGEREF _Toc10137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_Toc17714 </w:instrText>
      </w:r>
      <w:r>
        <w:rPr>
          <w:szCs w:val="28"/>
        </w:rPr>
        <w:fldChar w:fldCharType="separate"/>
      </w:r>
      <w:r>
        <w:rPr>
          <w:szCs w:val="24"/>
          <w:lang w:val="pt-BR"/>
        </w:rPr>
        <w:t xml:space="preserve">Tabela </w:t>
      </w:r>
      <w:r>
        <w:t xml:space="preserve">43 </w:t>
      </w:r>
      <w:r>
        <w:rPr>
          <w:szCs w:val="24"/>
          <w:lang w:val="pt-BR"/>
        </w:rPr>
        <w:t>. Dicionário de Dados: Tabela Roles</w:t>
      </w:r>
      <w:r>
        <w:tab/>
      </w:r>
      <w:r>
        <w:fldChar w:fldCharType="begin"/>
      </w:r>
      <w:r>
        <w:instrText xml:space="preserve"> PAGEREF _Toc17714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_Toc11600 </w:instrText>
      </w:r>
      <w:r>
        <w:rPr>
          <w:szCs w:val="28"/>
        </w:rPr>
        <w:fldChar w:fldCharType="separate"/>
      </w:r>
      <w:r>
        <w:rPr>
          <w:szCs w:val="24"/>
          <w:lang w:val="pt-BR"/>
        </w:rPr>
        <w:t xml:space="preserve">Tabela </w:t>
      </w:r>
      <w:r>
        <w:t xml:space="preserve">44 </w:t>
      </w:r>
      <w:r>
        <w:rPr>
          <w:szCs w:val="24"/>
          <w:lang w:val="pt-BR"/>
        </w:rPr>
        <w:t>. Dicionário de Dados: Tabela Telefone</w:t>
      </w:r>
      <w:r>
        <w:tab/>
      </w:r>
      <w:r>
        <w:fldChar w:fldCharType="begin"/>
      </w:r>
      <w:r>
        <w:instrText xml:space="preserve"> PAGEREF _Toc11600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_Toc10326 </w:instrText>
      </w:r>
      <w:r>
        <w:rPr>
          <w:szCs w:val="28"/>
        </w:rPr>
        <w:fldChar w:fldCharType="separate"/>
      </w:r>
      <w:r>
        <w:rPr>
          <w:szCs w:val="24"/>
          <w:lang w:val="pt-BR"/>
        </w:rPr>
        <w:t xml:space="preserve">Tabela </w:t>
      </w:r>
      <w:r>
        <w:t xml:space="preserve">45 </w:t>
      </w:r>
      <w:r>
        <w:rPr>
          <w:szCs w:val="24"/>
          <w:lang w:val="pt-BR"/>
        </w:rPr>
        <w:t>. Dicionário de Dados: Tabela Tipo_Empresa</w:t>
      </w:r>
      <w:r>
        <w:tab/>
      </w:r>
      <w:r>
        <w:fldChar w:fldCharType="begin"/>
      </w:r>
      <w:r>
        <w:instrText xml:space="preserve"> PAGEREF _Toc10326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_Toc6086 </w:instrText>
      </w:r>
      <w:r>
        <w:rPr>
          <w:szCs w:val="28"/>
        </w:rPr>
        <w:fldChar w:fldCharType="separate"/>
      </w:r>
      <w:r>
        <w:rPr>
          <w:szCs w:val="24"/>
          <w:lang w:val="pt-BR"/>
        </w:rPr>
        <w:t xml:space="preserve">Tabela </w:t>
      </w:r>
      <w:r>
        <w:t xml:space="preserve">46 </w:t>
      </w:r>
      <w:r>
        <w:rPr>
          <w:szCs w:val="24"/>
          <w:lang w:val="pt-BR"/>
        </w:rPr>
        <w:t>. Dicionário de Dados: Tabela Tipo_Pessoa</w:t>
      </w:r>
      <w:r>
        <w:tab/>
      </w:r>
      <w:r>
        <w:fldChar w:fldCharType="begin"/>
      </w:r>
      <w:r>
        <w:instrText xml:space="preserve"> PAGEREF _Toc6086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_Toc3930 </w:instrText>
      </w:r>
      <w:r>
        <w:rPr>
          <w:szCs w:val="28"/>
        </w:rPr>
        <w:fldChar w:fldCharType="separate"/>
      </w:r>
      <w:r>
        <w:rPr>
          <w:szCs w:val="24"/>
          <w:lang w:val="pt-BR"/>
        </w:rPr>
        <w:t xml:space="preserve">Tabela </w:t>
      </w:r>
      <w:r>
        <w:t xml:space="preserve">47 </w:t>
      </w:r>
      <w:r>
        <w:rPr>
          <w:szCs w:val="24"/>
          <w:lang w:val="pt-BR"/>
        </w:rPr>
        <w:t>. Dicionário de Dados: Tabela User</w:t>
      </w:r>
      <w:r>
        <w:tab/>
      </w:r>
      <w:r>
        <w:fldChar w:fldCharType="begin"/>
      </w:r>
      <w:r>
        <w:instrText xml:space="preserve"> PAGEREF _Toc3930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_Toc14306 </w:instrText>
      </w:r>
      <w:r>
        <w:rPr>
          <w:szCs w:val="28"/>
        </w:rPr>
        <w:fldChar w:fldCharType="separate"/>
      </w:r>
      <w:r>
        <w:rPr>
          <w:szCs w:val="24"/>
          <w:lang w:val="pt-BR"/>
        </w:rPr>
        <w:t xml:space="preserve">Tabela </w:t>
      </w:r>
      <w:r>
        <w:t xml:space="preserve">48 </w:t>
      </w:r>
      <w:r>
        <w:rPr>
          <w:szCs w:val="24"/>
          <w:lang w:val="pt-BR"/>
        </w:rPr>
        <w:t>. Dicionário de Dados: Tabela User_Role</w:t>
      </w:r>
      <w:r>
        <w:tab/>
      </w:r>
      <w:r>
        <w:fldChar w:fldCharType="begin"/>
      </w:r>
      <w:r>
        <w:instrText xml:space="preserve"> PAGEREF _Toc14306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_Toc21005 </w:instrText>
      </w:r>
      <w:r>
        <w:rPr>
          <w:szCs w:val="28"/>
        </w:rPr>
        <w:fldChar w:fldCharType="separate"/>
      </w:r>
      <w:r>
        <w:rPr>
          <w:szCs w:val="24"/>
          <w:lang w:val="pt-BR"/>
        </w:rPr>
        <w:t xml:space="preserve">Tabela </w:t>
      </w:r>
      <w:r>
        <w:t xml:space="preserve">49 </w:t>
      </w:r>
      <w:r>
        <w:rPr>
          <w:szCs w:val="24"/>
          <w:lang w:val="pt-BR"/>
        </w:rPr>
        <w:t>. Métricas de Qualidade e Resultado Esperado</w:t>
      </w:r>
      <w:r>
        <w:tab/>
      </w:r>
      <w:r>
        <w:fldChar w:fldCharType="begin"/>
      </w:r>
      <w:r>
        <w:instrText xml:space="preserve"> PAGEREF _Toc21005 </w:instrText>
      </w:r>
      <w:r>
        <w:fldChar w:fldCharType="separate"/>
      </w:r>
      <w:r>
        <w:t>90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_Toc8331 </w:instrText>
      </w:r>
      <w:r>
        <w:rPr>
          <w:szCs w:val="28"/>
        </w:rPr>
        <w:fldChar w:fldCharType="separate"/>
      </w:r>
      <w:r>
        <w:rPr>
          <w:szCs w:val="24"/>
          <w:lang w:val="pt-BR"/>
        </w:rPr>
        <w:t xml:space="preserve">Tabela </w:t>
      </w:r>
      <w:r>
        <w:t xml:space="preserve">50 </w:t>
      </w:r>
      <w:r>
        <w:rPr>
          <w:szCs w:val="24"/>
          <w:lang w:val="pt-BR"/>
        </w:rPr>
        <w:t>. Tabelas com as Informações das Empresas Cadastradas</w:t>
      </w:r>
      <w:r>
        <w:tab/>
      </w:r>
      <w:r>
        <w:fldChar w:fldCharType="begin"/>
      </w:r>
      <w:r>
        <w:instrText xml:space="preserve"> PAGEREF _Toc8331 </w:instrText>
      </w:r>
      <w:r>
        <w:fldChar w:fldCharType="separate"/>
      </w:r>
      <w:r>
        <w:t>97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_Toc31783 </w:instrText>
      </w:r>
      <w:r>
        <w:rPr>
          <w:szCs w:val="28"/>
        </w:rPr>
        <w:fldChar w:fldCharType="separate"/>
      </w:r>
      <w:r>
        <w:rPr>
          <w:szCs w:val="24"/>
          <w:lang w:val="pt-BR"/>
        </w:rPr>
        <w:t xml:space="preserve">Tabela </w:t>
      </w:r>
      <w:r>
        <w:t xml:space="preserve">51 </w:t>
      </w:r>
      <w:r>
        <w:rPr>
          <w:szCs w:val="24"/>
          <w:lang w:val="pt-BR"/>
        </w:rPr>
        <w:t>. Tabelas com a Relação de Ceps Utilizados nos Testes de Roteirização de Cada Empresa</w:t>
      </w:r>
      <w:r>
        <w:tab/>
      </w:r>
      <w:r>
        <w:fldChar w:fldCharType="begin"/>
      </w:r>
      <w:r>
        <w:instrText xml:space="preserve"> PAGEREF _Toc31783 </w:instrText>
      </w:r>
      <w:r>
        <w:fldChar w:fldCharType="separate"/>
      </w:r>
      <w:r>
        <w:t>98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_Toc10696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52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Detalhamento do Caso de Teste 1</w:t>
      </w:r>
      <w:r>
        <w:tab/>
      </w:r>
      <w:r>
        <w:fldChar w:fldCharType="begin"/>
      </w:r>
      <w:r>
        <w:instrText xml:space="preserve"> PAGEREF _Toc10696 </w:instrText>
      </w:r>
      <w:r>
        <w:fldChar w:fldCharType="separate"/>
      </w:r>
      <w:r>
        <w:t>99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_Toc2439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53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Resultados Obtidos no Caso de Teste 1</w:t>
      </w:r>
      <w:r>
        <w:tab/>
      </w:r>
      <w:r>
        <w:fldChar w:fldCharType="begin"/>
      </w:r>
      <w:r>
        <w:instrText xml:space="preserve"> PAGEREF _Toc2439 </w:instrText>
      </w:r>
      <w:r>
        <w:fldChar w:fldCharType="separate"/>
      </w:r>
      <w:r>
        <w:t>100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_Toc12070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54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Detalhamento do Caso de Teste 2</w:t>
      </w:r>
      <w:r>
        <w:tab/>
      </w:r>
      <w:r>
        <w:fldChar w:fldCharType="begin"/>
      </w:r>
      <w:r>
        <w:instrText xml:space="preserve"> PAGEREF _Toc12070 </w:instrText>
      </w:r>
      <w:r>
        <w:fldChar w:fldCharType="separate"/>
      </w:r>
      <w:r>
        <w:t>101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_Toc14270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55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Resultados Obtidos no Caso de Teste 2</w:t>
      </w:r>
      <w:r>
        <w:tab/>
      </w:r>
      <w:r>
        <w:fldChar w:fldCharType="begin"/>
      </w:r>
      <w:r>
        <w:instrText xml:space="preserve"> PAGEREF _Toc14270 </w:instrText>
      </w:r>
      <w:r>
        <w:fldChar w:fldCharType="separate"/>
      </w:r>
      <w:r>
        <w:t>103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_Toc3419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56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Detalhamento do Caso de Teste 3</w:t>
      </w:r>
      <w:r>
        <w:tab/>
      </w:r>
      <w:r>
        <w:fldChar w:fldCharType="begin"/>
      </w:r>
      <w:r>
        <w:instrText xml:space="preserve"> PAGEREF _Toc3419 </w:instrText>
      </w:r>
      <w:r>
        <w:fldChar w:fldCharType="separate"/>
      </w:r>
      <w:r>
        <w:t>103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_Toc4305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57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Resultados Obtidos no Caso de Teste 3</w:t>
      </w:r>
      <w:r>
        <w:tab/>
      </w:r>
      <w:r>
        <w:fldChar w:fldCharType="begin"/>
      </w:r>
      <w:r>
        <w:instrText xml:space="preserve"> PAGEREF _Toc4305 </w:instrText>
      </w:r>
      <w:r>
        <w:fldChar w:fldCharType="separate"/>
      </w:r>
      <w:r>
        <w:t>105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_Toc9000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58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Detalhamento do Caso de Teste 4</w:t>
      </w:r>
      <w:r>
        <w:tab/>
      </w:r>
      <w:r>
        <w:fldChar w:fldCharType="begin"/>
      </w:r>
      <w:r>
        <w:instrText xml:space="preserve"> PAGEREF _Toc9000 </w:instrText>
      </w:r>
      <w:r>
        <w:fldChar w:fldCharType="separate"/>
      </w:r>
      <w:r>
        <w:t>105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_Toc4923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59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Resultados Obtidos no Caso de Teste 4</w:t>
      </w:r>
      <w:r>
        <w:tab/>
      </w:r>
      <w:r>
        <w:fldChar w:fldCharType="begin"/>
      </w:r>
      <w:r>
        <w:instrText xml:space="preserve"> PAGEREF _Toc4923 </w:instrText>
      </w:r>
      <w:r>
        <w:fldChar w:fldCharType="separate"/>
      </w:r>
      <w:r>
        <w:t>107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_Toc22916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60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Detalhamento do Caso de Teste 35</w:t>
      </w:r>
      <w:r>
        <w:tab/>
      </w:r>
      <w:r>
        <w:fldChar w:fldCharType="begin"/>
      </w:r>
      <w:r>
        <w:instrText xml:space="preserve"> PAGEREF _Toc22916 </w:instrText>
      </w:r>
      <w:r>
        <w:fldChar w:fldCharType="separate"/>
      </w:r>
      <w:r>
        <w:t>107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_Toc6962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61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Resultados Obtidos no Caso de Teste 5</w:t>
      </w:r>
      <w:r>
        <w:tab/>
      </w:r>
      <w:r>
        <w:fldChar w:fldCharType="begin"/>
      </w:r>
      <w:r>
        <w:instrText xml:space="preserve"> PAGEREF _Toc6962 </w:instrText>
      </w:r>
      <w:r>
        <w:fldChar w:fldCharType="separate"/>
      </w:r>
      <w:r>
        <w:t>109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_Toc30454 </w:instrText>
      </w:r>
      <w:r>
        <w:rPr>
          <w:szCs w:val="28"/>
        </w:rPr>
        <w:fldChar w:fldCharType="separate"/>
      </w:r>
      <w:r>
        <w:rPr>
          <w:bCs/>
          <w:szCs w:val="24"/>
          <w:lang w:val="pt-BR"/>
        </w:rPr>
        <w:t xml:space="preserve">Tabela </w:t>
      </w:r>
      <w:r>
        <w:t xml:space="preserve">56 </w:t>
      </w:r>
      <w:r>
        <w:rPr>
          <w:bCs/>
          <w:szCs w:val="24"/>
          <w:lang w:val="pt-BR"/>
        </w:rPr>
        <w:t>. Tabela com os Resultados Obtidos no Comparativo de Tempo das Rotas</w:t>
      </w:r>
      <w:r>
        <w:tab/>
      </w:r>
      <w:r>
        <w:fldChar w:fldCharType="begin"/>
      </w:r>
      <w:r>
        <w:instrText xml:space="preserve"> PAGEREF _Toc30454 </w:instrText>
      </w:r>
      <w:r>
        <w:fldChar w:fldCharType="separate"/>
      </w:r>
      <w:r>
        <w:t>109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_Toc28971 </w:instrText>
      </w:r>
      <w:r>
        <w:rPr>
          <w:szCs w:val="28"/>
        </w:rPr>
        <w:fldChar w:fldCharType="separate"/>
      </w:r>
      <w:r>
        <w:rPr>
          <w:szCs w:val="24"/>
          <w:lang w:val="pt-BR"/>
        </w:rPr>
        <w:t xml:space="preserve">Tabela </w:t>
      </w:r>
      <w:r>
        <w:t xml:space="preserve">57 </w:t>
      </w:r>
      <w:r>
        <w:rPr>
          <w:szCs w:val="24"/>
          <w:lang w:val="pt-BR"/>
        </w:rPr>
        <w:t>. Tabela com os Resultados Obtidos no Comparativo de Distância das Rotas</w:t>
      </w:r>
      <w:r>
        <w:tab/>
      </w:r>
      <w:r>
        <w:fldChar w:fldCharType="begin"/>
      </w:r>
      <w:r>
        <w:instrText xml:space="preserve"> PAGEREF _Toc28971 </w:instrText>
      </w:r>
      <w:r>
        <w:fldChar w:fldCharType="separate"/>
      </w:r>
      <w:r>
        <w:t>110</w:t>
      </w:r>
      <w:r>
        <w:fldChar w:fldCharType="end"/>
      </w:r>
      <w:r>
        <w:rPr>
          <w:szCs w:val="28"/>
        </w:rPr>
        <w:fldChar w:fldCharType="end"/>
      </w:r>
    </w:p>
    <w:p>
      <w:pPr>
        <w:pStyle w:val="2"/>
        <w:keepNext w:val="0"/>
        <w:spacing w:before="0" w:after="0" w:line="360" w:lineRule="auto"/>
        <w:ind w:left="0" w:leftChars="0" w:firstLine="0" w:firstLineChars="0"/>
        <w:jc w:val="both"/>
        <w:rPr>
          <w:szCs w:val="28"/>
        </w:rPr>
      </w:pPr>
      <w:r>
        <w:rPr>
          <w:szCs w:val="28"/>
        </w:rPr>
        <w:fldChar w:fldCharType="end"/>
      </w:r>
    </w:p>
    <w:p>
      <w:pPr>
        <w:pStyle w:val="2"/>
        <w:keepNext w:val="0"/>
        <w:spacing w:before="0" w:after="0" w:line="360" w:lineRule="auto"/>
        <w:ind w:left="0" w:leftChars="0" w:firstLine="0" w:firstLineChars="0"/>
        <w:jc w:val="both"/>
      </w:pPr>
      <w:r>
        <w:rPr>
          <w:szCs w:val="28"/>
        </w:rPr>
        <w:br w:type="page"/>
      </w:r>
    </w:p>
    <w:p>
      <w:pPr>
        <w:jc w:val="center"/>
        <w:rPr>
          <w:b/>
          <w:bCs/>
          <w:strike/>
          <w:color w:val="FF0000"/>
          <w:sz w:val="28"/>
        </w:rPr>
      </w:pPr>
      <w:r>
        <w:rPr>
          <w:b/>
          <w:sz w:val="28"/>
        </w:rPr>
        <w:t>LISTA DE ABREVIATURAS E SIGLAS</w:t>
      </w:r>
    </w:p>
    <w:p>
      <w:pPr>
        <w:jc w:val="center"/>
      </w:pPr>
    </w:p>
    <w:p/>
    <w:p>
      <w:pPr>
        <w:jc w:val="center"/>
      </w:pPr>
    </w:p>
    <w:p>
      <w:pPr>
        <w:spacing w:line="360" w:lineRule="auto"/>
      </w:pPr>
      <w:r>
        <w:t>CEL</w:t>
      </w:r>
      <w:r>
        <w:tab/>
      </w:r>
      <w:r>
        <w:t xml:space="preserve">Centro de estudos em Logística </w:t>
      </w:r>
    </w:p>
    <w:p>
      <w:pPr>
        <w:spacing w:line="360" w:lineRule="auto"/>
      </w:pPr>
      <w:r>
        <w:t>CD</w:t>
      </w:r>
      <w:r>
        <w:tab/>
      </w:r>
      <w:r>
        <w:tab/>
      </w:r>
      <w:r>
        <w:t>Centro de Distribuição</w:t>
      </w:r>
    </w:p>
    <w:p>
      <w:pPr>
        <w:spacing w:line="360" w:lineRule="auto"/>
      </w:pPr>
      <w:r>
        <w:t>Copeead     Instituto de Pós-Graduação e Pesquisa em Administração</w:t>
      </w:r>
    </w:p>
    <w:p>
      <w:pPr>
        <w:spacing w:line="360" w:lineRule="auto"/>
        <w:rPr>
          <w:i/>
          <w:iCs/>
          <w:lang w:val="pt-BR"/>
        </w:rPr>
      </w:pPr>
      <w:r>
        <w:rPr>
          <w:lang w:val="pt-BR"/>
        </w:rPr>
        <w:t>FK</w:t>
      </w:r>
      <w:r>
        <w:rPr>
          <w:lang w:val="pt-BR"/>
        </w:rPr>
        <w:tab/>
      </w:r>
      <w:r>
        <w:rPr>
          <w:lang w:val="pt-BR"/>
        </w:rPr>
        <w:tab/>
      </w:r>
      <w:r>
        <w:rPr>
          <w:i/>
          <w:iCs/>
          <w:lang w:val="pt-BR"/>
        </w:rPr>
        <w:t>Foreign Key</w:t>
      </w:r>
    </w:p>
    <w:p>
      <w:pPr>
        <w:spacing w:line="360" w:lineRule="auto"/>
      </w:pPr>
      <w:r>
        <w:rPr>
          <w:rFonts w:hint="default"/>
          <w:lang w:val="en-US" w:eastAsia="pt-BR"/>
        </w:rPr>
        <w:t>HTML</w:t>
      </w:r>
      <w:r>
        <w:rPr>
          <w:rFonts w:hint="default"/>
          <w:lang w:val="en-US" w:eastAsia="pt-BR"/>
        </w:rPr>
        <w:tab/>
      </w:r>
      <w:r>
        <w:rPr>
          <w:rFonts w:hint="default"/>
          <w:lang w:val="en-US" w:eastAsia="pt-BR"/>
        </w:rPr>
        <w:fldChar w:fldCharType="begin"/>
      </w:r>
      <w:r>
        <w:rPr>
          <w:rFonts w:hint="default"/>
          <w:lang w:val="en-US" w:eastAsia="pt-BR"/>
        </w:rPr>
        <w:instrText xml:space="preserve"> HYPERLINK "https://pt.wikipedia.org/wiki/Hypertext_Markup_Language" \o "Hypertext Markup Language" </w:instrText>
      </w:r>
      <w:r>
        <w:rPr>
          <w:rFonts w:hint="default"/>
          <w:lang w:val="en-US" w:eastAsia="pt-BR"/>
        </w:rPr>
        <w:fldChar w:fldCharType="separate"/>
      </w:r>
      <w:r>
        <w:rPr>
          <w:rFonts w:hint="default"/>
          <w:lang w:val="en-US" w:eastAsia="pt-BR"/>
        </w:rPr>
        <w:t>Hypertext Markup Language</w:t>
      </w:r>
      <w:r>
        <w:rPr>
          <w:rFonts w:hint="default"/>
          <w:lang w:val="en-US" w:eastAsia="pt-BR"/>
        </w:rPr>
        <w:fldChar w:fldCharType="end"/>
      </w:r>
    </w:p>
    <w:p>
      <w:pPr>
        <w:spacing w:line="360" w:lineRule="auto"/>
      </w:pPr>
      <w:r>
        <w:rPr>
          <w:lang w:val="pt-BR"/>
        </w:rPr>
        <w:t>ID</w:t>
      </w:r>
      <w:r>
        <w:rPr>
          <w:lang w:val="pt-BR"/>
        </w:rPr>
        <w:tab/>
      </w:r>
      <w:r>
        <w:rPr>
          <w:lang w:val="pt-BR"/>
        </w:rPr>
        <w:tab/>
      </w:r>
      <w:r>
        <w:rPr>
          <w:lang w:val="pt-BR"/>
        </w:rPr>
        <w:t>Número identificador</w:t>
      </w:r>
    </w:p>
    <w:p>
      <w:pPr>
        <w:spacing w:line="360" w:lineRule="auto"/>
        <w:rPr>
          <w:i/>
        </w:rPr>
      </w:pPr>
      <w:r>
        <w:t>ILOS</w:t>
      </w:r>
      <w:r>
        <w:tab/>
      </w:r>
      <w:r>
        <w:t xml:space="preserve">Instituto de Logística e </w:t>
      </w:r>
      <w:r>
        <w:rPr>
          <w:i/>
        </w:rPr>
        <w:t>Supply Chain</w:t>
      </w:r>
    </w:p>
    <w:p>
      <w:pPr>
        <w:spacing w:line="360" w:lineRule="auto"/>
        <w:rPr>
          <w:i/>
          <w:iCs w:val="0"/>
          <w:lang w:val="pt-BR"/>
        </w:rPr>
      </w:pPr>
      <w:r>
        <w:rPr>
          <w:i w:val="0"/>
          <w:iCs/>
          <w:lang w:val="pt-BR"/>
        </w:rPr>
        <w:t>JVM</w:t>
      </w:r>
      <w:r>
        <w:rPr>
          <w:i w:val="0"/>
          <w:iCs/>
          <w:lang w:val="pt-BR"/>
        </w:rPr>
        <w:tab/>
      </w:r>
      <w:r>
        <w:rPr>
          <w:i/>
          <w:iCs w:val="0"/>
          <w:lang w:val="pt-BR"/>
        </w:rPr>
        <w:t>Java Virtual Machine</w:t>
      </w:r>
    </w:p>
    <w:p>
      <w:pPr>
        <w:spacing w:line="360" w:lineRule="auto"/>
        <w:rPr>
          <w:i/>
          <w:iCs w:val="0"/>
          <w:lang w:val="pt-BR"/>
        </w:rPr>
      </w:pPr>
      <w:r>
        <w:rPr>
          <w:i w:val="0"/>
          <w:iCs/>
          <w:lang w:val="pt-BR"/>
        </w:rPr>
        <w:t xml:space="preserve">MVC </w:t>
      </w:r>
      <w:r>
        <w:rPr>
          <w:i/>
          <w:iCs w:val="0"/>
          <w:lang w:val="pt-BR"/>
        </w:rPr>
        <w:tab/>
      </w:r>
      <w:r>
        <w:rPr>
          <w:i/>
          <w:iCs w:val="0"/>
          <w:lang w:val="pt-BR"/>
        </w:rPr>
        <w:t>Model View Controller</w:t>
      </w:r>
    </w:p>
    <w:p>
      <w:pPr>
        <w:spacing w:line="360" w:lineRule="auto"/>
        <w:rPr>
          <w:i/>
          <w:iCs w:val="0"/>
          <w:lang w:val="pt-BR"/>
        </w:rPr>
      </w:pPr>
      <w:r>
        <w:rPr>
          <w:i w:val="0"/>
          <w:iCs/>
          <w:lang w:val="pt-BR"/>
        </w:rPr>
        <w:t>PK</w:t>
      </w:r>
      <w:r>
        <w:rPr>
          <w:i/>
          <w:iCs w:val="0"/>
          <w:lang w:val="pt-BR"/>
        </w:rPr>
        <w:tab/>
      </w:r>
      <w:r>
        <w:rPr>
          <w:i/>
          <w:iCs w:val="0"/>
          <w:lang w:val="pt-BR"/>
        </w:rPr>
        <w:tab/>
      </w:r>
      <w:r>
        <w:rPr>
          <w:i/>
          <w:iCs w:val="0"/>
          <w:lang w:val="pt-BR"/>
        </w:rPr>
        <w:t>Primary Key</w:t>
      </w:r>
    </w:p>
    <w:p>
      <w:pPr>
        <w:spacing w:line="360" w:lineRule="auto"/>
      </w:pPr>
      <w:r>
        <w:t>TI</w:t>
      </w:r>
      <w:r>
        <w:tab/>
      </w:r>
      <w:r>
        <w:tab/>
      </w:r>
      <w:r>
        <w:t>Tecnologia da Informação</w:t>
      </w:r>
    </w:p>
    <w:p>
      <w:pPr>
        <w:spacing w:line="360" w:lineRule="auto"/>
        <w:rPr>
          <w:b/>
          <w:bCs/>
          <w:sz w:val="28"/>
          <w:szCs w:val="28"/>
          <w:lang w:val="en-US"/>
        </w:rPr>
      </w:pPr>
      <w:r>
        <w:rPr>
          <w:b/>
          <w:sz w:val="28"/>
          <w:lang w:val="en-US"/>
        </w:rPr>
        <w:tab/>
      </w:r>
      <w:r>
        <w:rPr>
          <w:b/>
          <w:sz w:val="28"/>
          <w:lang w:val="en-US"/>
        </w:rPr>
        <w:br w:type="page"/>
      </w:r>
    </w:p>
    <w:p>
      <w:pPr>
        <w:jc w:val="center"/>
        <w:rPr>
          <w:b/>
          <w:sz w:val="28"/>
        </w:rPr>
      </w:pPr>
      <w:r>
        <w:rPr>
          <w:b/>
          <w:sz w:val="28"/>
        </w:rPr>
        <w:t>SUMÁRIO</w:t>
      </w:r>
    </w:p>
    <w:p>
      <w:pPr>
        <w:jc w:val="center"/>
      </w:pPr>
    </w:p>
    <w:p>
      <w:pPr>
        <w:pStyle w:val="34"/>
        <w:tabs>
          <w:tab w:val="right" w:leader="dot" w:pos="9072"/>
        </w:tabs>
      </w:pPr>
      <w:r>
        <w:rPr>
          <w:b/>
          <w:bCs/>
        </w:rPr>
        <w:fldChar w:fldCharType="begin"/>
      </w:r>
      <w:r>
        <w:rPr>
          <w:b/>
          <w:bCs/>
        </w:rPr>
        <w:instrText xml:space="preserve"> TOC \o "1-3" \h \z \u </w:instrText>
      </w:r>
      <w:r>
        <w:rPr>
          <w:b/>
          <w:bCs/>
        </w:rPr>
        <w:fldChar w:fldCharType="separate"/>
      </w:r>
      <w:r>
        <w:rPr>
          <w:bCs/>
        </w:rPr>
        <w:fldChar w:fldCharType="begin"/>
      </w:r>
      <w:r>
        <w:rPr>
          <w:bCs/>
        </w:rPr>
        <w:instrText xml:space="preserve"> HYPERLINK \l _Toc13013 </w:instrText>
      </w:r>
      <w:r>
        <w:rPr>
          <w:bCs/>
        </w:rPr>
        <w:fldChar w:fldCharType="separate"/>
      </w:r>
      <w:r>
        <w:rPr>
          <w:rFonts w:hint="default"/>
          <w:szCs w:val="28"/>
        </w:rPr>
        <w:t xml:space="preserve">1. </w:t>
      </w:r>
      <w:r>
        <w:rPr>
          <w:caps w:val="0"/>
          <w:szCs w:val="28"/>
        </w:rPr>
        <w:t>INTRODUÇÃO</w:t>
      </w:r>
      <w:r>
        <w:tab/>
      </w:r>
      <w:r>
        <w:fldChar w:fldCharType="begin"/>
      </w:r>
      <w:r>
        <w:instrText xml:space="preserve"> PAGEREF _Toc13013 </w:instrText>
      </w:r>
      <w:r>
        <w:fldChar w:fldCharType="separate"/>
      </w:r>
      <w:r>
        <w:t>17</w:t>
      </w:r>
      <w:r>
        <w:fldChar w:fldCharType="end"/>
      </w:r>
      <w:r>
        <w:rPr>
          <w:bCs/>
        </w:rPr>
        <w:fldChar w:fldCharType="end"/>
      </w:r>
    </w:p>
    <w:p>
      <w:pPr>
        <w:pStyle w:val="11"/>
        <w:tabs>
          <w:tab w:val="right" w:leader="dot" w:pos="9072"/>
        </w:tabs>
      </w:pPr>
      <w:r>
        <w:rPr>
          <w:bCs w:val="0"/>
          <w:color w:val="auto"/>
          <w:szCs w:val="20"/>
        </w:rPr>
        <w:fldChar w:fldCharType="begin"/>
      </w:r>
      <w:r>
        <w:rPr>
          <w:bCs w:val="0"/>
          <w:szCs w:val="20"/>
        </w:rPr>
        <w:instrText xml:space="preserve"> HYPERLINK \l _Toc20737 </w:instrText>
      </w:r>
      <w:r>
        <w:rPr>
          <w:bCs w:val="0"/>
          <w:szCs w:val="20"/>
        </w:rPr>
        <w:fldChar w:fldCharType="separate"/>
      </w:r>
      <w:r>
        <w:rPr>
          <w:rFonts w:hint="default"/>
          <w:bCs/>
          <w:szCs w:val="24"/>
        </w:rPr>
        <w:t xml:space="preserve">1.1. </w:t>
      </w:r>
      <w:r>
        <w:rPr>
          <w:lang w:val="pt-BR"/>
        </w:rPr>
        <w:t>Problema em estudo</w:t>
      </w:r>
      <w:r>
        <w:tab/>
      </w:r>
      <w:r>
        <w:fldChar w:fldCharType="begin"/>
      </w:r>
      <w:r>
        <w:instrText xml:space="preserve"> PAGEREF _Toc20737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_Toc20407 </w:instrText>
      </w:r>
      <w:r>
        <w:rPr>
          <w:bCs w:val="0"/>
          <w:szCs w:val="20"/>
        </w:rPr>
        <w:fldChar w:fldCharType="separate"/>
      </w:r>
      <w:r>
        <w:rPr>
          <w:rFonts w:hint="default"/>
          <w:bCs/>
          <w:szCs w:val="24"/>
        </w:rPr>
        <w:t xml:space="preserve">1.2. </w:t>
      </w:r>
      <w:r>
        <w:rPr>
          <w:lang w:val="pt-BR"/>
        </w:rPr>
        <w:t>Relevância do Trabalho</w:t>
      </w:r>
      <w:r>
        <w:tab/>
      </w:r>
      <w:r>
        <w:fldChar w:fldCharType="begin"/>
      </w:r>
      <w:r>
        <w:instrText xml:space="preserve"> PAGEREF _Toc20407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_Toc29010 </w:instrText>
      </w:r>
      <w:r>
        <w:rPr>
          <w:bCs w:val="0"/>
          <w:szCs w:val="20"/>
        </w:rPr>
        <w:fldChar w:fldCharType="separate"/>
      </w:r>
      <w:r>
        <w:rPr>
          <w:rFonts w:hint="default"/>
          <w:bCs/>
          <w:szCs w:val="24"/>
        </w:rPr>
        <w:t xml:space="preserve">1.3. </w:t>
      </w:r>
      <w:r>
        <w:t>Objetivo do Geral</w:t>
      </w:r>
      <w:r>
        <w:tab/>
      </w:r>
      <w:r>
        <w:fldChar w:fldCharType="begin"/>
      </w:r>
      <w:r>
        <w:instrText xml:space="preserve"> PAGEREF _Toc29010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_Toc30458 </w:instrText>
      </w:r>
      <w:r>
        <w:rPr>
          <w:bCs w:val="0"/>
          <w:szCs w:val="20"/>
        </w:rPr>
        <w:fldChar w:fldCharType="separate"/>
      </w:r>
      <w:r>
        <w:rPr>
          <w:rFonts w:hint="default"/>
          <w:bCs/>
          <w:szCs w:val="24"/>
        </w:rPr>
        <w:t xml:space="preserve">1.4. </w:t>
      </w:r>
      <w:r>
        <w:t>Objetivo</w:t>
      </w:r>
      <w:r>
        <w:rPr>
          <w:lang w:val="pt-BR"/>
        </w:rPr>
        <w:t>s</w:t>
      </w:r>
      <w:r>
        <w:t xml:space="preserve"> </w:t>
      </w:r>
      <w:r>
        <w:rPr>
          <w:lang w:val="pt-BR"/>
        </w:rPr>
        <w:t>Específicos.</w:t>
      </w:r>
      <w:r>
        <w:tab/>
      </w:r>
      <w:r>
        <w:fldChar w:fldCharType="begin"/>
      </w:r>
      <w:r>
        <w:instrText xml:space="preserve"> PAGEREF _Toc30458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_Toc7049 </w:instrText>
      </w:r>
      <w:r>
        <w:rPr>
          <w:bCs w:val="0"/>
          <w:szCs w:val="20"/>
        </w:rPr>
        <w:fldChar w:fldCharType="separate"/>
      </w:r>
      <w:r>
        <w:rPr>
          <w:rFonts w:hint="default"/>
          <w:bCs/>
          <w:szCs w:val="24"/>
        </w:rPr>
        <w:t xml:space="preserve">1.5. </w:t>
      </w:r>
      <w:r>
        <w:rPr>
          <w:szCs w:val="24"/>
          <w:lang w:val="pt-BR"/>
        </w:rPr>
        <w:t>Proposta Metodológica</w:t>
      </w:r>
      <w:r>
        <w:tab/>
      </w:r>
      <w:r>
        <w:fldChar w:fldCharType="begin"/>
      </w:r>
      <w:r>
        <w:instrText xml:space="preserve"> PAGEREF _Toc7049 </w:instrText>
      </w:r>
      <w:r>
        <w:fldChar w:fldCharType="separate"/>
      </w:r>
      <w:r>
        <w:t>25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_Toc28279 </w:instrText>
      </w:r>
      <w:r>
        <w:rPr>
          <w:bCs w:val="0"/>
          <w:szCs w:val="20"/>
        </w:rPr>
        <w:fldChar w:fldCharType="separate"/>
      </w:r>
      <w:r>
        <w:rPr>
          <w:rFonts w:hint="default"/>
          <w:bCs/>
          <w:szCs w:val="24"/>
          <w:lang w:val="pt-BR"/>
        </w:rPr>
        <w:t xml:space="preserve">1.6. </w:t>
      </w:r>
      <w:r>
        <w:rPr>
          <w:szCs w:val="24"/>
          <w:lang w:val="pt-BR"/>
        </w:rPr>
        <w:t>Conteúdo do Trabalho</w:t>
      </w:r>
      <w:r>
        <w:tab/>
      </w:r>
      <w:r>
        <w:fldChar w:fldCharType="begin"/>
      </w:r>
      <w:r>
        <w:instrText xml:space="preserve"> PAGEREF _Toc28279 </w:instrText>
      </w:r>
      <w:r>
        <w:fldChar w:fldCharType="separate"/>
      </w:r>
      <w:r>
        <w:t>26</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_Toc20552 </w:instrText>
      </w:r>
      <w:r>
        <w:rPr>
          <w:bCs w:val="0"/>
          <w:szCs w:val="20"/>
        </w:rPr>
        <w:fldChar w:fldCharType="separate"/>
      </w:r>
      <w:r>
        <w:rPr>
          <w:rFonts w:hint="default"/>
          <w:lang w:val="pt-BR"/>
        </w:rPr>
        <w:t xml:space="preserve">2. </w:t>
      </w:r>
      <w:r>
        <w:rPr>
          <w:caps w:val="0"/>
          <w:szCs w:val="28"/>
          <w:lang w:val="pt-BR"/>
        </w:rPr>
        <w:t>REQUISITOS IDENTIFICADOS E CONTEXTUALIZAÇÃO TECNOLÓGICA</w:t>
      </w:r>
      <w:r>
        <w:tab/>
      </w:r>
      <w:r>
        <w:fldChar w:fldCharType="begin"/>
      </w:r>
      <w:r>
        <w:instrText xml:space="preserve"> PAGEREF _Toc20552 </w:instrText>
      </w:r>
      <w:r>
        <w:fldChar w:fldCharType="separate"/>
      </w:r>
      <w:r>
        <w:t>27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_Toc1462 </w:instrText>
      </w:r>
      <w:r>
        <w:rPr>
          <w:bCs w:val="0"/>
          <w:szCs w:val="20"/>
        </w:rPr>
        <w:fldChar w:fldCharType="separate"/>
      </w:r>
      <w:r>
        <w:rPr>
          <w:rFonts w:hint="default"/>
          <w:bCs/>
          <w:szCs w:val="24"/>
          <w:lang w:val="pt-BR"/>
        </w:rPr>
        <w:t xml:space="preserve">2.1. </w:t>
      </w:r>
      <w:r>
        <w:rPr>
          <w:lang w:val="pt-BR"/>
        </w:rPr>
        <w:t>Especificação de requisitos</w:t>
      </w:r>
      <w:r>
        <w:tab/>
      </w:r>
      <w:r>
        <w:fldChar w:fldCharType="begin"/>
      </w:r>
      <w:r>
        <w:instrText xml:space="preserve"> PAGEREF _Toc1462 </w:instrText>
      </w:r>
      <w:r>
        <w:fldChar w:fldCharType="separate"/>
      </w:r>
      <w:r>
        <w:t>27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_Toc21694 </w:instrText>
      </w:r>
      <w:r>
        <w:rPr>
          <w:bCs w:val="0"/>
          <w:szCs w:val="20"/>
        </w:rPr>
        <w:fldChar w:fldCharType="separate"/>
      </w:r>
      <w:r>
        <w:rPr>
          <w:rFonts w:hint="default"/>
          <w:lang w:val="pt-BR"/>
        </w:rPr>
        <w:t xml:space="preserve">2.1.1. </w:t>
      </w:r>
      <w:r>
        <w:rPr>
          <w:lang w:val="pt-BR"/>
        </w:rPr>
        <w:t>Requisitos Funcionais:</w:t>
      </w:r>
      <w:r>
        <w:tab/>
      </w:r>
      <w:r>
        <w:fldChar w:fldCharType="begin"/>
      </w:r>
      <w:r>
        <w:instrText xml:space="preserve"> PAGEREF _Toc21694 </w:instrText>
      </w:r>
      <w:r>
        <w:fldChar w:fldCharType="separate"/>
      </w:r>
      <w:r>
        <w:t>28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_Toc23008 </w:instrText>
      </w:r>
      <w:r>
        <w:rPr>
          <w:bCs w:val="0"/>
          <w:szCs w:val="20"/>
        </w:rPr>
        <w:fldChar w:fldCharType="separate"/>
      </w:r>
      <w:r>
        <w:rPr>
          <w:rFonts w:hint="default"/>
          <w:lang w:val="pt-BR"/>
        </w:rPr>
        <w:t xml:space="preserve">2.1.2. </w:t>
      </w:r>
      <w:r>
        <w:rPr>
          <w:lang w:val="pt-BR"/>
        </w:rPr>
        <w:t>Requisitos Não-Funcionais:</w:t>
      </w:r>
      <w:r>
        <w:tab/>
      </w:r>
      <w:r>
        <w:fldChar w:fldCharType="begin"/>
      </w:r>
      <w:r>
        <w:instrText xml:space="preserve"> PAGEREF _Toc23008 </w:instrText>
      </w:r>
      <w:r>
        <w:fldChar w:fldCharType="separate"/>
      </w:r>
      <w:r>
        <w:t>28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_Toc29502 </w:instrText>
      </w:r>
      <w:r>
        <w:rPr>
          <w:bCs w:val="0"/>
          <w:szCs w:val="20"/>
        </w:rPr>
        <w:fldChar w:fldCharType="separate"/>
      </w:r>
      <w:r>
        <w:rPr>
          <w:rFonts w:hint="default"/>
          <w:bCs/>
          <w:szCs w:val="24"/>
          <w:lang w:val="pt-BR"/>
        </w:rPr>
        <w:t xml:space="preserve">2.2. </w:t>
      </w:r>
      <w:r>
        <w:rPr>
          <w:lang w:val="pt-BR"/>
        </w:rPr>
        <w:t>Especificações baseadas em User Stories</w:t>
      </w:r>
      <w:r>
        <w:tab/>
      </w:r>
      <w:r>
        <w:fldChar w:fldCharType="begin"/>
      </w:r>
      <w:r>
        <w:instrText xml:space="preserve"> PAGEREF _Toc29502 </w:instrText>
      </w:r>
      <w:r>
        <w:fldChar w:fldCharType="separate"/>
      </w:r>
      <w:r>
        <w:t>29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_Toc28294 </w:instrText>
      </w:r>
      <w:r>
        <w:rPr>
          <w:bCs w:val="0"/>
          <w:szCs w:val="20"/>
        </w:rPr>
        <w:fldChar w:fldCharType="separate"/>
      </w:r>
      <w:r>
        <w:rPr>
          <w:rFonts w:hint="default"/>
          <w:lang w:val="pt-BR"/>
        </w:rPr>
        <w:t xml:space="preserve">2.2.1. </w:t>
      </w:r>
      <w:r>
        <w:rPr>
          <w:lang w:val="pt-BR"/>
        </w:rPr>
        <w:t>BackLog</w:t>
      </w:r>
      <w:r>
        <w:tab/>
      </w:r>
      <w:r>
        <w:fldChar w:fldCharType="begin"/>
      </w:r>
      <w:r>
        <w:instrText xml:space="preserve"> PAGEREF _Toc28294 </w:instrText>
      </w:r>
      <w:r>
        <w:fldChar w:fldCharType="separate"/>
      </w:r>
      <w:r>
        <w:t>37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_Toc8569 </w:instrText>
      </w:r>
      <w:r>
        <w:rPr>
          <w:bCs w:val="0"/>
          <w:szCs w:val="20"/>
        </w:rPr>
        <w:fldChar w:fldCharType="separate"/>
      </w:r>
      <w:r>
        <w:rPr>
          <w:rFonts w:hint="default"/>
          <w:bCs/>
          <w:szCs w:val="24"/>
          <w:lang w:val="pt-BR"/>
        </w:rPr>
        <w:t xml:space="preserve">2.3. </w:t>
      </w:r>
      <w:r>
        <w:rPr>
          <w:lang w:val="pt-BR"/>
        </w:rPr>
        <w:t xml:space="preserve">Tecnologias Aplicadas </w:t>
      </w:r>
      <w:r>
        <w:tab/>
      </w:r>
      <w:r>
        <w:fldChar w:fldCharType="begin"/>
      </w:r>
      <w:r>
        <w:instrText xml:space="preserve"> PAGEREF _Toc8569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_Toc26994 </w:instrText>
      </w:r>
      <w:r>
        <w:rPr>
          <w:bCs w:val="0"/>
          <w:szCs w:val="20"/>
        </w:rPr>
        <w:fldChar w:fldCharType="separate"/>
      </w:r>
      <w:r>
        <w:rPr>
          <w:rFonts w:hint="default"/>
          <w:lang w:val="pt-BR" w:eastAsia="pt-BR"/>
        </w:rPr>
        <w:t xml:space="preserve">2.3.1. </w:t>
      </w:r>
      <w:r>
        <w:rPr>
          <w:lang w:val="en-US" w:eastAsia="pt-BR"/>
        </w:rPr>
        <w:t>BackEnd</w:t>
      </w:r>
      <w:r>
        <w:tab/>
      </w:r>
      <w:r>
        <w:fldChar w:fldCharType="begin"/>
      </w:r>
      <w:r>
        <w:instrText xml:space="preserve"> PAGEREF _Toc26994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_Toc16769 </w:instrText>
      </w:r>
      <w:r>
        <w:rPr>
          <w:bCs w:val="0"/>
          <w:szCs w:val="20"/>
        </w:rPr>
        <w:fldChar w:fldCharType="separate"/>
      </w:r>
      <w:r>
        <w:rPr>
          <w:rFonts w:hint="default"/>
          <w:lang w:val="pt-BR" w:eastAsia="pt-BR"/>
        </w:rPr>
        <w:t xml:space="preserve">2.3.1.1. </w:t>
      </w:r>
      <w:r>
        <w:rPr>
          <w:lang w:val="en-US" w:eastAsia="pt-BR"/>
        </w:rPr>
        <w:t>Linguagem Java</w:t>
      </w:r>
      <w:r>
        <w:tab/>
      </w:r>
      <w:r>
        <w:fldChar w:fldCharType="begin"/>
      </w:r>
      <w:r>
        <w:instrText xml:space="preserve"> PAGEREF _Toc16769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_Toc29204 </w:instrText>
      </w:r>
      <w:r>
        <w:rPr>
          <w:bCs w:val="0"/>
          <w:szCs w:val="20"/>
        </w:rPr>
        <w:fldChar w:fldCharType="separate"/>
      </w:r>
      <w:r>
        <w:rPr>
          <w:rFonts w:hint="default"/>
          <w:lang w:val="pt-BR" w:eastAsia="pt-BR"/>
        </w:rPr>
        <w:t xml:space="preserve">2.3.1.2. </w:t>
      </w:r>
      <w:r>
        <w:rPr>
          <w:lang w:val="en-US" w:eastAsia="pt-BR"/>
        </w:rPr>
        <w:t>Formato para Transmissão de Dados</w:t>
      </w:r>
      <w:r>
        <w:tab/>
      </w:r>
      <w:r>
        <w:fldChar w:fldCharType="begin"/>
      </w:r>
      <w:r>
        <w:instrText xml:space="preserve"> PAGEREF _Toc29204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_Toc7178 </w:instrText>
      </w:r>
      <w:r>
        <w:rPr>
          <w:bCs w:val="0"/>
          <w:szCs w:val="20"/>
        </w:rPr>
        <w:fldChar w:fldCharType="separate"/>
      </w:r>
      <w:r>
        <w:rPr>
          <w:rFonts w:hint="default"/>
          <w:lang w:val="pt-BR" w:eastAsia="pt-BR"/>
        </w:rPr>
        <w:t xml:space="preserve">2.3.1.3. </w:t>
      </w:r>
      <w:r>
        <w:rPr>
          <w:lang w:val="en-US" w:eastAsia="pt-BR"/>
        </w:rPr>
        <w:t>Maven</w:t>
      </w:r>
      <w:r>
        <w:tab/>
      </w:r>
      <w:r>
        <w:fldChar w:fldCharType="begin"/>
      </w:r>
      <w:r>
        <w:instrText xml:space="preserve"> PAGEREF _Toc7178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_Toc31054 </w:instrText>
      </w:r>
      <w:r>
        <w:rPr>
          <w:bCs w:val="0"/>
          <w:szCs w:val="20"/>
        </w:rPr>
        <w:fldChar w:fldCharType="separate"/>
      </w:r>
      <w:r>
        <w:rPr>
          <w:rFonts w:hint="default"/>
          <w:lang w:val="pt-BR" w:eastAsia="pt-BR"/>
        </w:rPr>
        <w:t xml:space="preserve">2.3.1.4. </w:t>
      </w:r>
      <w:r>
        <w:rPr>
          <w:lang w:val="en-US" w:eastAsia="pt-BR"/>
        </w:rPr>
        <w:t>Spring</w:t>
      </w:r>
      <w:r>
        <w:tab/>
      </w:r>
      <w:r>
        <w:fldChar w:fldCharType="begin"/>
      </w:r>
      <w:r>
        <w:instrText xml:space="preserve"> PAGEREF _Toc31054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_Toc25981 </w:instrText>
      </w:r>
      <w:r>
        <w:rPr>
          <w:bCs w:val="0"/>
          <w:szCs w:val="20"/>
        </w:rPr>
        <w:fldChar w:fldCharType="separate"/>
      </w:r>
      <w:r>
        <w:rPr>
          <w:rFonts w:hint="default"/>
          <w:lang w:val="pt-BR" w:eastAsia="pt-BR"/>
        </w:rPr>
        <w:t xml:space="preserve">2.3.1.5. </w:t>
      </w:r>
      <w:r>
        <w:rPr>
          <w:lang w:val="en-US" w:eastAsia="pt-BR"/>
        </w:rPr>
        <w:t>Banco de Dados</w:t>
      </w:r>
      <w:r>
        <w:tab/>
      </w:r>
      <w:r>
        <w:fldChar w:fldCharType="begin"/>
      </w:r>
      <w:r>
        <w:instrText xml:space="preserve"> PAGEREF _Toc25981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_Toc5293 </w:instrText>
      </w:r>
      <w:r>
        <w:rPr>
          <w:bCs w:val="0"/>
          <w:szCs w:val="20"/>
        </w:rPr>
        <w:fldChar w:fldCharType="separate"/>
      </w:r>
      <w:r>
        <w:rPr>
          <w:rFonts w:hint="default"/>
          <w:lang w:val="pt-BR" w:eastAsia="pt-BR"/>
        </w:rPr>
        <w:t xml:space="preserve">2.3.1.6. </w:t>
      </w:r>
      <w:r>
        <w:rPr>
          <w:lang w:val="en-US" w:eastAsia="pt-BR"/>
        </w:rPr>
        <w:t>Plugins para Base de Dados</w:t>
      </w:r>
      <w:r>
        <w:tab/>
      </w:r>
      <w:r>
        <w:fldChar w:fldCharType="begin"/>
      </w:r>
      <w:r>
        <w:instrText xml:space="preserve"> PAGEREF _Toc5293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_Toc27865 </w:instrText>
      </w:r>
      <w:r>
        <w:rPr>
          <w:bCs w:val="0"/>
          <w:szCs w:val="20"/>
        </w:rPr>
        <w:fldChar w:fldCharType="separate"/>
      </w:r>
      <w:r>
        <w:rPr>
          <w:rFonts w:hint="default"/>
          <w:lang w:val="pt-BR" w:eastAsia="pt-BR"/>
        </w:rPr>
        <w:t xml:space="preserve">2.3.1.7. </w:t>
      </w:r>
      <w:r>
        <w:rPr>
          <w:lang w:val="en-US" w:eastAsia="pt-BR"/>
        </w:rPr>
        <w:t>Demais Dependências utilizadas</w:t>
      </w:r>
      <w:r>
        <w:tab/>
      </w:r>
      <w:r>
        <w:fldChar w:fldCharType="begin"/>
      </w:r>
      <w:r>
        <w:instrText xml:space="preserve"> PAGEREF _Toc27865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_Toc12363 </w:instrText>
      </w:r>
      <w:r>
        <w:rPr>
          <w:bCs w:val="0"/>
          <w:szCs w:val="20"/>
        </w:rPr>
        <w:fldChar w:fldCharType="separate"/>
      </w:r>
      <w:r>
        <w:rPr>
          <w:rFonts w:hint="default"/>
          <w:lang w:val="pt-BR" w:eastAsia="pt-BR"/>
        </w:rPr>
        <w:t xml:space="preserve">2.3.1.8. </w:t>
      </w:r>
      <w:r>
        <w:rPr>
          <w:lang w:val="en-US" w:eastAsia="pt-BR"/>
        </w:rPr>
        <w:t>Softwares utilizados</w:t>
      </w:r>
      <w:r>
        <w:tab/>
      </w:r>
      <w:r>
        <w:fldChar w:fldCharType="begin"/>
      </w:r>
      <w:r>
        <w:instrText xml:space="preserve"> PAGEREF _Toc12363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_Toc19072 </w:instrText>
      </w:r>
      <w:r>
        <w:rPr>
          <w:bCs w:val="0"/>
          <w:szCs w:val="20"/>
        </w:rPr>
        <w:fldChar w:fldCharType="separate"/>
      </w:r>
      <w:r>
        <w:rPr>
          <w:rFonts w:hint="default"/>
          <w:lang w:val="pt-BR" w:eastAsia="pt-BR"/>
        </w:rPr>
        <w:t xml:space="preserve">2.3.1.9. </w:t>
      </w:r>
      <w:r>
        <w:rPr>
          <w:lang w:val="en-US" w:eastAsia="pt-BR"/>
        </w:rPr>
        <w:t>Recursos Externos</w:t>
      </w:r>
      <w:r>
        <w:tab/>
      </w:r>
      <w:r>
        <w:fldChar w:fldCharType="begin"/>
      </w:r>
      <w:r>
        <w:instrText xml:space="preserve"> PAGEREF _Toc19072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_Toc13557 </w:instrText>
      </w:r>
      <w:r>
        <w:rPr>
          <w:bCs w:val="0"/>
          <w:szCs w:val="20"/>
        </w:rPr>
        <w:fldChar w:fldCharType="separate"/>
      </w:r>
      <w:r>
        <w:rPr>
          <w:rFonts w:hint="default"/>
          <w:lang w:val="pt-BR" w:eastAsia="pt-BR"/>
        </w:rPr>
        <w:t xml:space="preserve">2.3.2. </w:t>
      </w:r>
      <w:r>
        <w:rPr>
          <w:lang w:val="en-US" w:eastAsia="pt-BR"/>
        </w:rPr>
        <w:t>FrontEnd</w:t>
      </w:r>
      <w:r>
        <w:tab/>
      </w:r>
      <w:r>
        <w:fldChar w:fldCharType="begin"/>
      </w:r>
      <w:r>
        <w:instrText xml:space="preserve"> PAGEREF _Toc13557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_Toc22094 </w:instrText>
      </w:r>
      <w:r>
        <w:rPr>
          <w:bCs w:val="0"/>
          <w:szCs w:val="20"/>
        </w:rPr>
        <w:fldChar w:fldCharType="separate"/>
      </w:r>
      <w:r>
        <w:rPr>
          <w:rFonts w:hint="default"/>
          <w:lang w:val="pt-BR" w:eastAsia="pt-BR"/>
        </w:rPr>
        <w:t xml:space="preserve">2.3.2.1. </w:t>
      </w:r>
      <w:r>
        <w:rPr>
          <w:lang w:val="en-US" w:eastAsia="pt-BR"/>
        </w:rPr>
        <w:t>NPM</w:t>
      </w:r>
      <w:r>
        <w:tab/>
      </w:r>
      <w:r>
        <w:fldChar w:fldCharType="begin"/>
      </w:r>
      <w:r>
        <w:instrText xml:space="preserve"> PAGEREF _Toc22094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_Toc27719 </w:instrText>
      </w:r>
      <w:r>
        <w:rPr>
          <w:bCs w:val="0"/>
          <w:szCs w:val="20"/>
        </w:rPr>
        <w:fldChar w:fldCharType="separate"/>
      </w:r>
      <w:r>
        <w:rPr>
          <w:rFonts w:hint="default"/>
          <w:lang w:val="pt-BR" w:eastAsia="pt-BR"/>
        </w:rPr>
        <w:t xml:space="preserve">2.3.2.2. </w:t>
      </w:r>
      <w:r>
        <w:rPr>
          <w:lang w:val="en-US" w:eastAsia="pt-BR"/>
        </w:rPr>
        <w:t>Ionic</w:t>
      </w:r>
      <w:r>
        <w:tab/>
      </w:r>
      <w:r>
        <w:fldChar w:fldCharType="begin"/>
      </w:r>
      <w:r>
        <w:instrText xml:space="preserve"> PAGEREF _Toc27719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_Toc10176 </w:instrText>
      </w:r>
      <w:r>
        <w:rPr>
          <w:bCs w:val="0"/>
          <w:szCs w:val="20"/>
        </w:rPr>
        <w:fldChar w:fldCharType="separate"/>
      </w:r>
      <w:r>
        <w:rPr>
          <w:rFonts w:hint="default"/>
          <w:lang w:val="pt-BR" w:eastAsia="pt-BR"/>
        </w:rPr>
        <w:t xml:space="preserve">2.3.2.3. </w:t>
      </w:r>
      <w:r>
        <w:rPr>
          <w:lang w:val="en-US" w:eastAsia="pt-BR"/>
        </w:rPr>
        <w:t>HTML5</w:t>
      </w:r>
      <w:r>
        <w:tab/>
      </w:r>
      <w:r>
        <w:fldChar w:fldCharType="begin"/>
      </w:r>
      <w:r>
        <w:instrText xml:space="preserve"> PAGEREF _Toc10176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_Toc31449 </w:instrText>
      </w:r>
      <w:r>
        <w:rPr>
          <w:bCs w:val="0"/>
          <w:szCs w:val="20"/>
        </w:rPr>
        <w:fldChar w:fldCharType="separate"/>
      </w:r>
      <w:r>
        <w:rPr>
          <w:rFonts w:hint="default"/>
          <w:lang w:val="pt-BR" w:eastAsia="pt-BR"/>
        </w:rPr>
        <w:t xml:space="preserve">2.3.2.4. </w:t>
      </w:r>
      <w:r>
        <w:rPr>
          <w:lang w:val="en-US" w:eastAsia="pt-BR"/>
        </w:rPr>
        <w:t>CSS</w:t>
      </w:r>
      <w:r>
        <w:tab/>
      </w:r>
      <w:r>
        <w:fldChar w:fldCharType="begin"/>
      </w:r>
      <w:r>
        <w:instrText xml:space="preserve"> PAGEREF _Toc31449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_Toc14319 </w:instrText>
      </w:r>
      <w:r>
        <w:rPr>
          <w:bCs w:val="0"/>
          <w:szCs w:val="20"/>
        </w:rPr>
        <w:fldChar w:fldCharType="separate"/>
      </w:r>
      <w:r>
        <w:rPr>
          <w:rFonts w:hint="default"/>
          <w:lang w:val="pt-BR" w:eastAsia="pt-BR"/>
        </w:rPr>
        <w:t xml:space="preserve">2.3.2.5. </w:t>
      </w:r>
      <w:r>
        <w:rPr>
          <w:lang w:val="en-US" w:eastAsia="pt-BR"/>
        </w:rPr>
        <w:t>TypeScript</w:t>
      </w:r>
      <w:r>
        <w:tab/>
      </w:r>
      <w:r>
        <w:fldChar w:fldCharType="begin"/>
      </w:r>
      <w:r>
        <w:instrText xml:space="preserve"> PAGEREF _Toc14319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_Toc18619 </w:instrText>
      </w:r>
      <w:r>
        <w:rPr>
          <w:bCs w:val="0"/>
          <w:szCs w:val="20"/>
        </w:rPr>
        <w:fldChar w:fldCharType="separate"/>
      </w:r>
      <w:r>
        <w:rPr>
          <w:rFonts w:hint="default"/>
          <w:lang w:val="pt-BR" w:eastAsia="pt-BR"/>
        </w:rPr>
        <w:t xml:space="preserve">2.3.2.6. </w:t>
      </w:r>
      <w:r>
        <w:rPr>
          <w:lang w:val="en-US" w:eastAsia="pt-BR"/>
        </w:rPr>
        <w:t>AngularJS</w:t>
      </w:r>
      <w:r>
        <w:tab/>
      </w:r>
      <w:r>
        <w:fldChar w:fldCharType="begin"/>
      </w:r>
      <w:r>
        <w:instrText xml:space="preserve"> PAGEREF _Toc18619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_Toc15520 </w:instrText>
      </w:r>
      <w:r>
        <w:rPr>
          <w:bCs w:val="0"/>
          <w:szCs w:val="20"/>
        </w:rPr>
        <w:fldChar w:fldCharType="separate"/>
      </w:r>
      <w:r>
        <w:rPr>
          <w:rFonts w:hint="default"/>
          <w:lang w:val="pt-BR" w:eastAsia="pt-BR"/>
        </w:rPr>
        <w:t xml:space="preserve">2.3.2.7. </w:t>
      </w:r>
      <w:r>
        <w:rPr>
          <w:lang w:val="en-US" w:eastAsia="pt-BR"/>
        </w:rPr>
        <w:t>Cordova</w:t>
      </w:r>
      <w:r>
        <w:tab/>
      </w:r>
      <w:r>
        <w:fldChar w:fldCharType="begin"/>
      </w:r>
      <w:r>
        <w:instrText xml:space="preserve"> PAGEREF _Toc15520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_Toc12998 </w:instrText>
      </w:r>
      <w:r>
        <w:rPr>
          <w:bCs w:val="0"/>
          <w:szCs w:val="20"/>
        </w:rPr>
        <w:fldChar w:fldCharType="separate"/>
      </w:r>
      <w:r>
        <w:rPr>
          <w:rFonts w:hint="default"/>
          <w:lang w:val="pt-BR" w:eastAsia="pt-BR"/>
        </w:rPr>
        <w:t xml:space="preserve">2.3.2.8. </w:t>
      </w:r>
      <w:r>
        <w:rPr>
          <w:lang w:val="en-US" w:eastAsia="pt-BR"/>
        </w:rPr>
        <w:t>Softwares utilizados</w:t>
      </w:r>
      <w:r>
        <w:tab/>
      </w:r>
      <w:r>
        <w:fldChar w:fldCharType="begin"/>
      </w:r>
      <w:r>
        <w:instrText xml:space="preserve"> PAGEREF _Toc12998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_Toc19656 </w:instrText>
      </w:r>
      <w:r>
        <w:rPr>
          <w:bCs w:val="0"/>
          <w:szCs w:val="20"/>
        </w:rPr>
        <w:fldChar w:fldCharType="separate"/>
      </w:r>
      <w:r>
        <w:rPr>
          <w:rFonts w:hint="default"/>
          <w:lang w:val="pt-BR" w:eastAsia="pt-BR"/>
        </w:rPr>
        <w:t xml:space="preserve">2.3.3. </w:t>
      </w:r>
      <w:r>
        <w:rPr>
          <w:lang w:val="en-US" w:eastAsia="pt-BR"/>
        </w:rPr>
        <w:t>Ferramentas de Teste</w:t>
      </w:r>
      <w:r>
        <w:tab/>
      </w:r>
      <w:r>
        <w:fldChar w:fldCharType="begin"/>
      </w:r>
      <w:r>
        <w:instrText xml:space="preserve"> PAGEREF _Toc19656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_Toc29586 </w:instrText>
      </w:r>
      <w:r>
        <w:rPr>
          <w:bCs w:val="0"/>
          <w:szCs w:val="20"/>
        </w:rPr>
        <w:fldChar w:fldCharType="separate"/>
      </w:r>
      <w:r>
        <w:rPr>
          <w:rFonts w:hint="default"/>
          <w:lang w:val="pt-BR" w:eastAsia="pt-BR"/>
        </w:rPr>
        <w:t xml:space="preserve">2.3.3.1. </w:t>
      </w:r>
      <w:r>
        <w:rPr>
          <w:lang w:val="en-US" w:eastAsia="pt-BR"/>
        </w:rPr>
        <w:t>JUnit</w:t>
      </w:r>
      <w:r>
        <w:tab/>
      </w:r>
      <w:r>
        <w:fldChar w:fldCharType="begin"/>
      </w:r>
      <w:r>
        <w:instrText xml:space="preserve"> PAGEREF _Toc29586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_Toc8751 </w:instrText>
      </w:r>
      <w:r>
        <w:rPr>
          <w:bCs w:val="0"/>
          <w:szCs w:val="20"/>
        </w:rPr>
        <w:fldChar w:fldCharType="separate"/>
      </w:r>
      <w:r>
        <w:rPr>
          <w:rFonts w:hint="default"/>
          <w:lang w:val="en-US" w:eastAsia="pt-BR"/>
        </w:rPr>
        <w:t>2.3.3.2. JaCoCo</w:t>
      </w:r>
      <w:r>
        <w:tab/>
      </w:r>
      <w:r>
        <w:fldChar w:fldCharType="begin"/>
      </w:r>
      <w:r>
        <w:instrText xml:space="preserve"> PAGEREF _Toc8751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_Toc26904 </w:instrText>
      </w:r>
      <w:r>
        <w:rPr>
          <w:bCs w:val="0"/>
          <w:szCs w:val="20"/>
        </w:rPr>
        <w:fldChar w:fldCharType="separate"/>
      </w:r>
      <w:r>
        <w:rPr>
          <w:rFonts w:hint="default"/>
          <w:lang w:val="en-US" w:eastAsia="pt-BR"/>
        </w:rPr>
        <w:t>2.3.3.3. SonarQube</w:t>
      </w:r>
      <w:r>
        <w:tab/>
      </w:r>
      <w:r>
        <w:fldChar w:fldCharType="begin"/>
      </w:r>
      <w:r>
        <w:instrText xml:space="preserve"> PAGEREF _Toc26904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_Toc10512 </w:instrText>
      </w:r>
      <w:r>
        <w:rPr>
          <w:bCs w:val="0"/>
          <w:szCs w:val="20"/>
        </w:rPr>
        <w:fldChar w:fldCharType="separate"/>
      </w:r>
      <w:r>
        <w:rPr>
          <w:rFonts w:hint="default"/>
          <w:lang w:val="en-US" w:eastAsia="pt-BR"/>
        </w:rPr>
        <w:t>2.3.3.4. PostMan</w:t>
      </w:r>
      <w:r>
        <w:tab/>
      </w:r>
      <w:r>
        <w:fldChar w:fldCharType="begin"/>
      </w:r>
      <w:r>
        <w:instrText xml:space="preserve"> PAGEREF _Toc10512 </w:instrText>
      </w:r>
      <w:r>
        <w:fldChar w:fldCharType="separate"/>
      </w:r>
      <w:r>
        <w:t>46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_Toc17468 </w:instrText>
      </w:r>
      <w:r>
        <w:rPr>
          <w:bCs w:val="0"/>
          <w:szCs w:val="20"/>
        </w:rPr>
        <w:fldChar w:fldCharType="separate"/>
      </w:r>
      <w:r>
        <w:rPr>
          <w:rFonts w:hint="default"/>
          <w:lang w:val="pt-BR" w:eastAsia="pt-BR"/>
        </w:rPr>
        <w:t xml:space="preserve">2.3.4. </w:t>
      </w:r>
      <w:r>
        <w:rPr>
          <w:lang w:val="en-US" w:eastAsia="pt-BR"/>
        </w:rPr>
        <w:t>Versionamento</w:t>
      </w:r>
      <w:r>
        <w:tab/>
      </w:r>
      <w:r>
        <w:fldChar w:fldCharType="begin"/>
      </w:r>
      <w:r>
        <w:instrText xml:space="preserve"> PAGEREF _Toc17468 </w:instrText>
      </w:r>
      <w:r>
        <w:fldChar w:fldCharType="separate"/>
      </w:r>
      <w:r>
        <w:t>46</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_Toc22001 </w:instrText>
      </w:r>
      <w:r>
        <w:rPr>
          <w:bCs w:val="0"/>
          <w:szCs w:val="20"/>
        </w:rPr>
        <w:fldChar w:fldCharType="separate"/>
      </w:r>
      <w:r>
        <w:rPr>
          <w:rFonts w:hint="default"/>
          <w:szCs w:val="28"/>
        </w:rPr>
        <w:t xml:space="preserve">3. </w:t>
      </w:r>
      <w:r>
        <w:rPr>
          <w:caps w:val="0"/>
          <w:szCs w:val="28"/>
          <w:lang w:val="pt-BR"/>
        </w:rPr>
        <w:t>DESENVOLVIMENTO</w:t>
      </w:r>
      <w:r>
        <w:tab/>
      </w:r>
      <w:r>
        <w:fldChar w:fldCharType="begin"/>
      </w:r>
      <w:r>
        <w:instrText xml:space="preserve"> PAGEREF _Toc22001 </w:instrText>
      </w:r>
      <w:r>
        <w:fldChar w:fldCharType="separate"/>
      </w:r>
      <w:r>
        <w:t>47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_Toc22998 </w:instrText>
      </w:r>
      <w:r>
        <w:rPr>
          <w:bCs w:val="0"/>
          <w:szCs w:val="20"/>
        </w:rPr>
        <w:fldChar w:fldCharType="separate"/>
      </w:r>
      <w:r>
        <w:rPr>
          <w:rFonts w:hint="default"/>
          <w:bCs/>
          <w:szCs w:val="24"/>
          <w:lang w:val="en-US"/>
        </w:rPr>
        <w:t xml:space="preserve">3.1. </w:t>
      </w:r>
      <w:r>
        <w:rPr>
          <w:lang w:val="pt-BR"/>
        </w:rPr>
        <w:t>Padrão do Projeto</w:t>
      </w:r>
      <w:r>
        <w:tab/>
      </w:r>
      <w:r>
        <w:fldChar w:fldCharType="begin"/>
      </w:r>
      <w:r>
        <w:instrText xml:space="preserve"> PAGEREF _Toc22998 </w:instrText>
      </w:r>
      <w:r>
        <w:fldChar w:fldCharType="separate"/>
      </w:r>
      <w:r>
        <w:t>47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_Toc15113 </w:instrText>
      </w:r>
      <w:r>
        <w:rPr>
          <w:bCs w:val="0"/>
          <w:szCs w:val="20"/>
        </w:rPr>
        <w:fldChar w:fldCharType="separate"/>
      </w:r>
      <w:r>
        <w:rPr>
          <w:rFonts w:hint="default"/>
          <w:bCs/>
          <w:szCs w:val="24"/>
          <w:lang w:val="en-US"/>
        </w:rPr>
        <w:t xml:space="preserve">3.2. </w:t>
      </w:r>
      <w:r>
        <w:rPr>
          <w:lang w:val="pt-BR"/>
        </w:rPr>
        <w:t>Arquitetura da Solução</w:t>
      </w:r>
      <w:r>
        <w:tab/>
      </w:r>
      <w:r>
        <w:fldChar w:fldCharType="begin"/>
      </w:r>
      <w:r>
        <w:instrText xml:space="preserve"> PAGEREF _Toc15113 </w:instrText>
      </w:r>
      <w:r>
        <w:fldChar w:fldCharType="separate"/>
      </w:r>
      <w:r>
        <w:t>47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_Toc18686 </w:instrText>
      </w:r>
      <w:r>
        <w:rPr>
          <w:bCs w:val="0"/>
          <w:szCs w:val="20"/>
        </w:rPr>
        <w:fldChar w:fldCharType="separate"/>
      </w:r>
      <w:r>
        <w:rPr>
          <w:rFonts w:hint="default"/>
          <w:lang w:val="en-US"/>
        </w:rPr>
        <w:t xml:space="preserve">3.2.1. </w:t>
      </w:r>
      <w:r>
        <w:rPr>
          <w:lang w:val="pt-BR"/>
        </w:rPr>
        <w:t>Arquitetura da Solução - FrontEnd</w:t>
      </w:r>
      <w:r>
        <w:tab/>
      </w:r>
      <w:r>
        <w:fldChar w:fldCharType="begin"/>
      </w:r>
      <w:r>
        <w:instrText xml:space="preserve"> PAGEREF _Toc18686 </w:instrText>
      </w:r>
      <w:r>
        <w:fldChar w:fldCharType="separate"/>
      </w:r>
      <w:r>
        <w:t>48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_Toc25059 </w:instrText>
      </w:r>
      <w:r>
        <w:rPr>
          <w:bCs w:val="0"/>
          <w:szCs w:val="20"/>
        </w:rPr>
        <w:fldChar w:fldCharType="separate"/>
      </w:r>
      <w:r>
        <w:rPr>
          <w:rFonts w:hint="default"/>
          <w:lang w:val="en-US"/>
        </w:rPr>
        <w:t xml:space="preserve">3.2.2. </w:t>
      </w:r>
      <w:r>
        <w:rPr>
          <w:lang w:val="pt-BR"/>
        </w:rPr>
        <w:t>Arquitetura da Solução - BackEnd</w:t>
      </w:r>
      <w:r>
        <w:tab/>
      </w:r>
      <w:r>
        <w:fldChar w:fldCharType="begin"/>
      </w:r>
      <w:r>
        <w:instrText xml:space="preserve"> PAGEREF _Toc25059 </w:instrText>
      </w:r>
      <w:r>
        <w:fldChar w:fldCharType="separate"/>
      </w:r>
      <w:r>
        <w:t>49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_Toc2204 </w:instrText>
      </w:r>
      <w:r>
        <w:rPr>
          <w:bCs w:val="0"/>
          <w:szCs w:val="20"/>
        </w:rPr>
        <w:fldChar w:fldCharType="separate"/>
      </w:r>
      <w:r>
        <w:rPr>
          <w:rFonts w:hint="default"/>
          <w:lang w:val="en-US"/>
        </w:rPr>
        <w:t xml:space="preserve">3.2.3. </w:t>
      </w:r>
      <w:r>
        <w:rPr>
          <w:lang w:val="pt-BR"/>
        </w:rPr>
        <w:t>Arquitetura da Solução - Implantação</w:t>
      </w:r>
      <w:r>
        <w:tab/>
      </w:r>
      <w:r>
        <w:fldChar w:fldCharType="begin"/>
      </w:r>
      <w:r>
        <w:instrText xml:space="preserve"> PAGEREF _Toc2204 </w:instrText>
      </w:r>
      <w:r>
        <w:fldChar w:fldCharType="separate"/>
      </w:r>
      <w:r>
        <w:t>50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_Toc21288 </w:instrText>
      </w:r>
      <w:r>
        <w:rPr>
          <w:bCs w:val="0"/>
          <w:szCs w:val="20"/>
        </w:rPr>
        <w:fldChar w:fldCharType="separate"/>
      </w:r>
      <w:r>
        <w:rPr>
          <w:rFonts w:hint="default"/>
          <w:bCs/>
          <w:szCs w:val="24"/>
          <w:lang w:val="en-US"/>
        </w:rPr>
        <w:t xml:space="preserve">3.3. </w:t>
      </w:r>
      <w:r>
        <w:rPr>
          <w:lang w:val="pt-BR"/>
        </w:rPr>
        <w:t>Arquitetura do Software</w:t>
      </w:r>
      <w:r>
        <w:tab/>
      </w:r>
      <w:r>
        <w:fldChar w:fldCharType="begin"/>
      </w:r>
      <w:r>
        <w:instrText xml:space="preserve"> PAGEREF _Toc21288 </w:instrText>
      </w:r>
      <w:r>
        <w:fldChar w:fldCharType="separate"/>
      </w:r>
      <w:r>
        <w:t>51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_Toc16012 </w:instrText>
      </w:r>
      <w:r>
        <w:rPr>
          <w:bCs w:val="0"/>
          <w:szCs w:val="20"/>
        </w:rPr>
        <w:fldChar w:fldCharType="separate"/>
      </w:r>
      <w:r>
        <w:rPr>
          <w:rFonts w:hint="default"/>
          <w:lang w:val="pt-BR"/>
        </w:rPr>
        <w:t xml:space="preserve">3.3.1. </w:t>
      </w:r>
      <w:r>
        <w:rPr>
          <w:lang w:val="pt-BR"/>
        </w:rPr>
        <w:t>Diagrama de Componentes</w:t>
      </w:r>
      <w:r>
        <w:tab/>
      </w:r>
      <w:r>
        <w:fldChar w:fldCharType="begin"/>
      </w:r>
      <w:r>
        <w:instrText xml:space="preserve"> PAGEREF _Toc16012 </w:instrText>
      </w:r>
      <w:r>
        <w:fldChar w:fldCharType="separate"/>
      </w:r>
      <w:r>
        <w:t>52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_Toc17849 </w:instrText>
      </w:r>
      <w:r>
        <w:rPr>
          <w:bCs w:val="0"/>
          <w:szCs w:val="20"/>
        </w:rPr>
        <w:fldChar w:fldCharType="separate"/>
      </w:r>
      <w:r>
        <w:rPr>
          <w:rFonts w:hint="default"/>
          <w:lang w:val="pt-BR"/>
        </w:rPr>
        <w:t xml:space="preserve">3.3.2. </w:t>
      </w:r>
      <w:r>
        <w:rPr>
          <w:lang w:val="pt-BR"/>
        </w:rPr>
        <w:t>Diagramas de Classes</w:t>
      </w:r>
      <w:r>
        <w:tab/>
      </w:r>
      <w:r>
        <w:fldChar w:fldCharType="begin"/>
      </w:r>
      <w:r>
        <w:instrText xml:space="preserve"> PAGEREF _Toc17849 </w:instrText>
      </w:r>
      <w:r>
        <w:fldChar w:fldCharType="separate"/>
      </w:r>
      <w:r>
        <w:t>53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_Toc5336 </w:instrText>
      </w:r>
      <w:r>
        <w:rPr>
          <w:bCs w:val="0"/>
          <w:szCs w:val="20"/>
        </w:rPr>
        <w:fldChar w:fldCharType="separate"/>
      </w:r>
      <w:r>
        <w:rPr>
          <w:rFonts w:hint="default"/>
          <w:lang w:val="pt-BR"/>
        </w:rPr>
        <w:t xml:space="preserve">3.3.3. </w:t>
      </w:r>
      <w:r>
        <w:rPr>
          <w:lang w:val="pt-BR"/>
        </w:rPr>
        <w:t>Exemplificação de Funcionamento do BackEnd</w:t>
      </w:r>
      <w:r>
        <w:tab/>
      </w:r>
      <w:r>
        <w:fldChar w:fldCharType="begin"/>
      </w:r>
      <w:r>
        <w:instrText xml:space="preserve"> PAGEREF _Toc5336 </w:instrText>
      </w:r>
      <w:r>
        <w:fldChar w:fldCharType="separate"/>
      </w:r>
      <w:r>
        <w:t>56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_Toc30582 </w:instrText>
      </w:r>
      <w:r>
        <w:rPr>
          <w:bCs w:val="0"/>
          <w:szCs w:val="20"/>
        </w:rPr>
        <w:fldChar w:fldCharType="separate"/>
      </w:r>
      <w:r>
        <w:rPr>
          <w:rFonts w:hint="default"/>
          <w:lang w:val="pt-BR"/>
        </w:rPr>
        <w:t xml:space="preserve">3.3.4. </w:t>
      </w:r>
      <w:r>
        <w:rPr>
          <w:lang w:val="pt-BR"/>
        </w:rPr>
        <w:t>Exemplificação de Funcionamento do FrontEnd</w:t>
      </w:r>
      <w:r>
        <w:tab/>
      </w:r>
      <w:r>
        <w:fldChar w:fldCharType="begin"/>
      </w:r>
      <w:r>
        <w:instrText xml:space="preserve"> PAGEREF _Toc30582 </w:instrText>
      </w:r>
      <w:r>
        <w:fldChar w:fldCharType="separate"/>
      </w:r>
      <w:r>
        <w:t>61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_Toc9689 </w:instrText>
      </w:r>
      <w:r>
        <w:rPr>
          <w:bCs w:val="0"/>
          <w:szCs w:val="20"/>
        </w:rPr>
        <w:fldChar w:fldCharType="separate"/>
      </w:r>
      <w:r>
        <w:rPr>
          <w:rFonts w:hint="default"/>
          <w:bCs/>
          <w:szCs w:val="24"/>
          <w:lang w:val="pt-BR"/>
        </w:rPr>
        <w:t xml:space="preserve">3.4. </w:t>
      </w:r>
      <w:r>
        <w:rPr>
          <w:rFonts w:hint="default"/>
          <w:lang w:val="pt-BR"/>
        </w:rPr>
        <w:t>Modelagem e Gestão dos Dados</w:t>
      </w:r>
      <w:r>
        <w:tab/>
      </w:r>
      <w:r>
        <w:fldChar w:fldCharType="begin"/>
      </w:r>
      <w:r>
        <w:instrText xml:space="preserve"> PAGEREF _Toc9689 </w:instrText>
      </w:r>
      <w:r>
        <w:fldChar w:fldCharType="separate"/>
      </w:r>
      <w:r>
        <w:t>67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_Toc1386 </w:instrText>
      </w:r>
      <w:r>
        <w:rPr>
          <w:bCs w:val="0"/>
          <w:szCs w:val="20"/>
        </w:rPr>
        <w:fldChar w:fldCharType="separate"/>
      </w:r>
      <w:r>
        <w:rPr>
          <w:rFonts w:hint="default"/>
          <w:lang w:val="pt-BR"/>
        </w:rPr>
        <w:t>3.4.1. Modelo de Entidade Relacionamento</w:t>
      </w:r>
      <w:r>
        <w:tab/>
      </w:r>
      <w:r>
        <w:fldChar w:fldCharType="begin"/>
      </w:r>
      <w:r>
        <w:instrText xml:space="preserve"> PAGEREF _Toc1386 </w:instrText>
      </w:r>
      <w:r>
        <w:fldChar w:fldCharType="separate"/>
      </w:r>
      <w:r>
        <w:t>67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_Toc7737 </w:instrText>
      </w:r>
      <w:r>
        <w:rPr>
          <w:bCs w:val="0"/>
          <w:szCs w:val="20"/>
        </w:rPr>
        <w:fldChar w:fldCharType="separate"/>
      </w:r>
      <w:r>
        <w:rPr>
          <w:rFonts w:hint="default"/>
          <w:lang w:val="pt-BR"/>
        </w:rPr>
        <w:t>3.4.2. Dicionário de Dados</w:t>
      </w:r>
      <w:r>
        <w:tab/>
      </w:r>
      <w:r>
        <w:fldChar w:fldCharType="begin"/>
      </w:r>
      <w:r>
        <w:instrText xml:space="preserve"> PAGEREF _Toc7737 </w:instrText>
      </w:r>
      <w:r>
        <w:fldChar w:fldCharType="separate"/>
      </w:r>
      <w:r>
        <w:t>68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_Toc1590 </w:instrText>
      </w:r>
      <w:r>
        <w:rPr>
          <w:bCs w:val="0"/>
          <w:szCs w:val="20"/>
        </w:rPr>
        <w:fldChar w:fldCharType="separate"/>
      </w:r>
      <w:r>
        <w:rPr>
          <w:rFonts w:hint="default"/>
          <w:lang w:val="pt-BR"/>
        </w:rPr>
        <w:t>3.4.3. Liquibase</w:t>
      </w:r>
      <w:r>
        <w:tab/>
      </w:r>
      <w:r>
        <w:fldChar w:fldCharType="begin"/>
      </w:r>
      <w:r>
        <w:instrText xml:space="preserve"> PAGEREF _Toc1590 </w:instrText>
      </w:r>
      <w:r>
        <w:fldChar w:fldCharType="separate"/>
      </w:r>
      <w:r>
        <w:t>73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_Toc27694 </w:instrText>
      </w:r>
      <w:r>
        <w:rPr>
          <w:bCs w:val="0"/>
          <w:szCs w:val="20"/>
        </w:rPr>
        <w:fldChar w:fldCharType="separate"/>
      </w:r>
      <w:r>
        <w:rPr>
          <w:rFonts w:hint="default"/>
          <w:bCs/>
          <w:szCs w:val="24"/>
          <w:lang w:val="pt-BR"/>
        </w:rPr>
        <w:t xml:space="preserve">3.5. </w:t>
      </w:r>
      <w:r>
        <w:rPr>
          <w:rFonts w:hint="default"/>
          <w:lang w:val="pt-BR"/>
        </w:rPr>
        <w:t>Segurança</w:t>
      </w:r>
      <w:r>
        <w:tab/>
      </w:r>
      <w:r>
        <w:fldChar w:fldCharType="begin"/>
      </w:r>
      <w:r>
        <w:instrText xml:space="preserve"> PAGEREF _Toc27694 </w:instrText>
      </w:r>
      <w:r>
        <w:fldChar w:fldCharType="separate"/>
      </w:r>
      <w:r>
        <w:t>75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_Toc238 </w:instrText>
      </w:r>
      <w:r>
        <w:rPr>
          <w:bCs w:val="0"/>
          <w:szCs w:val="20"/>
        </w:rPr>
        <w:fldChar w:fldCharType="separate"/>
      </w:r>
      <w:r>
        <w:rPr>
          <w:rFonts w:hint="default"/>
          <w:lang w:val="pt-BR"/>
        </w:rPr>
        <w:t>3.5.1. Visão Geral - Segurança</w:t>
      </w:r>
      <w:r>
        <w:tab/>
      </w:r>
      <w:r>
        <w:fldChar w:fldCharType="begin"/>
      </w:r>
      <w:r>
        <w:instrText xml:space="preserve"> PAGEREF _Toc238 </w:instrText>
      </w:r>
      <w:r>
        <w:fldChar w:fldCharType="separate"/>
      </w:r>
      <w:r>
        <w:t>79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_Toc19813 </w:instrText>
      </w:r>
      <w:r>
        <w:rPr>
          <w:bCs w:val="0"/>
          <w:szCs w:val="20"/>
        </w:rPr>
        <w:fldChar w:fldCharType="separate"/>
      </w:r>
      <w:r>
        <w:rPr>
          <w:rFonts w:hint="default"/>
          <w:bCs/>
          <w:szCs w:val="24"/>
          <w:lang w:val="pt-BR"/>
        </w:rPr>
        <w:t xml:space="preserve">3.6. </w:t>
      </w:r>
      <w:r>
        <w:rPr>
          <w:rFonts w:hint="default"/>
          <w:lang w:val="pt-BR"/>
        </w:rPr>
        <w:t>Visão geral do Sistema</w:t>
      </w:r>
      <w:r>
        <w:tab/>
      </w:r>
      <w:r>
        <w:fldChar w:fldCharType="begin"/>
      </w:r>
      <w:r>
        <w:instrText xml:space="preserve"> PAGEREF _Toc19813 </w:instrText>
      </w:r>
      <w:r>
        <w:fldChar w:fldCharType="separate"/>
      </w:r>
      <w:r>
        <w:t>81</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_Toc27592 </w:instrText>
      </w:r>
      <w:r>
        <w:rPr>
          <w:bCs w:val="0"/>
          <w:szCs w:val="20"/>
        </w:rPr>
        <w:fldChar w:fldCharType="separate"/>
      </w:r>
      <w:r>
        <w:rPr>
          <w:rFonts w:hint="default"/>
          <w:caps w:val="0"/>
          <w:szCs w:val="28"/>
          <w:lang w:val="pt-BR"/>
        </w:rPr>
        <w:t xml:space="preserve">4. </w:t>
      </w:r>
      <w:r>
        <w:rPr>
          <w:caps w:val="0"/>
          <w:szCs w:val="28"/>
          <w:lang w:val="pt-BR"/>
        </w:rPr>
        <w:t>VALIDAÇÃO E ANÁLISE DOS DOS RESULTADOS OBTIDOS</w:t>
      </w:r>
      <w:r>
        <w:tab/>
      </w:r>
      <w:r>
        <w:fldChar w:fldCharType="begin"/>
      </w:r>
      <w:r>
        <w:instrText xml:space="preserve"> PAGEREF _Toc27592 </w:instrText>
      </w:r>
      <w:r>
        <w:fldChar w:fldCharType="separate"/>
      </w:r>
      <w:r>
        <w:t>91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_Toc22906 </w:instrText>
      </w:r>
      <w:r>
        <w:rPr>
          <w:bCs w:val="0"/>
          <w:szCs w:val="20"/>
        </w:rPr>
        <w:fldChar w:fldCharType="separate"/>
      </w:r>
      <w:r>
        <w:rPr>
          <w:rFonts w:hint="default"/>
          <w:bCs/>
          <w:szCs w:val="24"/>
          <w:lang w:val="pt-BR"/>
        </w:rPr>
        <w:t xml:space="preserve">4.1. </w:t>
      </w:r>
      <w:r>
        <w:rPr>
          <w:rFonts w:hint="default"/>
          <w:lang w:val="pt-BR"/>
        </w:rPr>
        <w:t>Métricas do sistema</w:t>
      </w:r>
      <w:r>
        <w:tab/>
      </w:r>
      <w:r>
        <w:fldChar w:fldCharType="begin"/>
      </w:r>
      <w:r>
        <w:instrText xml:space="preserve"> PAGEREF _Toc22906 </w:instrText>
      </w:r>
      <w:r>
        <w:fldChar w:fldCharType="separate"/>
      </w:r>
      <w:r>
        <w:t>91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_Toc31046 </w:instrText>
      </w:r>
      <w:r>
        <w:rPr>
          <w:bCs w:val="0"/>
          <w:szCs w:val="20"/>
        </w:rPr>
        <w:fldChar w:fldCharType="separate"/>
      </w:r>
      <w:r>
        <w:rPr>
          <w:rFonts w:hint="default"/>
          <w:lang w:val="pt-BR"/>
        </w:rPr>
        <w:t>4.1.1. Resultados das Métricas FrontEnd</w:t>
      </w:r>
      <w:r>
        <w:tab/>
      </w:r>
      <w:r>
        <w:fldChar w:fldCharType="begin"/>
      </w:r>
      <w:r>
        <w:instrText xml:space="preserve"> PAGEREF _Toc31046 </w:instrText>
      </w:r>
      <w:r>
        <w:fldChar w:fldCharType="separate"/>
      </w:r>
      <w:r>
        <w:t>91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_Toc21739 </w:instrText>
      </w:r>
      <w:r>
        <w:rPr>
          <w:bCs w:val="0"/>
          <w:szCs w:val="20"/>
        </w:rPr>
        <w:fldChar w:fldCharType="separate"/>
      </w:r>
      <w:r>
        <w:rPr>
          <w:rFonts w:hint="default"/>
          <w:lang w:val="pt-BR"/>
        </w:rPr>
        <w:t>4.1.2. Resultados das Métricas BackEnd</w:t>
      </w:r>
      <w:r>
        <w:tab/>
      </w:r>
      <w:r>
        <w:fldChar w:fldCharType="begin"/>
      </w:r>
      <w:r>
        <w:instrText xml:space="preserve"> PAGEREF _Toc21739 </w:instrText>
      </w:r>
      <w:r>
        <w:fldChar w:fldCharType="separate"/>
      </w:r>
      <w:r>
        <w:t>93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_Toc28621 </w:instrText>
      </w:r>
      <w:r>
        <w:rPr>
          <w:bCs w:val="0"/>
          <w:szCs w:val="20"/>
        </w:rPr>
        <w:fldChar w:fldCharType="separate"/>
      </w:r>
      <w:r>
        <w:rPr>
          <w:rFonts w:hint="default"/>
          <w:bCs/>
          <w:szCs w:val="24"/>
          <w:lang w:val="pt-BR"/>
        </w:rPr>
        <w:t xml:space="preserve">4.2. </w:t>
      </w:r>
      <w:r>
        <w:rPr>
          <w:rFonts w:hint="default"/>
          <w:lang w:val="pt-BR"/>
        </w:rPr>
        <w:t>Técnicas de Verificação e Validação aplicadas e Resultados</w:t>
      </w:r>
      <w:r>
        <w:tab/>
      </w:r>
      <w:r>
        <w:fldChar w:fldCharType="begin"/>
      </w:r>
      <w:r>
        <w:instrText xml:space="preserve"> PAGEREF _Toc28621 </w:instrText>
      </w:r>
      <w:r>
        <w:fldChar w:fldCharType="separate"/>
      </w:r>
      <w:r>
        <w:t>94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_Toc14569 </w:instrText>
      </w:r>
      <w:r>
        <w:rPr>
          <w:bCs w:val="0"/>
          <w:szCs w:val="20"/>
        </w:rPr>
        <w:fldChar w:fldCharType="separate"/>
      </w:r>
      <w:r>
        <w:rPr>
          <w:rFonts w:hint="default"/>
          <w:lang w:val="pt-BR"/>
        </w:rPr>
        <w:t>4.2.1. Testes de Unidade</w:t>
      </w:r>
      <w:r>
        <w:tab/>
      </w:r>
      <w:r>
        <w:fldChar w:fldCharType="begin"/>
      </w:r>
      <w:r>
        <w:instrText xml:space="preserve"> PAGEREF _Toc14569 </w:instrText>
      </w:r>
      <w:r>
        <w:fldChar w:fldCharType="separate"/>
      </w:r>
      <w:r>
        <w:t>94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_Toc26302 </w:instrText>
      </w:r>
      <w:r>
        <w:rPr>
          <w:bCs w:val="0"/>
          <w:szCs w:val="20"/>
        </w:rPr>
        <w:fldChar w:fldCharType="separate"/>
      </w:r>
      <w:r>
        <w:rPr>
          <w:rFonts w:hint="default"/>
          <w:lang w:val="pt-BR"/>
        </w:rPr>
        <w:t>4.2.2. Testes de Recursos Externos</w:t>
      </w:r>
      <w:r>
        <w:tab/>
      </w:r>
      <w:r>
        <w:fldChar w:fldCharType="begin"/>
      </w:r>
      <w:r>
        <w:instrText xml:space="preserve"> PAGEREF _Toc26302 </w:instrText>
      </w:r>
      <w:r>
        <w:fldChar w:fldCharType="separate"/>
      </w:r>
      <w:r>
        <w:t>95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_Toc32376 </w:instrText>
      </w:r>
      <w:r>
        <w:rPr>
          <w:bCs w:val="0"/>
          <w:szCs w:val="20"/>
        </w:rPr>
        <w:fldChar w:fldCharType="separate"/>
      </w:r>
      <w:r>
        <w:rPr>
          <w:rFonts w:hint="default"/>
          <w:lang w:val="pt-BR"/>
        </w:rPr>
        <w:t>4.2.3. Testes de Integração</w:t>
      </w:r>
      <w:r>
        <w:tab/>
      </w:r>
      <w:r>
        <w:fldChar w:fldCharType="begin"/>
      </w:r>
      <w:r>
        <w:instrText xml:space="preserve"> PAGEREF _Toc32376 </w:instrText>
      </w:r>
      <w:r>
        <w:fldChar w:fldCharType="separate"/>
      </w:r>
      <w:r>
        <w:t>96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_Toc23948 </w:instrText>
      </w:r>
      <w:r>
        <w:rPr>
          <w:bCs w:val="0"/>
          <w:szCs w:val="20"/>
        </w:rPr>
        <w:fldChar w:fldCharType="separate"/>
      </w:r>
      <w:r>
        <w:rPr>
          <w:rFonts w:hint="default"/>
          <w:bCs/>
          <w:szCs w:val="24"/>
          <w:lang w:val="pt-BR"/>
        </w:rPr>
        <w:t xml:space="preserve">4.3. </w:t>
      </w:r>
      <w:r>
        <w:rPr>
          <w:rFonts w:hint="default"/>
          <w:lang w:val="pt-BR"/>
        </w:rPr>
        <w:t>Processo de Validação do Algoritmo de Roteirização e Resultados Obtidos</w:t>
      </w:r>
      <w:r>
        <w:tab/>
      </w:r>
      <w:r>
        <w:fldChar w:fldCharType="begin"/>
      </w:r>
      <w:r>
        <w:instrText xml:space="preserve"> PAGEREF _Toc23948 </w:instrText>
      </w:r>
      <w:r>
        <w:fldChar w:fldCharType="separate"/>
      </w:r>
      <w:r>
        <w:t>97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_Toc28599 </w:instrText>
      </w:r>
      <w:r>
        <w:rPr>
          <w:bCs w:val="0"/>
          <w:szCs w:val="20"/>
        </w:rPr>
        <w:fldChar w:fldCharType="separate"/>
      </w:r>
      <w:r>
        <w:rPr>
          <w:rFonts w:hint="default"/>
          <w:lang w:val="pt-BR"/>
        </w:rPr>
        <w:t>4.3.1. Caso de Testes 1 - Cidade de Caçapava</w:t>
      </w:r>
      <w:r>
        <w:tab/>
      </w:r>
      <w:r>
        <w:fldChar w:fldCharType="begin"/>
      </w:r>
      <w:r>
        <w:instrText xml:space="preserve"> PAGEREF _Toc28599 </w:instrText>
      </w:r>
      <w:r>
        <w:fldChar w:fldCharType="separate"/>
      </w:r>
      <w:r>
        <w:t>99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_Toc1135 </w:instrText>
      </w:r>
      <w:r>
        <w:rPr>
          <w:bCs w:val="0"/>
          <w:szCs w:val="20"/>
        </w:rPr>
        <w:fldChar w:fldCharType="separate"/>
      </w:r>
      <w:r>
        <w:rPr>
          <w:rFonts w:hint="default"/>
          <w:lang w:val="pt-BR"/>
        </w:rPr>
        <w:t>4.3.2. Caso de Testes 2 - Cidade de São José dos Campos</w:t>
      </w:r>
      <w:r>
        <w:tab/>
      </w:r>
      <w:r>
        <w:fldChar w:fldCharType="begin"/>
      </w:r>
      <w:r>
        <w:instrText xml:space="preserve"> PAGEREF _Toc1135 </w:instrText>
      </w:r>
      <w:r>
        <w:fldChar w:fldCharType="separate"/>
      </w:r>
      <w:r>
        <w:t>102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_Toc6221 </w:instrText>
      </w:r>
      <w:r>
        <w:rPr>
          <w:bCs w:val="0"/>
          <w:szCs w:val="20"/>
        </w:rPr>
        <w:fldChar w:fldCharType="separate"/>
      </w:r>
      <w:r>
        <w:rPr>
          <w:rFonts w:hint="default"/>
          <w:lang w:val="pt-BR"/>
        </w:rPr>
        <w:t>4.3.3. Caso de Testes 3 - Cidade de Taubaté</w:t>
      </w:r>
      <w:r>
        <w:tab/>
      </w:r>
      <w:r>
        <w:fldChar w:fldCharType="begin"/>
      </w:r>
      <w:r>
        <w:instrText xml:space="preserve"> PAGEREF _Toc6221 </w:instrText>
      </w:r>
      <w:r>
        <w:fldChar w:fldCharType="separate"/>
      </w:r>
      <w:r>
        <w:t>104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_Toc2965 </w:instrText>
      </w:r>
      <w:r>
        <w:rPr>
          <w:bCs w:val="0"/>
          <w:szCs w:val="20"/>
        </w:rPr>
        <w:fldChar w:fldCharType="separate"/>
      </w:r>
      <w:r>
        <w:rPr>
          <w:rFonts w:hint="default"/>
          <w:lang w:val="pt-BR"/>
        </w:rPr>
        <w:t>4.3.4. Caso de Testes 4 - Cidade de Jacareí</w:t>
      </w:r>
      <w:r>
        <w:tab/>
      </w:r>
      <w:r>
        <w:fldChar w:fldCharType="begin"/>
      </w:r>
      <w:r>
        <w:instrText xml:space="preserve"> PAGEREF _Toc2965 </w:instrText>
      </w:r>
      <w:r>
        <w:fldChar w:fldCharType="separate"/>
      </w:r>
      <w:r>
        <w:t>106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_Toc30279 </w:instrText>
      </w:r>
      <w:r>
        <w:rPr>
          <w:bCs w:val="0"/>
          <w:szCs w:val="20"/>
        </w:rPr>
        <w:fldChar w:fldCharType="separate"/>
      </w:r>
      <w:r>
        <w:rPr>
          <w:rFonts w:hint="default"/>
          <w:lang w:val="pt-BR"/>
        </w:rPr>
        <w:t>4.3.5. Caso de Testes 5 - Cidade de Caraguatatuba</w:t>
      </w:r>
      <w:r>
        <w:tab/>
      </w:r>
      <w:r>
        <w:fldChar w:fldCharType="begin"/>
      </w:r>
      <w:r>
        <w:instrText xml:space="preserve"> PAGEREF _Toc30279 </w:instrText>
      </w:r>
      <w:r>
        <w:fldChar w:fldCharType="separate"/>
      </w:r>
      <w:r>
        <w:t>108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_Toc13575 </w:instrText>
      </w:r>
      <w:r>
        <w:rPr>
          <w:bCs w:val="0"/>
          <w:szCs w:val="20"/>
        </w:rPr>
        <w:fldChar w:fldCharType="separate"/>
      </w:r>
      <w:r>
        <w:rPr>
          <w:rFonts w:hint="default"/>
          <w:lang w:val="pt-BR"/>
        </w:rPr>
        <w:t>4.3.6. Consolidação dos Resultados Obtidos nos casos de Teste</w:t>
      </w:r>
      <w:r>
        <w:tab/>
      </w:r>
      <w:r>
        <w:fldChar w:fldCharType="begin"/>
      </w:r>
      <w:r>
        <w:instrText xml:space="preserve"> PAGEREF _Toc13575 </w:instrText>
      </w:r>
      <w:r>
        <w:fldChar w:fldCharType="separate"/>
      </w:r>
      <w:r>
        <w:t>110</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_Toc22256 </w:instrText>
      </w:r>
      <w:r>
        <w:rPr>
          <w:bCs w:val="0"/>
          <w:szCs w:val="20"/>
        </w:rPr>
        <w:fldChar w:fldCharType="separate"/>
      </w:r>
      <w:r>
        <w:rPr>
          <w:rFonts w:hint="default"/>
          <w:caps w:val="0"/>
          <w:szCs w:val="28"/>
          <w:lang w:val="pt-BR"/>
        </w:rPr>
        <w:t xml:space="preserve">5. </w:t>
      </w:r>
      <w:r>
        <w:rPr>
          <w:caps w:val="0"/>
          <w:szCs w:val="28"/>
          <w:lang w:val="pt-BR"/>
        </w:rPr>
        <w:t>CONCLUSÃO</w:t>
      </w:r>
      <w:r>
        <w:tab/>
      </w:r>
      <w:r>
        <w:fldChar w:fldCharType="begin"/>
      </w:r>
      <w:r>
        <w:instrText xml:space="preserve"> PAGEREF _Toc22256 </w:instrText>
      </w:r>
      <w:r>
        <w:fldChar w:fldCharType="separate"/>
      </w:r>
      <w:r>
        <w:t>112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_Toc1699 </w:instrText>
      </w:r>
      <w:r>
        <w:rPr>
          <w:bCs w:val="0"/>
          <w:szCs w:val="20"/>
        </w:rPr>
        <w:fldChar w:fldCharType="separate"/>
      </w:r>
      <w:r>
        <w:rPr>
          <w:rFonts w:hint="default"/>
          <w:bCs/>
          <w:szCs w:val="24"/>
          <w:lang w:val="pt-BR"/>
        </w:rPr>
        <w:t xml:space="preserve">5.1. </w:t>
      </w:r>
      <w:r>
        <w:rPr>
          <w:rFonts w:hint="default"/>
          <w:lang w:val="pt-BR"/>
        </w:rPr>
        <w:t>Principais Contribuições</w:t>
      </w:r>
      <w:r>
        <w:tab/>
      </w:r>
      <w:r>
        <w:fldChar w:fldCharType="begin"/>
      </w:r>
      <w:r>
        <w:instrText xml:space="preserve"> PAGEREF _Toc1699 </w:instrText>
      </w:r>
      <w:r>
        <w:fldChar w:fldCharType="separate"/>
      </w:r>
      <w:r>
        <w:t>112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_Toc26479 </w:instrText>
      </w:r>
      <w:r>
        <w:rPr>
          <w:bCs w:val="0"/>
          <w:szCs w:val="20"/>
        </w:rPr>
        <w:fldChar w:fldCharType="separate"/>
      </w:r>
      <w:r>
        <w:rPr>
          <w:rFonts w:hint="default"/>
          <w:bCs/>
          <w:szCs w:val="24"/>
          <w:lang w:val="pt-BR"/>
        </w:rPr>
        <w:t xml:space="preserve">5.2. </w:t>
      </w:r>
      <w:r>
        <w:rPr>
          <w:rFonts w:hint="default"/>
          <w:lang w:val="pt-BR"/>
        </w:rPr>
        <w:t>Considerações Gerais, Limitações e Dificuldades</w:t>
      </w:r>
      <w:r>
        <w:tab/>
      </w:r>
      <w:r>
        <w:fldChar w:fldCharType="begin"/>
      </w:r>
      <w:r>
        <w:instrText xml:space="preserve"> PAGEREF _Toc26479 </w:instrText>
      </w:r>
      <w:r>
        <w:fldChar w:fldCharType="separate"/>
      </w:r>
      <w:r>
        <w:t>113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_Toc9421 </w:instrText>
      </w:r>
      <w:r>
        <w:rPr>
          <w:bCs w:val="0"/>
          <w:szCs w:val="20"/>
        </w:rPr>
        <w:fldChar w:fldCharType="separate"/>
      </w:r>
      <w:r>
        <w:rPr>
          <w:rFonts w:hint="default"/>
          <w:bCs/>
          <w:szCs w:val="24"/>
          <w:lang w:val="pt-BR"/>
        </w:rPr>
        <w:t xml:space="preserve">5.3. </w:t>
      </w:r>
      <w:r>
        <w:rPr>
          <w:rFonts w:hint="default"/>
          <w:lang w:val="pt-BR"/>
        </w:rPr>
        <w:t>Sugestão de trabalho futuro</w:t>
      </w:r>
      <w:r>
        <w:tab/>
      </w:r>
      <w:r>
        <w:fldChar w:fldCharType="begin"/>
      </w:r>
      <w:r>
        <w:instrText xml:space="preserve"> PAGEREF _Toc9421 </w:instrText>
      </w:r>
      <w:r>
        <w:fldChar w:fldCharType="separate"/>
      </w:r>
      <w:r>
        <w:t>115</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_Toc32546 </w:instrText>
      </w:r>
      <w:r>
        <w:rPr>
          <w:bCs w:val="0"/>
          <w:szCs w:val="20"/>
        </w:rPr>
        <w:fldChar w:fldCharType="separate"/>
      </w:r>
      <w:r>
        <w:rPr>
          <w:caps w:val="0"/>
          <w:szCs w:val="28"/>
        </w:rPr>
        <w:t>REFERÊNCIAS BIBLIOGRÁFICAS</w:t>
      </w:r>
      <w:r>
        <w:tab/>
      </w:r>
      <w:r>
        <w:fldChar w:fldCharType="begin"/>
      </w:r>
      <w:r>
        <w:instrText xml:space="preserve"> PAGEREF _Toc32546 </w:instrText>
      </w:r>
      <w:r>
        <w:fldChar w:fldCharType="separate"/>
      </w:r>
      <w:r>
        <w:t>116</w:t>
      </w:r>
      <w:r>
        <w:fldChar w:fldCharType="end"/>
      </w:r>
      <w:r>
        <w:rPr>
          <w:bCs w:val="0"/>
          <w:color w:val="auto"/>
          <w:szCs w:val="20"/>
        </w:rPr>
        <w:fldChar w:fldCharType="end"/>
      </w:r>
    </w:p>
    <w:p>
      <w:pPr>
        <w:pStyle w:val="2"/>
        <w:keepNext w:val="0"/>
        <w:spacing w:before="0" w:after="0" w:line="360" w:lineRule="auto"/>
        <w:ind w:firstLine="709"/>
        <w:jc w:val="both"/>
        <w:rPr>
          <w:b w:val="0"/>
          <w:bCs w:val="0"/>
          <w:caps w:val="0"/>
        </w:rPr>
      </w:pPr>
      <w:r>
        <w:rPr>
          <w:bCs w:val="0"/>
          <w:color w:val="auto"/>
          <w:szCs w:val="20"/>
        </w:rPr>
        <w:fldChar w:fldCharType="end"/>
      </w:r>
    </w:p>
    <w:p>
      <w:pPr>
        <w:pStyle w:val="2"/>
        <w:keepNext w:val="0"/>
        <w:spacing w:before="0" w:after="0" w:line="360" w:lineRule="auto"/>
        <w:ind w:left="284"/>
        <w:rPr>
          <w:sz w:val="28"/>
          <w:szCs w:val="28"/>
        </w:rPr>
      </w:pPr>
    </w:p>
    <w:p/>
    <w:p>
      <w:pPr>
        <w:pStyle w:val="2"/>
        <w:keepNext w:val="0"/>
        <w:pageBreakBefore/>
        <w:numPr>
          <w:ilvl w:val="0"/>
          <w:numId w:val="1"/>
        </w:numPr>
        <w:spacing w:before="0" w:line="360" w:lineRule="auto"/>
        <w:ind w:left="284" w:hanging="284"/>
        <w:rPr>
          <w:sz w:val="28"/>
          <w:szCs w:val="28"/>
        </w:rPr>
        <w:sectPr>
          <w:type w:val="continuous"/>
          <w:pgSz w:w="11907" w:h="16840"/>
          <w:pgMar w:top="1701" w:right="1134" w:bottom="1134" w:left="1701" w:header="1134" w:footer="1134" w:gutter="0"/>
          <w:pgNumType w:fmt="lowerRoman"/>
          <w:cols w:space="720" w:num="1"/>
          <w:docGrid w:linePitch="326" w:charSpace="0"/>
        </w:sectPr>
      </w:pPr>
    </w:p>
    <w:p>
      <w:pPr>
        <w:pStyle w:val="2"/>
        <w:keepNext w:val="0"/>
        <w:keepLines w:val="0"/>
        <w:pageBreakBefore/>
        <w:widowControl w:val="0"/>
        <w:numPr>
          <w:ilvl w:val="0"/>
          <w:numId w:val="2"/>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0"/>
        <w:rPr>
          <w:sz w:val="28"/>
          <w:szCs w:val="28"/>
        </w:rPr>
      </w:pPr>
      <w:bookmarkStart w:id="1" w:name="_Toc483916828"/>
      <w:bookmarkStart w:id="2" w:name="_Toc483916783"/>
      <w:bookmarkStart w:id="3" w:name="_Toc13013"/>
      <w:r>
        <w:rPr>
          <w:caps w:val="0"/>
          <w:sz w:val="28"/>
          <w:szCs w:val="28"/>
        </w:rPr>
        <w:t>INTRODUÇÃO</w:t>
      </w:r>
      <w:bookmarkEnd w:id="0"/>
      <w:bookmarkEnd w:id="1"/>
      <w:bookmarkEnd w:id="2"/>
      <w:bookmarkEnd w:id="3"/>
    </w:p>
    <w:p>
      <w:pPr>
        <w:spacing w:line="360" w:lineRule="auto"/>
        <w:ind w:firstLine="697" w:firstLineChars="0"/>
        <w:jc w:val="both"/>
      </w:pPr>
      <w:r>
        <w:rPr>
          <w:lang w:val="pt-BR"/>
        </w:rPr>
        <w:t>No cenário atual do mercado, empresas</w:t>
      </w:r>
      <w:r>
        <w:t xml:space="preserve"> têm que trabalhar com prazos reduzidos, gerenciar seus estoques, reduzir o valor d</w:t>
      </w:r>
      <w:r>
        <w:rPr>
          <w:lang w:val="pt-BR"/>
        </w:rPr>
        <w:t>a</w:t>
      </w:r>
      <w:r>
        <w:t xml:space="preserve"> produção</w:t>
      </w:r>
      <w:r>
        <w:rPr>
          <w:lang w:val="pt-BR"/>
        </w:rPr>
        <w:t xml:space="preserve"> de seus produtos</w:t>
      </w:r>
      <w:r>
        <w:t xml:space="preserve"> e economizar com o transporte de </w:t>
      </w:r>
      <w:r>
        <w:rPr>
          <w:lang w:val="pt-BR"/>
        </w:rPr>
        <w:t>suas mercadorias</w:t>
      </w:r>
      <w:r>
        <w:t xml:space="preserve">. </w:t>
      </w:r>
      <w:r>
        <w:rPr>
          <w:lang w:val="pt-BR"/>
        </w:rPr>
        <w:t xml:space="preserve"> Devido ao grande número e complexidade de tarefas à serem realizadas pelas empresas, cada vez mais elas buscam terceirizar o transporte de produtos (BRANSKI, 2008), pois com a terceirização surge a oportunidade de redução de custos logísticos(PERÇIN; MIN, 2013).</w:t>
      </w:r>
    </w:p>
    <w:p>
      <w:pPr>
        <w:autoSpaceDE w:val="0"/>
        <w:autoSpaceDN w:val="0"/>
        <w:adjustRightInd w:val="0"/>
        <w:spacing w:line="360" w:lineRule="auto"/>
        <w:ind w:firstLine="709"/>
        <w:jc w:val="both"/>
        <w:rPr>
          <w:color w:val="000000"/>
        </w:rPr>
      </w:pPr>
      <w:r>
        <w:rPr>
          <w:color w:val="000000"/>
        </w:rPr>
        <w:t>A logística é uma área vital e de extrema importância para as empresas</w:t>
      </w:r>
      <w:r>
        <w:t>, pois com o ambiente globalizado em que ocorrem mudanças constantes, as operações logísticas acabam tornando-se cada vez mais complexas, onerosas e importantes sob o ponto de vista estratégico (FLEURY, 1999).</w:t>
      </w:r>
    </w:p>
    <w:p>
      <w:pPr>
        <w:autoSpaceDE w:val="0"/>
        <w:autoSpaceDN w:val="0"/>
        <w:adjustRightInd w:val="0"/>
        <w:spacing w:line="360" w:lineRule="auto"/>
        <w:ind w:firstLine="709"/>
        <w:jc w:val="both"/>
      </w:pPr>
      <w:r>
        <w:rPr>
          <w:color w:val="000000"/>
          <w:lang w:val="pt-BR"/>
        </w:rPr>
        <w:t>E</w:t>
      </w:r>
      <w:r>
        <w:rPr>
          <w:color w:val="000000"/>
        </w:rPr>
        <w:t xml:space="preserve">mpresas visam maximizar cada vez mais seu lucro, portanto faz-se necessário atentarem-se as atividades logísticas de planejamento, abastecimento, mão de obra, e entrega final. Pois, </w:t>
      </w:r>
      <w:r>
        <w:t>planejando adequadamente estes itens, a empresa consegue reduzir custos e consequentemente repassar um menor valor a seus clientes, maximizando seu lucro e tornando-se mais competitiva frente a seus concorrentes. (DORNIER et al, 2000).</w:t>
      </w:r>
    </w:p>
    <w:p>
      <w:pPr>
        <w:autoSpaceDE w:val="0"/>
        <w:autoSpaceDN w:val="0"/>
        <w:adjustRightInd w:val="0"/>
        <w:spacing w:line="360" w:lineRule="auto"/>
        <w:ind w:firstLine="709"/>
        <w:jc w:val="both"/>
      </w:pPr>
      <w:r>
        <w:t xml:space="preserve">Desde a antiguidade, a logística já fazia parte das guerras, devido ao deslocamento de tropas, suprimentos e armamentos, por grandes distâncias além do longo período de duração das guerras. </w:t>
      </w:r>
      <w:r>
        <w:rPr>
          <w:lang w:val="pt-BR"/>
        </w:rPr>
        <w:t>Por conta destes</w:t>
      </w:r>
      <w:r>
        <w:t xml:space="preserve"> fatores precisava-se de um planejamento, organização e execução de tarefas. </w:t>
      </w:r>
    </w:p>
    <w:p>
      <w:pPr>
        <w:autoSpaceDE w:val="0"/>
        <w:autoSpaceDN w:val="0"/>
        <w:adjustRightInd w:val="0"/>
        <w:spacing w:line="360" w:lineRule="auto"/>
        <w:ind w:left="289" w:firstLine="851"/>
        <w:jc w:val="both"/>
      </w:pPr>
      <w:r>
        <w:t xml:space="preserve"> Até os anos 50, os mercados eram muito limitados, funções logísticas estavam dispersas entre os diversos departamentos da organização. A área industrial geria o planejamento e o controle, já a área administrativa comandava o estoque, o departamento de vendas que cuidava dos pedidos e o departamento financeiro que era responsável pelas compras (ROMERO; SOUZA, 2015).</w:t>
      </w:r>
    </w:p>
    <w:p>
      <w:pPr>
        <w:autoSpaceDE w:val="0"/>
        <w:autoSpaceDN w:val="0"/>
        <w:adjustRightInd w:val="0"/>
        <w:spacing w:line="360" w:lineRule="auto"/>
        <w:ind w:left="289" w:firstLine="851"/>
        <w:jc w:val="both"/>
      </w:pPr>
      <w:r>
        <w:t xml:space="preserve">Esse procedimento ocasionava conflitos e descontrole, já que departamentos que não tinham uma base de conhecimento específica para lidar com essas tarefas acabavam tornando-se responsáveis. Dessa forma as corporações acabavam sendo afetadas negativamente, com perda de vantagem competitiva e prejudicando os processos de entrega de valor para o cliente. </w:t>
      </w:r>
      <w:r>
        <w:rPr>
          <w:color w:val="000000" w:themeColor="text1"/>
        </w:rPr>
        <w:t xml:space="preserve">(POZO, </w:t>
      </w:r>
      <w:r>
        <w:t>2010 p. 3).</w:t>
      </w:r>
    </w:p>
    <w:p>
      <w:pPr>
        <w:ind w:left="0"/>
      </w:pPr>
      <w:r>
        <w:br w:type="page"/>
      </w:r>
    </w:p>
    <w:p>
      <w:pPr>
        <w:autoSpaceDE w:val="0"/>
        <w:autoSpaceDN w:val="0"/>
        <w:adjustRightInd w:val="0"/>
        <w:spacing w:line="360" w:lineRule="auto"/>
        <w:ind w:firstLine="709"/>
        <w:jc w:val="both"/>
      </w:pPr>
      <w:r>
        <w:t>A Figura 1 mostra graficamente o isolamento das empresas na Era do Transporte até 1950.</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w:t>
      </w:r>
      <w:r>
        <w:rPr>
          <w:b/>
          <w:bCs/>
          <w:sz w:val="24"/>
          <w:szCs w:val="24"/>
        </w:rPr>
        <w:fldChar w:fldCharType="end"/>
      </w:r>
      <w:bookmarkStart w:id="4" w:name="_Toc16257"/>
      <w:r>
        <w:rPr>
          <w:b/>
          <w:bCs/>
          <w:sz w:val="24"/>
          <w:szCs w:val="24"/>
          <w:lang w:val="pt-BR"/>
        </w:rPr>
        <w:t>.</w:t>
      </w:r>
      <w:r>
        <w:rPr>
          <w:b/>
          <w:bCs/>
          <w:sz w:val="24"/>
          <w:szCs w:val="24"/>
        </w:rPr>
        <w:t xml:space="preserve"> Era do Transporte Moderno, isolamento das empresas.</w:t>
      </w:r>
      <w:bookmarkEnd w:id="4"/>
    </w:p>
    <w:p>
      <w:pPr>
        <w:keepNext w:val="0"/>
        <w:keepLines w:val="0"/>
        <w:pageBreakBefore w:val="0"/>
        <w:widowControl/>
        <w:kinsoku/>
        <w:wordWrap/>
        <w:overflowPunct/>
        <w:topLinePunct w:val="0"/>
        <w:autoSpaceDE/>
        <w:autoSpaceDN/>
        <w:bidi w:val="0"/>
        <w:adjustRightInd/>
        <w:snapToGrid/>
        <w:ind w:left="0"/>
        <w:jc w:val="center"/>
        <w:textAlignment w:val="auto"/>
        <w:outlineLvl w:val="9"/>
      </w:pPr>
      <w:r>
        <w:rPr>
          <w:sz w:val="20"/>
        </w:rPr>
        <w:drawing>
          <wp:inline distT="0" distB="0" distL="0" distR="0">
            <wp:extent cx="2519680" cy="1797685"/>
            <wp:effectExtent l="9525" t="9525" r="23495" b="2159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pic:cNvPicPr>
                      <a:picLocks noChangeAspect="1" noChangeArrowheads="1"/>
                    </pic:cNvPicPr>
                  </pic:nvPicPr>
                  <pic:blipFill>
                    <a:blip r:embed="rId11">
                      <a:extLst>
                        <a:ext uri="{28A0092B-C50C-407E-A947-70E740481C1C}">
                          <a14:useLocalDpi xmlns:a14="http://schemas.microsoft.com/office/drawing/2010/main" val="0"/>
                        </a:ext>
                      </a:extLst>
                    </a:blip>
                    <a:srcRect t="17014" r="17126"/>
                    <a:stretch>
                      <a:fillRect/>
                    </a:stretch>
                  </pic:blipFill>
                  <pic:spPr>
                    <a:xfrm>
                      <a:off x="0" y="0"/>
                      <a:ext cx="2519680" cy="1797685"/>
                    </a:xfrm>
                    <a:prstGeom prst="rect">
                      <a:avLst/>
                    </a:prstGeom>
                    <a:noFill/>
                    <a:ln>
                      <a:solidFill>
                        <a:schemeClr val="tx1"/>
                      </a:solidFill>
                    </a:ln>
                  </pic:spPr>
                </pic:pic>
              </a:graphicData>
            </a:graphic>
          </wp:inline>
        </w:drawing>
      </w:r>
    </w:p>
    <w:p>
      <w:pPr>
        <w:autoSpaceDE w:val="0"/>
        <w:autoSpaceDN w:val="0"/>
        <w:adjustRightInd w:val="0"/>
        <w:spacing w:line="360" w:lineRule="auto"/>
        <w:jc w:val="both"/>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left="289" w:firstLine="851"/>
        <w:jc w:val="both"/>
      </w:pPr>
      <w:r>
        <w:t xml:space="preserve">Entre os anos de 1950 e 1970, a área da logística empresarial, que até esta época era apenas teoria, começou a ser realmente utilizada na pratica, com o intuito de melhorar o resultado das empresas como evidenciado por </w:t>
      </w:r>
      <w:r>
        <w:rPr>
          <w:lang w:val="pt-BR"/>
        </w:rPr>
        <w:t xml:space="preserve">Pozo </w:t>
      </w:r>
      <w:r>
        <w:t xml:space="preserve">(2010,  p. 5): </w:t>
      </w:r>
    </w:p>
    <w:p>
      <w:pPr>
        <w:pStyle w:val="13"/>
        <w:spacing w:line="240" w:lineRule="auto"/>
        <w:ind w:left="2268"/>
        <w:rPr>
          <w:sz w:val="20"/>
          <w:szCs w:val="20"/>
        </w:rPr>
      </w:pPr>
      <w:r>
        <w:rPr>
          <w:sz w:val="20"/>
          <w:szCs w:val="20"/>
        </w:rPr>
        <w:t>“A nova situação econômica do pós-guerra, e principalmente no inicio dos anos 50, era um forte instrumental para fomentar o interesse em Logística. O crescimento econômico substancial que decorreu das novas atitudes e concepções após a Segunda Guerra foi seguido de recessão e um período de prolongada pressão nos ativos das empresas e de seus lucros. Os novos conceitos logísticos, que começavam a aflorar na mente dos administradores, ofereciam a oportunidade de melhorar os resultados das empresas.” (POZO, 2010 p. 5).</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Pozo (2010, p. 7) destaca que com o desenvolvimento da tecnologia, os problemas logísticos tornam-se cada vez mais complexos, exigindo uma visão sistêmica da organização e do mercado devido ao relacionamento bidirecional entre empresa e fornecedores, conforme </w:t>
      </w:r>
      <w:r>
        <w:rPr>
          <w:lang w:val="pt-BR"/>
        </w:rPr>
        <w:t>pode ser visualizada n</w:t>
      </w:r>
      <w:r>
        <w:t xml:space="preserve">a Figura 2.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w:t>
      </w:r>
      <w:r>
        <w:rPr>
          <w:b/>
          <w:bCs/>
          <w:sz w:val="24"/>
          <w:szCs w:val="24"/>
        </w:rPr>
        <w:fldChar w:fldCharType="end"/>
      </w:r>
      <w:bookmarkStart w:id="5" w:name="_Toc8288"/>
      <w:r>
        <w:rPr>
          <w:b/>
          <w:bCs/>
          <w:sz w:val="24"/>
          <w:szCs w:val="24"/>
          <w:lang w:val="pt-BR"/>
        </w:rPr>
        <w:t>.</w:t>
      </w:r>
      <w:r>
        <w:rPr>
          <w:b/>
          <w:bCs/>
          <w:sz w:val="24"/>
          <w:szCs w:val="24"/>
        </w:rPr>
        <w:t xml:space="preserve"> Era da Logística Empresarial</w:t>
      </w:r>
      <w:r>
        <w:rPr>
          <w:b/>
          <w:bCs/>
          <w:sz w:val="24"/>
          <w:szCs w:val="24"/>
          <w:lang w:val="pt-BR"/>
        </w:rPr>
        <w:t>.</w:t>
      </w:r>
      <w:bookmarkEnd w:id="5"/>
    </w:p>
    <w:p>
      <w:pPr>
        <w:keepNext w:val="0"/>
        <w:keepLines w:val="0"/>
        <w:pageBreakBefore w:val="0"/>
        <w:widowControl/>
        <w:kinsoku/>
        <w:wordWrap/>
        <w:overflowPunct/>
        <w:topLinePunct w:val="0"/>
        <w:autoSpaceDE w:val="0"/>
        <w:autoSpaceDN w:val="0"/>
        <w:bidi w:val="0"/>
        <w:adjustRightInd w:val="0"/>
        <w:snapToGrid/>
        <w:ind w:left="0"/>
        <w:jc w:val="center"/>
        <w:textAlignment w:val="auto"/>
        <w:outlineLvl w:val="9"/>
        <w:rPr>
          <w:sz w:val="20"/>
        </w:rPr>
      </w:pPr>
      <w:r>
        <w:rPr>
          <w:sz w:val="22"/>
        </w:rPr>
        <w:drawing>
          <wp:inline distT="0" distB="0" distL="114300" distR="114300">
            <wp:extent cx="2847975" cy="1655445"/>
            <wp:effectExtent l="9525" t="9525" r="19050" b="1143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pic:cNvPicPr>
                  </pic:nvPicPr>
                  <pic:blipFill>
                    <a:blip r:embed="rId12">
                      <a:extLst>
                        <a:ext uri="{28A0092B-C50C-407E-A947-70E740481C1C}">
                          <a14:useLocalDpi xmlns:a14="http://schemas.microsoft.com/office/drawing/2010/main" val="0"/>
                        </a:ext>
                      </a:extLst>
                    </a:blip>
                    <a:srcRect t="16817"/>
                    <a:stretch>
                      <a:fillRect/>
                    </a:stretch>
                  </pic:blipFill>
                  <pic:spPr>
                    <a:xfrm>
                      <a:off x="0" y="0"/>
                      <a:ext cx="2847975" cy="1655445"/>
                    </a:xfrm>
                    <a:prstGeom prst="rect">
                      <a:avLst/>
                    </a:prstGeom>
                    <a:ln>
                      <a:solidFill>
                        <a:schemeClr val="tx1"/>
                      </a:solidFill>
                    </a:ln>
                  </pic:spPr>
                </pic:pic>
              </a:graphicData>
            </a:graphic>
          </wp:inline>
        </w:drawing>
      </w:r>
    </w:p>
    <w:p>
      <w:pPr>
        <w:autoSpaceDE w:val="0"/>
        <w:autoSpaceDN w:val="0"/>
        <w:adjustRightInd w:val="0"/>
        <w:spacing w:line="360" w:lineRule="auto"/>
        <w:jc w:val="left"/>
        <w:rPr>
          <w:sz w:val="20"/>
          <w:lang w:val="pt-BR"/>
        </w:rPr>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Machline (2011) através de uma visão integrada denominou no período entre os anos de 1970 a 2000 como a Era da Cadeia de Suprimentos, conforme </w:t>
      </w:r>
      <w:r>
        <w:rPr>
          <w:lang w:val="pt-BR"/>
        </w:rPr>
        <w:t xml:space="preserve">é </w:t>
      </w:r>
      <w:r>
        <w:t>apresentad</w:t>
      </w:r>
      <w:r>
        <w:rPr>
          <w:lang w:val="pt-BR"/>
        </w:rPr>
        <w:t>a</w:t>
      </w:r>
      <w:r>
        <w:t xml:space="preserve"> na Figura 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w:t>
      </w:r>
      <w:r>
        <w:rPr>
          <w:b/>
          <w:bCs/>
          <w:sz w:val="24"/>
          <w:szCs w:val="24"/>
        </w:rPr>
        <w:fldChar w:fldCharType="end"/>
      </w:r>
      <w:bookmarkStart w:id="6" w:name="_Toc28133"/>
      <w:r>
        <w:rPr>
          <w:b/>
          <w:bCs/>
          <w:sz w:val="24"/>
          <w:szCs w:val="24"/>
          <w:lang w:val="pt-BR"/>
        </w:rPr>
        <w:t>.</w:t>
      </w:r>
      <w:r>
        <w:rPr>
          <w:b/>
          <w:bCs/>
          <w:sz w:val="24"/>
          <w:szCs w:val="24"/>
        </w:rPr>
        <w:t xml:space="preserve"> Era da Cadeia de Suprimentos</w:t>
      </w:r>
      <w:r>
        <w:rPr>
          <w:b/>
          <w:bCs/>
          <w:sz w:val="24"/>
          <w:szCs w:val="24"/>
          <w:lang w:val="pt-BR"/>
        </w:rPr>
        <w:t>.</w:t>
      </w:r>
      <w:bookmarkEnd w:id="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2002790" cy="2034540"/>
            <wp:effectExtent l="9525" t="9525" r="26035" b="1333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pic:cNvPicPr>
                  </pic:nvPicPr>
                  <pic:blipFill>
                    <a:blip r:embed="rId13">
                      <a:extLst>
                        <a:ext uri="{28A0092B-C50C-407E-A947-70E740481C1C}">
                          <a14:useLocalDpi xmlns:a14="http://schemas.microsoft.com/office/drawing/2010/main" val="0"/>
                        </a:ext>
                      </a:extLst>
                    </a:blip>
                    <a:srcRect t="19418" r="17929" b="301"/>
                    <a:stretch>
                      <a:fillRect/>
                    </a:stretch>
                  </pic:blipFill>
                  <pic:spPr>
                    <a:xfrm>
                      <a:off x="0" y="0"/>
                      <a:ext cx="2002790" cy="203454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De modo geral, Francischini e </w:t>
      </w:r>
      <w:r>
        <w:rPr>
          <w:color w:val="000000" w:themeColor="text1"/>
        </w:rPr>
        <w:t xml:space="preserve">Amaral Gurgel </w:t>
      </w:r>
      <w:r>
        <w:t>(2002, p. 262) alegam que a cadeia de suprimento é uma “integração dos processos que formam um determinado negócio, desde os fornecedores originais até o usuário final, proporcionando produtos, serviços e informações que agregam valor para o cliente”.</w:t>
      </w:r>
    </w:p>
    <w:p>
      <w:pPr>
        <w:autoSpaceDE w:val="0"/>
        <w:autoSpaceDN w:val="0"/>
        <w:adjustRightInd w:val="0"/>
        <w:spacing w:line="360" w:lineRule="auto"/>
        <w:ind w:firstLine="709"/>
        <w:jc w:val="both"/>
      </w:pPr>
      <w:r>
        <w:t>Machline (2011) denominou a Era das Redes de Suprimentos desde o ano 2000 até a atualidade, com uma visão global como monstra na Figura 4.</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w:t>
      </w:r>
      <w:r>
        <w:rPr>
          <w:b/>
          <w:bCs/>
          <w:sz w:val="24"/>
          <w:szCs w:val="24"/>
        </w:rPr>
        <w:fldChar w:fldCharType="end"/>
      </w:r>
      <w:bookmarkStart w:id="7" w:name="_Toc32576"/>
      <w:r>
        <w:rPr>
          <w:b/>
          <w:bCs/>
          <w:sz w:val="24"/>
          <w:szCs w:val="24"/>
          <w:lang w:val="pt-BR"/>
        </w:rPr>
        <w:t>.</w:t>
      </w:r>
      <w:r>
        <w:rPr>
          <w:b/>
          <w:bCs/>
          <w:sz w:val="24"/>
          <w:szCs w:val="24"/>
        </w:rPr>
        <w:t xml:space="preserve"> Era das redes de Suprimentos</w:t>
      </w:r>
      <w:r>
        <w:rPr>
          <w:b/>
          <w:bCs/>
          <w:sz w:val="24"/>
          <w:szCs w:val="24"/>
          <w:lang w:val="pt-BR"/>
        </w:rPr>
        <w:t>.</w:t>
      </w:r>
      <w:bookmarkEnd w:id="7"/>
    </w:p>
    <w:p>
      <w:pPr>
        <w:autoSpaceDE w:val="0"/>
        <w:autoSpaceDN w:val="0"/>
        <w:adjustRightInd w:val="0"/>
        <w:spacing w:line="360" w:lineRule="auto"/>
        <w:ind w:firstLine="709"/>
        <w:jc w:val="center"/>
      </w:pPr>
      <w:r>
        <w:drawing>
          <wp:inline distT="0" distB="0" distL="114935" distR="114935">
            <wp:extent cx="3155950" cy="2239645"/>
            <wp:effectExtent l="9525" t="9525" r="15875" b="1778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pic:cNvPicPr>
                  </pic:nvPicPr>
                  <pic:blipFill>
                    <a:blip r:embed="rId14">
                      <a:extLst>
                        <a:ext uri="{28A0092B-C50C-407E-A947-70E740481C1C}">
                          <a14:useLocalDpi xmlns:a14="http://schemas.microsoft.com/office/drawing/2010/main" val="0"/>
                        </a:ext>
                      </a:extLst>
                    </a:blip>
                    <a:srcRect l="-340" t="14303" r="340" b="-14303"/>
                    <a:stretch>
                      <a:fillRect/>
                    </a:stretch>
                  </pic:blipFill>
                  <pic:spPr>
                    <a:xfrm>
                      <a:off x="0" y="0"/>
                      <a:ext cx="3155950" cy="223964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rPr>
        <w:t>Fonte:</w:t>
      </w:r>
      <w:r>
        <w:rPr>
          <w:sz w:val="22"/>
        </w:rPr>
        <w:t xml:space="preserve"> </w:t>
      </w:r>
      <w:r>
        <w:rPr>
          <w:sz w:val="20"/>
        </w:rPr>
        <w:t>M</w:t>
      </w:r>
      <w:r>
        <w:rPr>
          <w:sz w:val="20"/>
          <w:lang w:val="pt-BR"/>
        </w:rPr>
        <w:t>achline (2011).</w:t>
      </w:r>
    </w:p>
    <w:p>
      <w:pPr>
        <w:autoSpaceDE w:val="0"/>
        <w:autoSpaceDN w:val="0"/>
        <w:adjustRightInd w:val="0"/>
        <w:spacing w:line="360" w:lineRule="auto"/>
        <w:ind w:firstLine="709"/>
        <w:jc w:val="both"/>
        <w:rPr>
          <w:sz w:val="20"/>
          <w:lang w:val="pt-BR"/>
        </w:rPr>
      </w:pPr>
    </w:p>
    <w:p>
      <w:pPr>
        <w:autoSpaceDE w:val="0"/>
        <w:autoSpaceDN w:val="0"/>
        <w:adjustRightInd w:val="0"/>
        <w:spacing w:line="360" w:lineRule="auto"/>
        <w:ind w:firstLine="709"/>
        <w:jc w:val="both"/>
        <w:rPr>
          <w:sz w:val="20"/>
          <w:lang w:val="pt-BR"/>
        </w:rPr>
      </w:pPr>
      <w:r>
        <w:rPr>
          <w:sz w:val="20"/>
          <w:lang w:val="pt-BR"/>
        </w:rPr>
        <w:br w:type="textWrapping"/>
      </w:r>
    </w:p>
    <w:p>
      <w:pPr>
        <w:autoSpaceDE w:val="0"/>
        <w:autoSpaceDN w:val="0"/>
        <w:adjustRightInd w:val="0"/>
        <w:spacing w:line="360" w:lineRule="auto"/>
        <w:ind w:firstLine="709"/>
        <w:jc w:val="both"/>
      </w:pPr>
      <w:r>
        <w:rPr>
          <w:color w:val="000000" w:themeColor="text1"/>
        </w:rPr>
        <w:t xml:space="preserve">Chopra e Meindl </w:t>
      </w:r>
      <w:r>
        <w:t xml:space="preserve">(2011, p. 154), afirmam que </w:t>
      </w:r>
    </w:p>
    <w:p>
      <w:pPr>
        <w:pStyle w:val="13"/>
        <w:spacing w:line="240" w:lineRule="auto"/>
        <w:ind w:left="2268"/>
        <w:rPr>
          <w:sz w:val="20"/>
          <w:szCs w:val="20"/>
          <w:lang w:val="pt-BR" w:eastAsia="pt-BR"/>
        </w:rPr>
      </w:pPr>
      <w:r>
        <w:rPr>
          <w:rFonts w:hint="default"/>
          <w:sz w:val="20"/>
          <w:szCs w:val="20"/>
          <w:lang w:val="en-US" w:eastAsia="pt-BR"/>
        </w:rPr>
        <w:t>“</w:t>
      </w:r>
      <w:r>
        <w:rPr>
          <w:sz w:val="20"/>
          <w:szCs w:val="20"/>
          <w:lang w:val="pt-BR" w:eastAsia="pt-BR"/>
        </w:rPr>
        <w:t>devido ao atual cenário globalizado, as cadeias de suprimentos estão sujeitas a mais fatores de risco, do que as cadeias locais do passado. Subestimar os fatores de risco pode acarretar péssimos resultados como aconteceu na crise financeira de 2008, quando devido a grande recessão, o número de exportações e importações caiu drasticamente em diversos países, devido à diminuição do consumo</w:t>
      </w:r>
      <w:r>
        <w:rPr>
          <w:rFonts w:hint="default"/>
          <w:sz w:val="20"/>
          <w:szCs w:val="20"/>
          <w:lang w:val="en-US" w:eastAsia="pt-BR"/>
        </w:rPr>
        <w:t>”</w:t>
      </w:r>
      <w:r>
        <w:rPr>
          <w:sz w:val="20"/>
          <w:szCs w:val="20"/>
          <w:lang w:val="pt-BR" w:eastAsia="pt-BR"/>
        </w:rPr>
        <w:t>.</w:t>
      </w:r>
    </w:p>
    <w:p>
      <w:pPr>
        <w:pStyle w:val="13"/>
        <w:spacing w:line="240" w:lineRule="auto"/>
        <w:ind w:left="2268"/>
        <w:rPr>
          <w:sz w:val="20"/>
          <w:szCs w:val="20"/>
          <w:lang w:val="pt-BR" w:eastAsia="pt-BR"/>
        </w:rPr>
      </w:pPr>
    </w:p>
    <w:p>
      <w:pPr>
        <w:autoSpaceDE w:val="0"/>
        <w:autoSpaceDN w:val="0"/>
        <w:adjustRightInd w:val="0"/>
        <w:spacing w:line="360" w:lineRule="auto"/>
        <w:ind w:firstLine="709"/>
        <w:jc w:val="both"/>
      </w:pPr>
      <w:r>
        <w:t>Uma área que conecta os diversos estágios da cadeia de suprimentos, permitindo a coordenação das atividades e contribuindo para a mesma, é a Tecnologia da informação (TI), pois com softwares para gestão adequados, informações gerencia</w:t>
      </w:r>
      <w:r>
        <w:rPr>
          <w:lang w:val="pt-BR"/>
        </w:rPr>
        <w:t>i</w:t>
      </w:r>
      <w:r>
        <w:t xml:space="preserve">s e dados estatísticos estão disponíveis em tempo real para serem analisados e compartilhados dentro das empresas, facilitando todo o planejamento logístico </w:t>
      </w:r>
      <w:r>
        <w:rPr>
          <w:color w:val="000000" w:themeColor="text1"/>
        </w:rPr>
        <w:t>(CHOPRA; MEINDL, 2003).</w:t>
      </w:r>
    </w:p>
    <w:p>
      <w:pPr>
        <w:autoSpaceDE w:val="0"/>
        <w:autoSpaceDN w:val="0"/>
        <w:adjustRightInd w:val="0"/>
        <w:spacing w:line="360" w:lineRule="auto"/>
        <w:ind w:firstLine="709"/>
        <w:jc w:val="both"/>
      </w:pPr>
      <w:r>
        <w:rPr>
          <w:color w:val="000000" w:themeColor="text1"/>
        </w:rPr>
        <w:t>Sem os aplicativos de TI, a troca de informações seria limitada ao papel, gerando um grande descontrole e prejudicando qualquer tipo de operação ou procedimento</w:t>
      </w:r>
      <w:r>
        <w:rPr>
          <w:color w:val="000000" w:themeColor="text1"/>
          <w:lang w:val="pt-BR"/>
        </w:rPr>
        <w:t xml:space="preserve"> </w:t>
      </w:r>
      <w:r>
        <w:rPr>
          <w:color w:val="000000" w:themeColor="text1"/>
        </w:rPr>
        <w:t xml:space="preserve">(NAZÁRIO, 1999). </w:t>
      </w:r>
      <w:r>
        <w:t xml:space="preserve">As aplicações de TI na Logística são várias, e englobam tanto os equipamentos como os sistemas de informações. Combinados, o uso destas tecnologias permite o gerenciamento integrado e eficiente dos estoques, armazéns, transportes, processamento de pedidos, compras e manufaturas (FLEURY </w:t>
      </w:r>
      <w:r>
        <w:rPr>
          <w:lang w:val="pt-BR"/>
        </w:rPr>
        <w:t>te</w:t>
      </w:r>
      <w:r>
        <w:t xml:space="preserve"> al, 2000).</w:t>
      </w:r>
    </w:p>
    <w:p>
      <w:pPr>
        <w:autoSpaceDE w:val="0"/>
        <w:autoSpaceDN w:val="0"/>
        <w:adjustRightInd w:val="0"/>
        <w:spacing w:line="360" w:lineRule="auto"/>
        <w:ind w:firstLine="709"/>
        <w:jc w:val="both"/>
      </w:pPr>
      <w:r>
        <w:t>De todos os meios de transporte Logístico, ou modais Logísticos o mais utilizado no Brasil é o Rodoviário (RIBEIRO; FERREIRA, 2002). Em 2006 uma pesquisa do</w:t>
      </w:r>
      <w:r>
        <w:rPr>
          <w:lang w:val="pt-BR"/>
        </w:rPr>
        <w:t xml:space="preserve"> </w:t>
      </w:r>
      <w:r>
        <w:t>Centro de Estudos em Logística (CEL) / Instituto de Pós-Graduação e Pesquisa em Administração</w:t>
      </w:r>
      <w:r>
        <w:rPr>
          <w:lang w:val="pt-BR"/>
        </w:rPr>
        <w:t xml:space="preserve"> (</w:t>
      </w:r>
      <w:r>
        <w:t>Copeead) apontou que 88,3% das empresas transportam cargas por rodovia, aproximadamente um terço das empresas entrevistadas usam somente o modal rodoviário e apenas 6% das empresas não utilizam modal rodoviário conforme apresentado na Figura 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w:t>
      </w:r>
      <w:r>
        <w:rPr>
          <w:b/>
          <w:bCs/>
          <w:sz w:val="24"/>
          <w:szCs w:val="24"/>
        </w:rPr>
        <w:fldChar w:fldCharType="end"/>
      </w:r>
      <w:bookmarkStart w:id="8" w:name="_Toc6331"/>
      <w:r>
        <w:rPr>
          <w:b/>
          <w:bCs/>
          <w:sz w:val="24"/>
          <w:szCs w:val="24"/>
          <w:lang w:val="pt-BR"/>
        </w:rPr>
        <w:t>.</w:t>
      </w:r>
      <w:r>
        <w:rPr>
          <w:b/>
          <w:bCs/>
          <w:sz w:val="24"/>
          <w:szCs w:val="24"/>
        </w:rPr>
        <w:t xml:space="preserve"> Participação do Modal Rodoviário nas Empresas</w:t>
      </w:r>
      <w:r>
        <w:rPr>
          <w:b/>
          <w:bCs/>
          <w:sz w:val="24"/>
          <w:szCs w:val="24"/>
          <w:lang w:val="pt-BR"/>
        </w:rPr>
        <w:t>.</w:t>
      </w:r>
      <w:bookmarkEnd w:id="8"/>
    </w:p>
    <w:p>
      <w:pPr>
        <w:keepNext w:val="0"/>
        <w:keepLines w:val="0"/>
        <w:pageBreakBefore w:val="0"/>
        <w:widowControl/>
        <w:kinsoku/>
        <w:wordWrap/>
        <w:overflowPunct/>
        <w:topLinePunct w:val="0"/>
        <w:autoSpaceDE w:val="0"/>
        <w:autoSpaceDN w:val="0"/>
        <w:bidi w:val="0"/>
        <w:adjustRightInd w:val="0"/>
        <w:snapToGrid/>
        <w:spacing w:line="360" w:lineRule="auto"/>
        <w:ind w:left="289" w:firstLine="0"/>
        <w:jc w:val="center"/>
        <w:textAlignment w:val="auto"/>
        <w:outlineLvl w:val="9"/>
        <w:rPr>
          <w:sz w:val="20"/>
          <w:szCs w:val="20"/>
          <w:lang w:val="pt-BR"/>
        </w:rPr>
      </w:pPr>
      <w:r>
        <w:rPr>
          <w:sz w:val="24"/>
          <w:szCs w:val="24"/>
        </w:rPr>
        <w:drawing>
          <wp:inline distT="0" distB="0" distL="114300" distR="114300">
            <wp:extent cx="3540760" cy="2175510"/>
            <wp:effectExtent l="9525" t="9525" r="12065" b="2476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540760" cy="2175510"/>
                    </a:xfrm>
                    <a:prstGeom prst="rect">
                      <a:avLst/>
                    </a:prstGeom>
                    <a:ln>
                      <a:solidFill>
                        <a:schemeClr val="tx1"/>
                      </a:solidFill>
                    </a:ln>
                  </pic:spPr>
                </pic:pic>
              </a:graphicData>
            </a:graphic>
          </wp:inline>
        </w:drawing>
      </w:r>
      <w:r>
        <w:rPr>
          <w:sz w:val="24"/>
          <w:szCs w:val="24"/>
        </w:rPr>
        <w:br w:type="textWrapping"/>
      </w:r>
      <w:r>
        <w:rPr>
          <w:sz w:val="20"/>
          <w:szCs w:val="20"/>
        </w:rPr>
        <w:t xml:space="preserve">Fonte: Panorama logístico CEL/COOPEAD – Gestão do transporte rodoviário de carga nas empresas – Praticas e Tendências - </w:t>
      </w:r>
      <w:r>
        <w:rPr>
          <w:sz w:val="20"/>
          <w:szCs w:val="20"/>
          <w:lang w:val="pt-BR"/>
        </w:rPr>
        <w:t>(</w:t>
      </w:r>
      <w:r>
        <w:rPr>
          <w:sz w:val="20"/>
          <w:szCs w:val="20"/>
        </w:rPr>
        <w:t>2007</w:t>
      </w:r>
      <w:r>
        <w:rPr>
          <w:sz w:val="20"/>
          <w:szCs w:val="20"/>
          <w:lang w:val="pt-BR"/>
        </w:rPr>
        <w:t>).</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 Os pontos fortes do modal rodoviário, tais como disponibilidade para embarques urgentes, rapidez em curtas distâncias, capacidade de atingir grande extensão no território brasileiro, custos fixos baixos, dentre outros, acabam por fazer dele o mais utilizado (DEMARIA; MARJORY, 2004).</w:t>
      </w:r>
    </w:p>
    <w:p>
      <w:pPr>
        <w:autoSpaceDE w:val="0"/>
        <w:autoSpaceDN w:val="0"/>
        <w:adjustRightInd w:val="0"/>
        <w:spacing w:line="360" w:lineRule="auto"/>
        <w:ind w:firstLine="709"/>
        <w:jc w:val="both"/>
      </w:pPr>
      <w:r>
        <w:t>Atualmente</w:t>
      </w:r>
      <w:r>
        <w:rPr>
          <w:lang w:val="pt-BR"/>
        </w:rPr>
        <w:t>,</w:t>
      </w:r>
      <w:r>
        <w:t xml:space="preserve"> o país conta com um programa de Investimento em Logística que visa criar uma infraestrutura intermodal mais integrada, promover concessões em rodovias a fim de proporcionar uma melhor infraestrutura</w:t>
      </w:r>
      <w:r>
        <w:rPr>
          <w:lang w:val="pt-BR"/>
        </w:rPr>
        <w:t>,</w:t>
      </w:r>
      <w:r>
        <w:t xml:space="preserve"> para assim aumentar a agilidade e diminuir custos. Cerca de R$ 198,4 bilhões</w:t>
      </w:r>
      <w:r>
        <w:rPr>
          <w:rFonts w:ascii="Arial" w:hAnsi="Arial" w:cs="Arial"/>
          <w:color w:val="172938"/>
          <w:sz w:val="21"/>
          <w:szCs w:val="21"/>
          <w:shd w:val="clear" w:color="auto" w:fill="FFFFFF"/>
        </w:rPr>
        <w:t xml:space="preserve"> </w:t>
      </w:r>
      <w:r>
        <w:t>serão investidos no setor. Esses investimentos em infraestrutura se fazem necessários considerando que o mau estado das rodovias provoca uma média de 46% de aumento no custo operacional dos veículos (ROSA, 2007).</w:t>
      </w:r>
    </w:p>
    <w:p>
      <w:pPr>
        <w:autoSpaceDE w:val="0"/>
        <w:autoSpaceDN w:val="0"/>
        <w:adjustRightInd w:val="0"/>
        <w:spacing w:line="360" w:lineRule="auto"/>
        <w:ind w:firstLine="709"/>
        <w:jc w:val="both"/>
      </w:pPr>
      <w:r>
        <w:t xml:space="preserve">Em pesquisa realizada pelo CEL/Coopead cerca de 7,5% da receita liquida das empresas brasileiras é gasta com custos logísticos, englobando gastos com armazenagem, transporte e estoque. Em seu </w:t>
      </w:r>
      <w:r>
        <w:rPr>
          <w:lang w:val="pt-BR"/>
        </w:rPr>
        <w:t>l</w:t>
      </w:r>
      <w:r>
        <w:t>ivro</w:t>
      </w:r>
      <w:r>
        <w:rPr>
          <w:lang w:val="pt-BR"/>
        </w:rPr>
        <w:t>,</w:t>
      </w:r>
      <w:r>
        <w:t xml:space="preserve"> Balou (2006) mostra que o transporte Logístico representa entre um ou dois terços dos custos totais de Logística das empresas. </w:t>
      </w:r>
    </w:p>
    <w:p>
      <w:pPr>
        <w:autoSpaceDE w:val="0"/>
        <w:autoSpaceDN w:val="0"/>
        <w:adjustRightInd w:val="0"/>
        <w:spacing w:line="360" w:lineRule="auto"/>
        <w:ind w:firstLine="709"/>
        <w:jc w:val="both"/>
      </w:pPr>
      <w:r>
        <w:t xml:space="preserve">Em estudo </w:t>
      </w:r>
      <w:r>
        <w:rPr>
          <w:lang w:val="pt-BR"/>
        </w:rPr>
        <w:t xml:space="preserve">desenvolvido </w:t>
      </w:r>
      <w:r>
        <w:t>e</w:t>
      </w:r>
      <w:r>
        <w:rPr>
          <w:lang w:val="pt-BR"/>
        </w:rPr>
        <w:t>ntre</w:t>
      </w:r>
      <w:r>
        <w:t xml:space="preserve"> 2009 e 2011</w:t>
      </w:r>
      <w:r>
        <w:rPr>
          <w:lang w:val="pt-BR"/>
        </w:rPr>
        <w:t>,</w:t>
      </w:r>
      <w:r>
        <w:t xml:space="preserve"> pela empresa ILOS (Instituto de Logística e Supply Chain)</w:t>
      </w:r>
      <w:r>
        <w:rPr>
          <w:lang w:val="pt-BR"/>
        </w:rPr>
        <w:t>,</w:t>
      </w:r>
      <w:r>
        <w:t xml:space="preserve"> o percentual de custos com logística derivados do transporte ocorreram na proporção apresentada na Figura 6:</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w:t>
      </w:r>
      <w:r>
        <w:rPr>
          <w:b/>
          <w:bCs/>
          <w:sz w:val="24"/>
          <w:szCs w:val="24"/>
        </w:rPr>
        <w:fldChar w:fldCharType="end"/>
      </w:r>
      <w:bookmarkStart w:id="9" w:name="_Toc4704"/>
      <w:r>
        <w:rPr>
          <w:b/>
          <w:bCs/>
          <w:sz w:val="24"/>
          <w:szCs w:val="24"/>
          <w:lang w:val="pt-BR"/>
        </w:rPr>
        <w:t>.</w:t>
      </w:r>
      <w:r>
        <w:rPr>
          <w:b/>
          <w:bCs/>
          <w:sz w:val="24"/>
          <w:szCs w:val="24"/>
        </w:rPr>
        <w:t xml:space="preserve"> Distribuição dos Custos Logísticos nas Empresas</w:t>
      </w:r>
      <w:r>
        <w:rPr>
          <w:b/>
          <w:bCs/>
          <w:sz w:val="24"/>
          <w:szCs w:val="24"/>
          <w:lang w:val="pt-BR"/>
        </w:rPr>
        <w:t>.</w:t>
      </w:r>
      <w:bookmarkEnd w:id="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845050" cy="2854325"/>
            <wp:effectExtent l="9525" t="9525" r="22225" b="1270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845050" cy="2854325"/>
                    </a:xfrm>
                    <a:prstGeom prst="rect">
                      <a:avLst/>
                    </a:prstGeom>
                    <a:ln>
                      <a:solidFill>
                        <a:schemeClr val="tx1"/>
                      </a:solidFill>
                    </a:ln>
                  </pic:spPr>
                </pic:pic>
              </a:graphicData>
            </a:graphic>
          </wp:inline>
        </w:drawing>
      </w:r>
    </w:p>
    <w:p>
      <w:pPr>
        <w:autoSpaceDE w:val="0"/>
        <w:autoSpaceDN w:val="0"/>
        <w:adjustRightInd w:val="0"/>
        <w:spacing w:line="360" w:lineRule="auto"/>
        <w:jc w:val="both"/>
        <w:rPr>
          <w:lang w:val="pt-BR"/>
        </w:rPr>
      </w:pPr>
      <w:r>
        <w:rPr>
          <w:sz w:val="20"/>
        </w:rPr>
        <w:t xml:space="preserve">Fonte: Panorama Instituto ILOS - Custos Logísticos no Brasil,  </w:t>
      </w:r>
      <w:r>
        <w:rPr>
          <w:sz w:val="20"/>
          <w:lang w:val="pt-BR"/>
        </w:rPr>
        <w:t>(</w:t>
      </w:r>
      <w:r>
        <w:rPr>
          <w:sz w:val="20"/>
        </w:rPr>
        <w:t>2012</w:t>
      </w:r>
      <w:r>
        <w:rPr>
          <w:sz w:val="20"/>
          <w:lang w:val="pt-BR"/>
        </w:rPr>
        <w:t>).</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Devido ao grande percentual sobre os custos logísticos, as empresas buscam cada vez mais otimizar suas rotas de transporte. Na pesquisa realizada pelo CEL/Coopead cerca de 92% das empresas responderem que tem alta prioridade em buscar redução de custos</w:t>
      </w:r>
      <w:r>
        <w:rPr>
          <w:lang w:val="pt-BR"/>
        </w:rPr>
        <w:t xml:space="preserve"> </w:t>
      </w:r>
      <w:r>
        <w:t xml:space="preserve">com transporte dentro dos custos logísticos, conforme </w:t>
      </w:r>
      <w:r>
        <w:rPr>
          <w:lang w:val="pt-BR"/>
        </w:rPr>
        <w:t xml:space="preserve">pode ser visualizado </w:t>
      </w:r>
      <w:r>
        <w:t>na Figura 7:</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w:t>
      </w:r>
      <w:r>
        <w:rPr>
          <w:b/>
          <w:bCs/>
          <w:sz w:val="24"/>
          <w:szCs w:val="24"/>
        </w:rPr>
        <w:fldChar w:fldCharType="end"/>
      </w:r>
      <w:bookmarkStart w:id="10" w:name="_Toc8305"/>
      <w:r>
        <w:rPr>
          <w:b/>
          <w:bCs/>
          <w:sz w:val="24"/>
          <w:szCs w:val="24"/>
          <w:lang w:val="pt-BR"/>
        </w:rPr>
        <w:t>.</w:t>
      </w:r>
      <w:r>
        <w:rPr>
          <w:b/>
          <w:bCs/>
          <w:sz w:val="24"/>
          <w:szCs w:val="24"/>
        </w:rPr>
        <w:t xml:space="preserve"> Grau de Priorização das Empresas na Redução de Custos logísticos</w:t>
      </w:r>
      <w:r>
        <w:rPr>
          <w:b/>
          <w:bCs/>
          <w:sz w:val="24"/>
          <w:szCs w:val="24"/>
          <w:lang w:val="pt-BR"/>
        </w:rPr>
        <w:t>.</w:t>
      </w:r>
      <w:bookmarkEnd w:id="1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552950" cy="25527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558576" cy="2555854"/>
                    </a:xfrm>
                    <a:prstGeom prst="rect">
                      <a:avLst/>
                    </a:prstGeom>
                  </pic:spPr>
                </pic:pic>
              </a:graphicData>
            </a:graphic>
          </wp:inline>
        </w:drawing>
      </w:r>
      <w:r>
        <w:t xml:space="preserve"> </w:t>
      </w:r>
    </w:p>
    <w:p>
      <w:pPr>
        <w:autoSpaceDE w:val="0"/>
        <w:autoSpaceDN w:val="0"/>
        <w:adjustRightInd w:val="0"/>
        <w:spacing w:line="360" w:lineRule="auto"/>
        <w:jc w:val="both"/>
        <w:rPr>
          <w:sz w:val="20"/>
        </w:rPr>
      </w:pPr>
      <w:r>
        <w:rPr>
          <w:sz w:val="20"/>
        </w:rPr>
        <w:t xml:space="preserve">Fonte: Adaptado de Panorama logístico CEL/COOPEAD – Gestão do transporte rodoviário de carga nas empresas – Praticas e Tendências, </w:t>
      </w:r>
      <w:r>
        <w:rPr>
          <w:sz w:val="20"/>
          <w:lang w:val="pt-BR"/>
        </w:rPr>
        <w:t>(</w:t>
      </w:r>
      <w:r>
        <w:rPr>
          <w:sz w:val="20"/>
        </w:rPr>
        <w:t>2007</w:t>
      </w:r>
      <w:r>
        <w:rPr>
          <w:sz w:val="20"/>
          <w:lang w:val="pt-BR"/>
        </w:rPr>
        <w:t>)</w:t>
      </w:r>
      <w:r>
        <w:rPr>
          <w:sz w:val="20"/>
        </w:rPr>
        <w:t>.</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Em estudo realizado por Matos </w:t>
      </w:r>
      <w:r>
        <w:rPr>
          <w:lang w:val="pt-BR"/>
        </w:rPr>
        <w:t>Júnior</w:t>
      </w:r>
      <w:r>
        <w:t xml:space="preserve"> (2013), a </w:t>
      </w:r>
      <w:r>
        <w:rPr>
          <w:lang w:val="pt-BR"/>
        </w:rPr>
        <w:t>roteirização</w:t>
      </w:r>
      <w:r>
        <w:t xml:space="preserve"> foi capaz de reduzir as devoluções em média 1,57%, o que consequentemente reduz gastos operacionais dos veículos. Aumentou a taxa de ocupação em cerca de 7%, reduzindo o custo por quilo e na entrega conforme </w:t>
      </w:r>
      <w:r>
        <w:rPr>
          <w:lang w:val="pt-BR"/>
        </w:rPr>
        <w:t xml:space="preserve">apresentado </w:t>
      </w:r>
      <w:r>
        <w:t>na Tabela 1</w:t>
      </w:r>
      <w:r>
        <w:rPr>
          <w:lang w:val="pt-BR"/>
        </w:rPr>
        <w:t xml:space="preserve"> </w:t>
      </w:r>
      <w:r>
        <w:t>.</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1</w:t>
      </w:r>
      <w:r>
        <w:rPr>
          <w:b/>
          <w:bCs/>
          <w:sz w:val="24"/>
          <w:szCs w:val="24"/>
        </w:rPr>
        <w:fldChar w:fldCharType="end"/>
      </w:r>
      <w:bookmarkStart w:id="11" w:name="_Toc1245"/>
      <w:r>
        <w:rPr>
          <w:b/>
          <w:bCs/>
          <w:sz w:val="24"/>
          <w:szCs w:val="24"/>
          <w:lang w:val="pt-BR"/>
        </w:rPr>
        <w:t>.</w:t>
      </w:r>
      <w:r>
        <w:rPr>
          <w:b/>
          <w:bCs/>
          <w:sz w:val="24"/>
          <w:szCs w:val="24"/>
        </w:rPr>
        <w:t xml:space="preserve"> Comparativo de produtividade dos veículos com e sem a roteirização</w:t>
      </w:r>
      <w:r>
        <w:rPr>
          <w:b/>
          <w:bCs/>
          <w:sz w:val="24"/>
          <w:szCs w:val="24"/>
          <w:lang w:val="pt-BR"/>
        </w:rPr>
        <w:t>.</w:t>
      </w:r>
      <w:bookmarkEnd w:id="11"/>
    </w:p>
    <w:tbl>
      <w:tblPr>
        <w:tblStyle w:val="45"/>
        <w:tblW w:w="8379" w:type="dxa"/>
        <w:tblInd w:w="761" w:type="dxa"/>
        <w:tblLayout w:type="fixed"/>
        <w:tblCellMar>
          <w:top w:w="0" w:type="dxa"/>
          <w:left w:w="70" w:type="dxa"/>
          <w:bottom w:w="0" w:type="dxa"/>
          <w:right w:w="70" w:type="dxa"/>
        </w:tblCellMar>
      </w:tblPr>
      <w:tblGrid>
        <w:gridCol w:w="1649"/>
        <w:gridCol w:w="1468"/>
        <w:gridCol w:w="1470"/>
        <w:gridCol w:w="2114"/>
        <w:gridCol w:w="1678"/>
      </w:tblGrid>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Id da Rota</w:t>
            </w:r>
          </w:p>
        </w:tc>
        <w:tc>
          <w:tcPr>
            <w:tcW w:w="1468"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Distância</w:t>
            </w:r>
          </w:p>
        </w:tc>
        <w:tc>
          <w:tcPr>
            <w:tcW w:w="1470"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Quilo</w:t>
            </w:r>
          </w:p>
        </w:tc>
        <w:tc>
          <w:tcPr>
            <w:tcW w:w="2114"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por Parada</w:t>
            </w:r>
          </w:p>
        </w:tc>
        <w:tc>
          <w:tcPr>
            <w:tcW w:w="1678"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Total</w:t>
            </w:r>
          </w:p>
        </w:tc>
      </w:tr>
      <w:tr>
        <w:tblPrEx>
          <w:tblLayout w:type="fixed"/>
          <w:tblCellMar>
            <w:top w:w="0" w:type="dxa"/>
            <w:left w:w="70" w:type="dxa"/>
            <w:bottom w:w="0" w:type="dxa"/>
            <w:right w:w="70" w:type="dxa"/>
          </w:tblCellMar>
        </w:tblPrEx>
        <w:trPr>
          <w:trHeight w:val="302" w:hRule="atLeast"/>
        </w:trPr>
        <w:tc>
          <w:tcPr>
            <w:tcW w:w="1649"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- 8306</w:t>
            </w:r>
          </w:p>
        </w:tc>
        <w:tc>
          <w:tcPr>
            <w:tcW w:w="1468"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40,8</w:t>
            </w:r>
          </w:p>
        </w:tc>
        <w:tc>
          <w:tcPr>
            <w:tcW w:w="1470"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R$ 0,14</w:t>
            </w:r>
          </w:p>
        </w:tc>
        <w:tc>
          <w:tcPr>
            <w:tcW w:w="2114"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R$ 23,88</w:t>
            </w:r>
          </w:p>
        </w:tc>
        <w:tc>
          <w:tcPr>
            <w:tcW w:w="1678"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R$ 191,00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- 8306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72,7</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R$ 0,16</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R$ 27,38</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R$ 219,00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Redução</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43.88%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12,50%</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12,78%</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12.79%</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- 8356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83,4</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R$ 0,15</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R$ 26,63</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R$ 229,00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- 8356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100,3</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R$ 0,16</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R$ 30,50</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R$ 244,00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Redução</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16,85%</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6,25%</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12,69%</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6,15%</w:t>
            </w:r>
          </w:p>
        </w:tc>
      </w:tr>
    </w:tbl>
    <w:p>
      <w:pPr>
        <w:autoSpaceDE w:val="0"/>
        <w:autoSpaceDN w:val="0"/>
        <w:adjustRightInd w:val="0"/>
        <w:spacing w:line="360" w:lineRule="auto"/>
        <w:jc w:val="both"/>
        <w:rPr>
          <w:lang w:val="pt-BR"/>
        </w:rPr>
      </w:pPr>
      <w:r>
        <w:rPr>
          <w:sz w:val="20"/>
        </w:rPr>
        <w:t>Fonte: Adaptado de Dados cedidos pela indústria cearense</w:t>
      </w:r>
      <w:r>
        <w:rPr>
          <w:sz w:val="20"/>
          <w:lang w:val="pt-BR"/>
        </w:rPr>
        <w:t xml:space="preserve"> </w:t>
      </w:r>
      <w:r>
        <w:rPr>
          <w:sz w:val="20"/>
        </w:rPr>
        <w:t xml:space="preserve"> (2013)</w:t>
      </w:r>
      <w:r>
        <w:rPr>
          <w:sz w:val="20"/>
          <w:lang w:val="pt-BR"/>
        </w:rPr>
        <w:t>.</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No mesmo estudo de Matos Junior (2013)</w:t>
      </w:r>
      <w:r>
        <w:rPr>
          <w:rStyle w:val="38"/>
        </w:rPr>
        <w:t xml:space="preserve">, </w:t>
      </w:r>
      <w:r>
        <w:rPr>
          <w:rStyle w:val="38"/>
          <w:sz w:val="24"/>
          <w:szCs w:val="24"/>
        </w:rPr>
        <w:t>f</w:t>
      </w:r>
      <w:r>
        <w:t xml:space="preserve">oi evidenciado um aumento médio de 7.32% nas entregas realizadas com sucesso, gerando uma melhoria no desempenho operacional, conforme mostrado na </w:t>
      </w:r>
      <w:r>
        <w:rPr>
          <w:lang w:val="pt-BR"/>
        </w:rPr>
        <w:t>Tabela 2</w:t>
      </w:r>
      <w:r>
        <w:t xml:space="preserve">. </w:t>
      </w:r>
    </w:p>
    <w:p>
      <w:pPr>
        <w:autoSpaceDE w:val="0"/>
        <w:autoSpaceDN w:val="0"/>
        <w:adjustRightInd w:val="0"/>
        <w:spacing w:line="360" w:lineRule="auto"/>
        <w:ind w:firstLine="709"/>
        <w:jc w:val="both"/>
      </w:pPr>
      <w:r>
        <w:br w:type="page"/>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2</w:t>
      </w:r>
      <w:r>
        <w:rPr>
          <w:b/>
          <w:bCs/>
          <w:sz w:val="24"/>
          <w:szCs w:val="24"/>
        </w:rPr>
        <w:fldChar w:fldCharType="end"/>
      </w:r>
      <w:bookmarkStart w:id="12" w:name="_Toc26601"/>
      <w:r>
        <w:rPr>
          <w:b/>
          <w:bCs/>
          <w:sz w:val="24"/>
          <w:szCs w:val="24"/>
          <w:lang w:val="pt-BR"/>
        </w:rPr>
        <w:t>.</w:t>
      </w:r>
      <w:r>
        <w:rPr>
          <w:b/>
          <w:bCs/>
          <w:sz w:val="24"/>
          <w:szCs w:val="24"/>
        </w:rPr>
        <w:t xml:space="preserve"> Atendimentos no Prazo de um Determinado Período Com e Sem a Roteirização</w:t>
      </w:r>
      <w:r>
        <w:rPr>
          <w:b/>
          <w:bCs/>
          <w:sz w:val="24"/>
          <w:szCs w:val="24"/>
          <w:lang w:val="pt-BR"/>
        </w:rPr>
        <w:t>.</w:t>
      </w:r>
      <w:bookmarkEnd w:id="12"/>
    </w:p>
    <w:tbl>
      <w:tblPr>
        <w:tblStyle w:val="45"/>
        <w:tblpPr w:leftFromText="180" w:rightFromText="180" w:vertAnchor="text" w:horzAnchor="page" w:tblpX="2059" w:tblpY="76"/>
        <w:tblOverlap w:val="never"/>
        <w:tblW w:w="8851" w:type="dxa"/>
        <w:tblInd w:w="0" w:type="dxa"/>
        <w:tblLayout w:type="fixed"/>
        <w:tblCellMar>
          <w:top w:w="0" w:type="dxa"/>
          <w:left w:w="70" w:type="dxa"/>
          <w:bottom w:w="0" w:type="dxa"/>
          <w:right w:w="70" w:type="dxa"/>
        </w:tblCellMar>
      </w:tblPr>
      <w:tblGrid>
        <w:gridCol w:w="1030"/>
        <w:gridCol w:w="693"/>
        <w:gridCol w:w="705"/>
        <w:gridCol w:w="725"/>
        <w:gridCol w:w="699"/>
        <w:gridCol w:w="661"/>
        <w:gridCol w:w="648"/>
        <w:gridCol w:w="636"/>
        <w:gridCol w:w="661"/>
        <w:gridCol w:w="635"/>
        <w:gridCol w:w="560"/>
        <w:gridCol w:w="643"/>
        <w:gridCol w:w="555"/>
      </w:tblGrid>
      <w:tr>
        <w:tblPrEx>
          <w:tblLayout w:type="fixed"/>
          <w:tblCellMar>
            <w:top w:w="0" w:type="dxa"/>
            <w:left w:w="70" w:type="dxa"/>
            <w:bottom w:w="0" w:type="dxa"/>
            <w:right w:w="70" w:type="dxa"/>
          </w:tblCellMar>
        </w:tblPrEx>
        <w:trPr>
          <w:trHeight w:val="300" w:hRule="atLeast"/>
        </w:trPr>
        <w:tc>
          <w:tcPr>
            <w:tcW w:w="1030" w:type="dxa"/>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Unidade</w:t>
            </w:r>
          </w:p>
        </w:tc>
        <w:tc>
          <w:tcPr>
            <w:tcW w:w="2822"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Atendimentos no Prazo com roteirização em %</w:t>
            </w:r>
          </w:p>
        </w:tc>
        <w:tc>
          <w:tcPr>
            <w:tcW w:w="2606"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Atendimentos no Prazo sem roteirização em %</w:t>
            </w:r>
          </w:p>
        </w:tc>
        <w:tc>
          <w:tcPr>
            <w:tcW w:w="2393"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Diferença em %</w:t>
            </w:r>
          </w:p>
        </w:tc>
      </w:tr>
      <w:tr>
        <w:tblPrEx>
          <w:tblLayout w:type="fixed"/>
          <w:tblCellMar>
            <w:top w:w="0" w:type="dxa"/>
            <w:left w:w="70" w:type="dxa"/>
            <w:bottom w:w="0" w:type="dxa"/>
            <w:right w:w="70" w:type="dxa"/>
          </w:tblCellMar>
        </w:tblPrEx>
        <w:trPr>
          <w:trHeight w:val="300" w:hRule="atLeast"/>
        </w:trPr>
        <w:tc>
          <w:tcPr>
            <w:tcW w:w="1030" w:type="dxa"/>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822"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606"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393"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r>
      <w:tr>
        <w:tblPrEx>
          <w:tblLayout w:type="fixed"/>
          <w:tblCellMar>
            <w:top w:w="0" w:type="dxa"/>
            <w:left w:w="70" w:type="dxa"/>
            <w:bottom w:w="0" w:type="dxa"/>
            <w:right w:w="70" w:type="dxa"/>
          </w:tblCellMar>
        </w:tblPrEx>
        <w:trPr>
          <w:trHeight w:val="300" w:hRule="atLeast"/>
        </w:trPr>
        <w:tc>
          <w:tcPr>
            <w:tcW w:w="103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JAN</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FEV</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MAR</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ABR</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JAN</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FEV</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MAR</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ABR</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JAN</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FEV</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MAR</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ABR</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EUSÉBIO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92,20%</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95,93%</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94,36%</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98,57%</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86,40%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88,60%</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87,60%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91,60%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5,80%</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7,33%</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6,76%</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6,97%</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BHO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98,65%</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98,80%</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98,46%</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93,83%</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91,08%</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90,35%</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92,41%</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85,40%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7,57%</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8,45%</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6,05%</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8,43%</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RECIFE</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99,21%</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96,31%</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93,48%</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90,84%</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92,60%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88,48%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86,60%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83,58%</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6,61%</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7,83%</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6,88%</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7,26%</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16"/>
                <w:szCs w:val="16"/>
              </w:rPr>
              <w:t>TERESINA</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91,47%</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95,55%</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95,11%</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86,67%</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78,90%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87,50%</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88,64%</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79,64%</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12,57%</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8,05%</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6,47%</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7,03%</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RIO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95,27%</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89,35%</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86,12%</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89,96%</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87,25%</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83,58%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79,61%</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82,50%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8,02%</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5,77%</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6,51%</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7,46%</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TIMOM</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87,59%</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95,00%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93,68%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91,80%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79,50%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5,00%</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6,32%</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8,40%</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8,09%</w:t>
            </w:r>
          </w:p>
        </w:tc>
      </w:tr>
    </w:tbl>
    <w:p>
      <w:pPr>
        <w:ind w:left="0" w:firstLine="300" w:firstLineChars="150"/>
        <w:rPr>
          <w:sz w:val="20"/>
        </w:rPr>
      </w:pPr>
      <w:r>
        <w:rPr>
          <w:sz w:val="20"/>
        </w:rPr>
        <w:t>Fonte: Adaptado de</w:t>
      </w:r>
      <w:r>
        <w:t xml:space="preserve"> </w:t>
      </w:r>
      <w:r>
        <w:rPr>
          <w:sz w:val="20"/>
        </w:rPr>
        <w:t>Dados cedidos pela indústria cearense (2013)</w:t>
      </w:r>
    </w:p>
    <w:p>
      <w:pPr>
        <w:ind w:left="0"/>
      </w:pPr>
    </w:p>
    <w:p>
      <w:pPr>
        <w:autoSpaceDE w:val="0"/>
        <w:autoSpaceDN w:val="0"/>
        <w:adjustRightInd w:val="0"/>
        <w:spacing w:line="360" w:lineRule="auto"/>
        <w:jc w:val="both"/>
      </w:pPr>
      <w:r>
        <w:tab/>
      </w:r>
      <w:r>
        <w:t>Após a apresentação desses dados, percebe-se que uma roteirização bem preparada gera economia para as empresas, melhorando o serviço de transporte entregue aos seus clientes.</w:t>
      </w:r>
      <w:r>
        <w:br w:type="page"/>
      </w:r>
    </w:p>
    <w:p>
      <w:pPr>
        <w:autoSpaceDE w:val="0"/>
        <w:autoSpaceDN w:val="0"/>
        <w:adjustRightInd w:val="0"/>
        <w:spacing w:line="360" w:lineRule="auto"/>
        <w:ind w:left="0"/>
        <w:jc w:val="both"/>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3" w:name="_Toc20737"/>
      <w:bookmarkStart w:id="14" w:name="_Toc118654379"/>
      <w:r>
        <w:rPr>
          <w:lang w:val="pt-BR"/>
        </w:rPr>
        <w:t>Problema em estudo</w:t>
      </w:r>
      <w:bookmarkEnd w:id="13"/>
    </w:p>
    <w:p>
      <w:pPr>
        <w:autoSpaceDE w:val="0"/>
        <w:autoSpaceDN w:val="0"/>
        <w:adjustRightInd w:val="0"/>
        <w:spacing w:line="360" w:lineRule="auto"/>
        <w:ind w:firstLine="709"/>
        <w:jc w:val="both"/>
        <w:rPr>
          <w:lang w:val="pt-BR"/>
        </w:rPr>
      </w:pPr>
      <w:r>
        <w:rPr>
          <w:lang w:val="pt-BR"/>
        </w:rPr>
        <w:t>Em estudo realizado pela Empresa ILOS entre os anos de 2009 e 2011, cerca 54 % dos custos logísticos das empresas estudadas, são derivados do transporte. Já o Panorama Logístico(CEL/COOPEAD) mostra que 92% das empresas classificam a redução de custos com transporte com prioridade alta. Ao analisar esses dois fatores, faz-se necessário uma ferramenta que proporcione a redução de custos logísticos com transporte.</w:t>
      </w: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5" w:name="_Toc20407"/>
      <w:r>
        <w:rPr>
          <w:lang w:val="pt-BR"/>
        </w:rPr>
        <w:t>Relevância do Trabalho</w:t>
      </w:r>
      <w:bookmarkEnd w:id="15"/>
    </w:p>
    <w:p>
      <w:pPr>
        <w:autoSpaceDE w:val="0"/>
        <w:autoSpaceDN w:val="0"/>
        <w:adjustRightInd w:val="0"/>
        <w:spacing w:line="360" w:lineRule="auto"/>
        <w:ind w:firstLine="709"/>
        <w:jc w:val="both"/>
        <w:rPr>
          <w:lang w:val="pt-BR"/>
        </w:rPr>
      </w:pPr>
      <w:r>
        <w:rPr>
          <w:lang w:val="pt-BR"/>
        </w:rPr>
        <w:t>Uma plataforma de roteirização é importante pois, como apresentado pelo estudo de Matos Junior, uma roteirização adequada, reduz até 43% nas distâncias percorridas, além diminuir o custo por quilo em 7,3%.</w:t>
      </w:r>
    </w:p>
    <w:p>
      <w:pPr>
        <w:autoSpaceDE w:val="0"/>
        <w:autoSpaceDN w:val="0"/>
        <w:adjustRightInd w:val="0"/>
        <w:spacing w:line="360" w:lineRule="auto"/>
        <w:ind w:firstLine="697" w:firstLineChars="0"/>
        <w:jc w:val="both"/>
        <w:rPr>
          <w:lang w:val="pt-BR"/>
        </w:rPr>
      </w:pPr>
      <w:r>
        <w:rPr>
          <w:lang w:val="pt-BR"/>
        </w:rPr>
        <w:t>Existem, atualmente, no mercado empresas que comercializam softwares para roteirização, entretanto, grande parte delas faz necessária a utilização de uma plataforma muito mais ampla, incluindo mais módulos não dedicados à roteirização.</w:t>
      </w:r>
    </w:p>
    <w:p>
      <w:pPr>
        <w:autoSpaceDE w:val="0"/>
        <w:autoSpaceDN w:val="0"/>
        <w:adjustRightInd w:val="0"/>
        <w:spacing w:line="360" w:lineRule="auto"/>
        <w:ind w:firstLine="697" w:firstLineChars="0"/>
        <w:jc w:val="both"/>
        <w:rPr>
          <w:lang w:val="pt-BR"/>
        </w:rPr>
      </w:pPr>
      <w:r>
        <w:rPr>
          <w:lang w:val="pt-BR"/>
        </w:rPr>
        <w:t xml:space="preserve">O desenvolvimento de um </w:t>
      </w:r>
      <w:r>
        <w:rPr>
          <w:i/>
          <w:iCs/>
          <w:lang w:val="pt-BR"/>
        </w:rPr>
        <w:t xml:space="preserve">software </w:t>
      </w:r>
      <w:r>
        <w:rPr>
          <w:lang w:val="pt-BR"/>
        </w:rPr>
        <w:t xml:space="preserve">de roteirização independente, auxiliará empresas de transporte proporcionando uma rota de entregas otimizada, não sendo necessário que as empresas tenham que adquirir uma nova plataforma de gestão completa. </w:t>
      </w:r>
    </w:p>
    <w:p>
      <w:pPr>
        <w:ind w:firstLine="697" w:firstLineChars="0"/>
      </w:pP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6" w:name="_Toc118654378"/>
      <w:bookmarkStart w:id="17" w:name="_Toc483916829"/>
      <w:bookmarkStart w:id="18" w:name="_Toc483916784"/>
      <w:bookmarkStart w:id="19" w:name="_Toc29010"/>
      <w:r>
        <w:t xml:space="preserve">Objetivo do </w:t>
      </w:r>
      <w:bookmarkEnd w:id="16"/>
      <w:r>
        <w:t>Geral</w:t>
      </w:r>
      <w:bookmarkEnd w:id="17"/>
      <w:bookmarkEnd w:id="18"/>
      <w:bookmarkEnd w:id="19"/>
    </w:p>
    <w:p/>
    <w:bookmarkEnd w:id="14"/>
    <w:p>
      <w:pPr>
        <w:pStyle w:val="13"/>
        <w:spacing w:line="360" w:lineRule="auto"/>
        <w:ind w:firstLine="708"/>
        <w:rPr>
          <w:lang w:val="pt-BR"/>
        </w:rPr>
      </w:pPr>
      <w:r>
        <w:t xml:space="preserve">O objetivo geral deste trabalho é desenvolver </w:t>
      </w:r>
      <w:r>
        <w:rPr>
          <w:lang w:val="pt-BR"/>
        </w:rPr>
        <w:t>um Software,</w:t>
      </w:r>
      <w:r>
        <w:t xml:space="preserve"> </w:t>
      </w:r>
      <w:r>
        <w:rPr>
          <w:lang w:val="pt-BR"/>
        </w:rPr>
        <w:t>dedicado a criação de rotas de entrega utilizando otimização por meio de um algoritmo de roteirização.</w:t>
      </w:r>
      <w:bookmarkStart w:id="20" w:name="_Toc483916830"/>
      <w:bookmarkStart w:id="21" w:name="_Toc483916785"/>
    </w:p>
    <w:p>
      <w:pPr>
        <w:pStyle w:val="13"/>
        <w:spacing w:line="360" w:lineRule="auto"/>
        <w:ind w:firstLine="708"/>
        <w:rPr>
          <w:lang w:val="pt-BR"/>
        </w:rPr>
      </w:pPr>
    </w:p>
    <w:p>
      <w:pPr>
        <w:pStyle w:val="13"/>
        <w:spacing w:line="360" w:lineRule="auto"/>
        <w:ind w:firstLine="708"/>
        <w:rPr>
          <w:lang w:val="pt-BR"/>
        </w:rPr>
      </w:pPr>
    </w:p>
    <w:bookmarkEnd w:id="20"/>
    <w:bookmarkEnd w:id="21"/>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22" w:name="_Toc30458"/>
      <w:bookmarkStart w:id="23" w:name="_Toc118654380"/>
      <w:r>
        <w:t>Objetivo</w:t>
      </w:r>
      <w:r>
        <w:rPr>
          <w:lang w:val="pt-BR"/>
        </w:rPr>
        <w:t>s</w:t>
      </w:r>
      <w:r>
        <w:t xml:space="preserve"> </w:t>
      </w:r>
      <w:r>
        <w:rPr>
          <w:lang w:val="pt-BR"/>
        </w:rPr>
        <w:t>Específicos.</w:t>
      </w:r>
      <w:bookmarkEnd w:id="22"/>
    </w:p>
    <w:p>
      <w:pPr>
        <w:pStyle w:val="13"/>
        <w:spacing w:line="360" w:lineRule="auto"/>
        <w:ind w:firstLine="708"/>
      </w:pPr>
      <w:r>
        <w:rPr>
          <w:highlight w:val="none"/>
        </w:rPr>
        <w:t>Este trabalho tem como objetivos específicos</w:t>
      </w:r>
      <w:r>
        <w:t>:</w:t>
      </w:r>
    </w:p>
    <w:p>
      <w:pPr>
        <w:pStyle w:val="13"/>
        <w:numPr>
          <w:ilvl w:val="0"/>
          <w:numId w:val="4"/>
        </w:numPr>
        <w:spacing w:line="360" w:lineRule="auto"/>
      </w:pPr>
      <w:r>
        <w:t>Desenvolver um algoritmo para roteirização.</w:t>
      </w:r>
    </w:p>
    <w:p>
      <w:pPr>
        <w:pStyle w:val="13"/>
        <w:numPr>
          <w:ilvl w:val="0"/>
          <w:numId w:val="4"/>
        </w:numPr>
        <w:spacing w:line="360" w:lineRule="auto"/>
      </w:pPr>
      <w:r>
        <w:rPr>
          <w:lang w:val="pt-BR"/>
        </w:rPr>
        <w:t>Desenvolver um software para criação de rotas de entrega baseada em endereços passados e na área de atuação da empresa</w:t>
      </w:r>
    </w:p>
    <w:p>
      <w:pPr>
        <w:pStyle w:val="13"/>
        <w:numPr>
          <w:ilvl w:val="0"/>
          <w:numId w:val="4"/>
        </w:numPr>
        <w:spacing w:line="360" w:lineRule="auto"/>
      </w:pPr>
      <w:r>
        <w:t>Realizar um estudo comparativo entre aplicar um</w:t>
      </w:r>
      <w:r>
        <w:rPr>
          <w:lang w:val="pt-BR"/>
        </w:rPr>
        <w:t>a</w:t>
      </w:r>
      <w:r>
        <w:t xml:space="preserve"> roteirização manual, por ordem de </w:t>
      </w:r>
      <w:r>
        <w:rPr>
          <w:lang w:val="pt-BR"/>
        </w:rPr>
        <w:t>inserção dos pontos de entrega, e realizar a roteirização utilizando algoritmo desenvolvido</w:t>
      </w:r>
      <w:r>
        <w:t>.</w:t>
      </w:r>
    </w:p>
    <w:p>
      <w:pPr>
        <w:pStyle w:val="13"/>
        <w:numPr>
          <w:ilvl w:val="0"/>
          <w:numId w:val="0"/>
        </w:numPr>
        <w:spacing w:line="360" w:lineRule="auto"/>
        <w:ind w:left="1356" w:leftChars="0"/>
      </w:pPr>
    </w:p>
    <w:bookmarkEnd w:id="23"/>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sz w:val="24"/>
          <w:szCs w:val="24"/>
        </w:rPr>
      </w:pPr>
      <w:bookmarkStart w:id="24" w:name="_Toc7049"/>
      <w:bookmarkStart w:id="25" w:name="_Toc118654384"/>
      <w:r>
        <w:rPr>
          <w:sz w:val="24"/>
          <w:szCs w:val="24"/>
          <w:lang w:val="pt-BR"/>
        </w:rPr>
        <w:t>Proposta Metodológica</w:t>
      </w:r>
      <w:bookmarkEnd w:id="24"/>
    </w:p>
    <w:p>
      <w:pPr>
        <w:pStyle w:val="13"/>
        <w:widowControl w:val="0"/>
        <w:spacing w:line="360" w:lineRule="auto"/>
        <w:ind w:firstLine="709"/>
      </w:pPr>
      <w:r>
        <w:t>Para desenvolver o projeto, primeiramente</w:t>
      </w:r>
      <w:r>
        <w:rPr>
          <w:lang w:val="pt-BR"/>
        </w:rPr>
        <w:t>,</w:t>
      </w:r>
      <w:r>
        <w:t xml:space="preserve"> foi realizado um trabalho de pesquisa com caráter exploratório, para compreender melhor o setor de logística, seu funcionamento, o quanto ele é vital para as empresas, o custo que ele gera para as empresas, e o interesse que elas têm em economizar com este setor. Realizado essa pesquisa, foi observado que desenvolvimento de um Software para roteirização de entregas s poderia auxiliar este setor na</w:t>
      </w:r>
      <w:r>
        <w:rPr>
          <w:lang w:val="pt-BR"/>
        </w:rPr>
        <w:t>s</w:t>
      </w:r>
      <w:r>
        <w:t xml:space="preserve"> empresa</w:t>
      </w:r>
      <w:r>
        <w:rPr>
          <w:lang w:val="pt-BR"/>
        </w:rPr>
        <w:t>s</w:t>
      </w:r>
      <w:r>
        <w:t xml:space="preserve"> </w:t>
      </w:r>
      <w:r>
        <w:rPr>
          <w:lang w:val="pt-BR"/>
        </w:rPr>
        <w:t xml:space="preserve">reduzindo seus </w:t>
      </w:r>
      <w:r>
        <w:t>custos de operação.</w:t>
      </w:r>
    </w:p>
    <w:p>
      <w:pPr>
        <w:pStyle w:val="13"/>
        <w:widowControl w:val="0"/>
        <w:spacing w:line="360" w:lineRule="auto"/>
        <w:ind w:firstLine="709"/>
      </w:pPr>
      <w:r>
        <w:rPr>
          <w:lang w:val="pt-BR"/>
        </w:rPr>
        <w:t>Na</w:t>
      </w:r>
      <w:r>
        <w:t xml:space="preserve"> pesquisa </w:t>
      </w:r>
      <w:r>
        <w:rPr>
          <w:lang w:val="pt-BR"/>
        </w:rPr>
        <w:t xml:space="preserve">exploratória </w:t>
      </w:r>
      <w:r>
        <w:t>fo</w:t>
      </w:r>
      <w:r>
        <w:rPr>
          <w:lang w:val="pt-BR"/>
        </w:rPr>
        <w:t xml:space="preserve">i </w:t>
      </w:r>
      <w:r>
        <w:t>lido diversos artigos sobre roteirização, trechos de livros de autores como</w:t>
      </w:r>
      <w:r>
        <w:rPr>
          <w:lang w:val="pt-BR"/>
        </w:rPr>
        <w:t>: Paulo F. Fleury, Sunil Chopra e Peter Meindl. A</w:t>
      </w:r>
      <w:r>
        <w:t xml:space="preserve">utores estes sempre utilizados como referência, em estudos do Setor Logístico. Outro </w:t>
      </w:r>
      <w:r>
        <w:rPr>
          <w:lang w:val="pt-BR"/>
        </w:rPr>
        <w:t xml:space="preserve">aspecto </w:t>
      </w:r>
      <w:r>
        <w:t>analisado, foi de artigos</w:t>
      </w:r>
      <w:r>
        <w:rPr>
          <w:lang w:val="pt-BR"/>
        </w:rPr>
        <w:t xml:space="preserve"> e de estudos</w:t>
      </w:r>
      <w:r>
        <w:t xml:space="preserve"> que comprovam o interesse das empresas em reduzir seus custos com operações logísticas</w:t>
      </w:r>
      <w:r>
        <w:rPr>
          <w:lang w:val="pt-BR"/>
        </w:rPr>
        <w:t xml:space="preserve"> como o Panorama Logístico Desenvolvido pelo </w:t>
      </w:r>
      <w:r>
        <w:rPr>
          <w:sz w:val="21"/>
          <w:szCs w:val="22"/>
          <w:lang w:val="pt-BR"/>
        </w:rPr>
        <w:t>CEL/COOPEAD</w:t>
      </w:r>
      <w:r>
        <w:t>.</w:t>
      </w:r>
    </w:p>
    <w:p>
      <w:pPr>
        <w:pStyle w:val="13"/>
        <w:widowControl w:val="0"/>
        <w:spacing w:line="360" w:lineRule="auto"/>
        <w:ind w:firstLine="709"/>
        <w:rPr>
          <w:lang w:val="pt-BR"/>
        </w:rPr>
      </w:pPr>
      <w:r>
        <w:rPr>
          <w:lang w:val="pt-BR"/>
        </w:rPr>
        <w:t xml:space="preserve">No que compreende ao levantamento de requisitos, utilizar-se-á de </w:t>
      </w:r>
      <w:r>
        <w:rPr>
          <w:i/>
          <w:iCs/>
          <w:lang w:val="pt-BR"/>
        </w:rPr>
        <w:t>User Stories</w:t>
      </w:r>
      <w:r>
        <w:rPr>
          <w:lang w:val="pt-BR"/>
        </w:rPr>
        <w:t xml:space="preserve">, pois seu formato auxilia o codificação, proporcionando de maneira simples e direta a funcionalidade a ser desenvolvida. </w:t>
      </w:r>
    </w:p>
    <w:p>
      <w:pPr>
        <w:pStyle w:val="13"/>
        <w:widowControl w:val="0"/>
        <w:spacing w:line="360" w:lineRule="auto"/>
        <w:ind w:firstLine="709"/>
        <w:rPr>
          <w:lang w:val="pt-BR"/>
        </w:rPr>
      </w:pPr>
      <w:r>
        <w:rPr>
          <w:lang w:val="pt-BR"/>
        </w:rPr>
        <w:t xml:space="preserve">Como metodologia de desenvolvimento, utilizar-se-á de Kanban. Essa metodologia pode ser aplicada ao desenvolvimento de Softwares e combina muito bem com as </w:t>
      </w:r>
      <w:r>
        <w:rPr>
          <w:i/>
          <w:iCs/>
          <w:lang w:val="pt-BR"/>
        </w:rPr>
        <w:t>User Stories</w:t>
      </w:r>
      <w:r>
        <w:rPr>
          <w:lang w:val="pt-BR"/>
        </w:rPr>
        <w:t>. O Kanban proporciona uma visão geral do projeto e viabiliza a classificação das tarefas, organizando o andamento do projeto. O Trello foi escolhido como ferramenta de Kanban para o Projeto.</w:t>
      </w:r>
    </w:p>
    <w:p>
      <w:pPr>
        <w:pStyle w:val="13"/>
        <w:widowControl w:val="0"/>
        <w:spacing w:line="360" w:lineRule="auto"/>
        <w:ind w:firstLine="709"/>
      </w:pPr>
      <w:r>
        <w:rPr>
          <w:lang w:val="pt-BR"/>
        </w:rPr>
        <w:t xml:space="preserve">O desenvolvimento realizar-se-á por meio de duas etapas. Na primeira, desenvolver-se-á o </w:t>
      </w:r>
      <w:r>
        <w:rPr>
          <w:i/>
          <w:iCs/>
          <w:lang w:val="pt-BR"/>
        </w:rPr>
        <w:t xml:space="preserve">BackEnd </w:t>
      </w:r>
      <w:r>
        <w:rPr>
          <w:lang w:val="pt-BR"/>
        </w:rPr>
        <w:t>do projeto, que compreende toda a camada que disponibiliza os serviços para gestão dos cadastros, criação de rotas e consulta de ceps</w:t>
      </w:r>
      <w:r>
        <w:t>.</w:t>
      </w:r>
      <w:r>
        <w:rPr>
          <w:lang w:val="pt-BR"/>
        </w:rPr>
        <w:t xml:space="preserve"> A segunda etapa responsabilizar-se-á pelo desenvolvimento do </w:t>
      </w:r>
      <w:r>
        <w:rPr>
          <w:i/>
          <w:iCs/>
          <w:lang w:val="pt-BR"/>
        </w:rPr>
        <w:t xml:space="preserve">FrontEnd </w:t>
      </w:r>
      <w:r>
        <w:rPr>
          <w:lang w:val="pt-BR"/>
        </w:rPr>
        <w:t>do projeto, que é a</w:t>
      </w:r>
      <w:r>
        <w:rPr>
          <w:i/>
          <w:iCs/>
          <w:lang w:val="pt-BR"/>
        </w:rPr>
        <w:t xml:space="preserve"> Interface Web</w:t>
      </w:r>
      <w:r>
        <w:rPr>
          <w:lang w:val="pt-BR"/>
        </w:rPr>
        <w:t xml:space="preserve"> e também </w:t>
      </w:r>
      <w:r>
        <w:rPr>
          <w:i/>
          <w:iCs/>
          <w:lang w:val="pt-BR"/>
        </w:rPr>
        <w:t>Mobile</w:t>
      </w:r>
      <w:r>
        <w:rPr>
          <w:lang w:val="pt-BR"/>
        </w:rPr>
        <w:t>, na qual o usuário utilizará a aplicação.</w:t>
      </w:r>
    </w:p>
    <w:p>
      <w:pPr>
        <w:spacing w:line="360" w:lineRule="auto"/>
        <w:ind w:left="289" w:firstLine="709"/>
        <w:jc w:val="both"/>
      </w:pPr>
      <w:r>
        <w:t>Os resultados serão mensurados de maneira quantitativa analisando o tempo que uma empresa economizará utilizando o aplicativo para definir uma rota de entregas em relação a montar uma roteirização sem nenhum</w:t>
      </w:r>
      <w:r>
        <w:rPr>
          <w:lang w:val="pt-BR"/>
        </w:rPr>
        <w:t xml:space="preserve"> tipo de</w:t>
      </w:r>
      <w:r>
        <w:t xml:space="preserve"> planejamento.</w:t>
      </w:r>
    </w:p>
    <w:p>
      <w:pPr>
        <w:spacing w:line="360" w:lineRule="auto"/>
        <w:ind w:left="289" w:firstLine="709"/>
        <w:jc w:val="both"/>
      </w:pPr>
      <w:r>
        <w:br w:type="page"/>
      </w:r>
    </w:p>
    <w:bookmarkEnd w:id="25"/>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sz w:val="24"/>
          <w:szCs w:val="24"/>
          <w:lang w:val="pt-BR"/>
        </w:rPr>
      </w:pPr>
      <w:bookmarkStart w:id="26" w:name="_Toc28279"/>
      <w:r>
        <w:rPr>
          <w:sz w:val="24"/>
          <w:szCs w:val="24"/>
          <w:lang w:val="pt-BR"/>
        </w:rPr>
        <w:t>Conteúdo do Trabalho</w:t>
      </w:r>
      <w:bookmarkEnd w:id="26"/>
    </w:p>
    <w:p>
      <w:pPr>
        <w:pStyle w:val="13"/>
        <w:spacing w:line="360" w:lineRule="auto"/>
        <w:ind w:firstLine="709"/>
      </w:pPr>
      <w:r>
        <w:t>O presente trabalho está estruturado em seis Capítulos, cujo conteúdo é sucintamente apresentado a seguir:</w:t>
      </w:r>
    </w:p>
    <w:p>
      <w:pPr>
        <w:pStyle w:val="13"/>
        <w:spacing w:line="360" w:lineRule="auto"/>
        <w:ind w:firstLine="709"/>
      </w:pPr>
      <w:r>
        <w:rPr>
          <w:lang w:val="pt-BR"/>
        </w:rPr>
        <w:t xml:space="preserve">O </w:t>
      </w:r>
      <w:r>
        <w:t xml:space="preserve">Capitulo 1, é o capitulo atual, composto pela Introdução, Objetivos e </w:t>
      </w:r>
      <w:r>
        <w:rPr>
          <w:lang w:val="pt-BR"/>
        </w:rPr>
        <w:t>M</w:t>
      </w:r>
      <w:r>
        <w:t>etodologia Aplicada.</w:t>
      </w:r>
    </w:p>
    <w:p>
      <w:pPr>
        <w:pStyle w:val="13"/>
        <w:spacing w:line="360" w:lineRule="auto"/>
        <w:ind w:firstLine="709"/>
      </w:pPr>
      <w:r>
        <w:t xml:space="preserve">No Capítulo 2 é </w:t>
      </w:r>
      <w:r>
        <w:rPr>
          <w:lang w:val="pt-BR"/>
        </w:rPr>
        <w:t>apresentad</w:t>
      </w:r>
      <w:r>
        <w:t>a</w:t>
      </w:r>
      <w:r>
        <w:rPr>
          <w:lang w:val="pt-BR"/>
        </w:rPr>
        <w:t xml:space="preserve"> a</w:t>
      </w:r>
      <w:r>
        <w:t xml:space="preserve"> etapa de </w:t>
      </w:r>
      <w:r>
        <w:rPr>
          <w:lang w:val="pt-BR"/>
        </w:rPr>
        <w:t>engenharia de requisitos</w:t>
      </w:r>
      <w:r>
        <w:t xml:space="preserve">, </w:t>
      </w:r>
      <w:r>
        <w:rPr>
          <w:lang w:val="pt-BR"/>
        </w:rPr>
        <w:t xml:space="preserve">apresentando as </w:t>
      </w:r>
      <w:r>
        <w:rPr>
          <w:i/>
          <w:iCs/>
          <w:lang w:val="pt-BR"/>
        </w:rPr>
        <w:t>User Stories</w:t>
      </w:r>
      <w:r>
        <w:rPr>
          <w:lang w:val="pt-BR"/>
        </w:rPr>
        <w:t xml:space="preserve"> e seu detalhamento. Neste mesmo capítulo, serão apresentadas as tecnologias utilizadas no desenvolvimento do projeto . </w:t>
      </w:r>
    </w:p>
    <w:p>
      <w:pPr>
        <w:pStyle w:val="13"/>
        <w:spacing w:line="360" w:lineRule="auto"/>
        <w:ind w:firstLine="709"/>
      </w:pPr>
      <w:r>
        <w:t xml:space="preserve">O Capítulo 3 </w:t>
      </w:r>
      <w:r>
        <w:rPr>
          <w:lang w:val="pt-BR"/>
        </w:rPr>
        <w:t>compreende o Desenvolvimento do Trabalho, sendo composto por:</w:t>
      </w:r>
      <w:r>
        <w:t xml:space="preserve"> Arquitetura</w:t>
      </w:r>
      <w:r>
        <w:rPr>
          <w:lang w:val="pt-BR"/>
        </w:rPr>
        <w:t xml:space="preserve"> da Solução, Modelagem e Gestão dos Dados, Arquitetura do Software,</w:t>
      </w:r>
      <w:r>
        <w:t xml:space="preserve"> </w:t>
      </w:r>
      <w:r>
        <w:rPr>
          <w:lang w:val="pt-BR"/>
        </w:rPr>
        <w:t>Segurança e para concluir a apresentação de uma Visão Geral do Sistema.</w:t>
      </w:r>
    </w:p>
    <w:p>
      <w:pPr>
        <w:pStyle w:val="13"/>
        <w:spacing w:line="360" w:lineRule="auto"/>
        <w:ind w:firstLine="709"/>
      </w:pPr>
      <w:r>
        <w:t xml:space="preserve">No Capítulo </w:t>
      </w:r>
      <w:r>
        <w:rPr>
          <w:lang w:val="pt-BR"/>
        </w:rPr>
        <w:t>4</w:t>
      </w:r>
      <w:r>
        <w:t xml:space="preserve"> serão apresentadas as experimentações e </w:t>
      </w:r>
      <w:r>
        <w:rPr>
          <w:lang w:val="pt-BR"/>
        </w:rPr>
        <w:t>a análise dos</w:t>
      </w:r>
      <w:r>
        <w:t xml:space="preserve"> resultados obtidos.</w:t>
      </w:r>
    </w:p>
    <w:p>
      <w:pPr>
        <w:pStyle w:val="13"/>
        <w:spacing w:line="360" w:lineRule="auto"/>
        <w:ind w:firstLine="709"/>
      </w:pPr>
      <w:r>
        <w:t xml:space="preserve">Finalmente, o Capítulo </w:t>
      </w:r>
      <w:r>
        <w:rPr>
          <w:lang w:val="pt-BR"/>
        </w:rPr>
        <w:t>5</w:t>
      </w:r>
      <w:r>
        <w:t xml:space="preserve"> apresenta a conclusão deste trabalho com base nos resultados obtidos com o software desenvolvido.</w:t>
      </w:r>
    </w:p>
    <w:p>
      <w:pPr>
        <w:pStyle w:val="13"/>
        <w:spacing w:line="360" w:lineRule="auto"/>
      </w:pPr>
    </w:p>
    <w:p>
      <w:pPr>
        <w:pStyle w:val="2"/>
        <w:keepNext w:val="0"/>
        <w:keepLines w:val="0"/>
        <w:pageBreakBefore/>
        <w:widowControl w:val="0"/>
        <w:numPr>
          <w:ilvl w:val="0"/>
          <w:numId w:val="3"/>
        </w:numPr>
        <w:kinsoku/>
        <w:wordWrap/>
        <w:overflowPunct/>
        <w:topLinePunct w:val="0"/>
        <w:autoSpaceDE/>
        <w:autoSpaceDN/>
        <w:bidi w:val="0"/>
        <w:adjustRightInd/>
        <w:snapToGrid/>
        <w:spacing w:before="240" w:after="120" w:line="360" w:lineRule="auto"/>
        <w:ind w:left="300" w:leftChars="125" w:right="0" w:rightChars="0" w:firstLine="0" w:firstLineChars="0"/>
        <w:jc w:val="left"/>
        <w:textAlignment w:val="auto"/>
        <w:outlineLvl w:val="0"/>
        <w:rPr>
          <w:lang w:val="pt-BR"/>
        </w:rPr>
      </w:pPr>
      <w:bookmarkStart w:id="27" w:name="_Toc20552"/>
      <w:r>
        <w:rPr>
          <w:caps w:val="0"/>
          <w:sz w:val="28"/>
          <w:szCs w:val="28"/>
          <w:lang w:val="pt-BR"/>
        </w:rPr>
        <w:t>REQUISITOS IDENTIFICADOS E CONTEXTUALIZAÇÃO TECNOLÓGICA</w:t>
      </w:r>
      <w:bookmarkEnd w:id="27"/>
    </w:p>
    <w:p>
      <w:pPr>
        <w:autoSpaceDE w:val="0"/>
        <w:autoSpaceDN w:val="0"/>
        <w:adjustRightInd w:val="0"/>
        <w:spacing w:line="360" w:lineRule="auto"/>
        <w:ind w:firstLine="709"/>
        <w:jc w:val="both"/>
        <w:rPr>
          <w:lang w:val="pt-BR"/>
        </w:rPr>
      </w:pPr>
      <w:r>
        <w:rPr>
          <w:lang w:val="pt-BR"/>
        </w:rPr>
        <w:t xml:space="preserve">O presente </w:t>
      </w:r>
      <w:r>
        <w:t>capítulo</w:t>
      </w:r>
      <w:r>
        <w:rPr>
          <w:lang w:val="pt-BR"/>
        </w:rPr>
        <w:t xml:space="preserve"> dedica-se a Engenharia de Requisitos, ramo da Engenharia de Software, que segundo Thayer e Dorfman(2004) é responsável por analisar e documentar requisitos, incluindo analise das necessidades do software  e a especificação dos requisitos.</w:t>
      </w:r>
    </w:p>
    <w:p>
      <w:pPr>
        <w:autoSpaceDE w:val="0"/>
        <w:autoSpaceDN w:val="0"/>
        <w:adjustRightInd w:val="0"/>
        <w:spacing w:line="360" w:lineRule="auto"/>
        <w:ind w:firstLine="709"/>
        <w:jc w:val="both"/>
        <w:rPr>
          <w:lang w:val="pt-BR"/>
        </w:rPr>
      </w:pPr>
    </w:p>
    <w:p>
      <w:pPr>
        <w:pStyle w:val="3"/>
        <w:numPr>
          <w:ilvl w:val="1"/>
          <w:numId w:val="3"/>
        </w:numPr>
        <w:ind w:left="0" w:leftChars="0" w:firstLine="289" w:firstLineChars="0"/>
        <w:rPr>
          <w:lang w:val="pt-BR"/>
        </w:rPr>
      </w:pPr>
      <w:bookmarkStart w:id="28" w:name="_Toc1462"/>
      <w:r>
        <w:rPr>
          <w:lang w:val="pt-BR"/>
        </w:rPr>
        <w:t>Especificação de requisitos</w:t>
      </w:r>
      <w:bookmarkEnd w:id="28"/>
      <w:r>
        <w:rPr>
          <w:lang w:val="pt-BR"/>
        </w:rPr>
        <w:t xml:space="preserve"> </w:t>
      </w:r>
    </w:p>
    <w:p>
      <w:pPr>
        <w:autoSpaceDE w:val="0"/>
        <w:autoSpaceDN w:val="0"/>
        <w:adjustRightInd w:val="0"/>
        <w:spacing w:line="360" w:lineRule="auto"/>
        <w:ind w:firstLine="709"/>
        <w:jc w:val="both"/>
        <w:rPr>
          <w:lang w:val="pt-BR"/>
        </w:rPr>
      </w:pPr>
      <w:r>
        <w:rPr>
          <w:lang w:val="pt-BR"/>
        </w:rPr>
        <w:t>Requisitos podem ser definidos como o que o sistema oferece, o que o sistema deve fazer, suas entradas e restrições. Os requisitos são um reflexo da necessidade do cliente para um sistema com função determinada, exemplo: buscar informações, armazenar um dado, controlar um equipamento(SOMMERVILLE, 2011). O processo de descoberta e documentação destes requisitos é denominada Levantamento de Requisitos.</w:t>
      </w:r>
    </w:p>
    <w:p>
      <w:pPr>
        <w:autoSpaceDE w:val="0"/>
        <w:autoSpaceDN w:val="0"/>
        <w:adjustRightInd w:val="0"/>
        <w:spacing w:line="360" w:lineRule="auto"/>
        <w:ind w:firstLine="709"/>
        <w:jc w:val="both"/>
        <w:rPr>
          <w:lang w:val="pt-BR"/>
        </w:rPr>
      </w:pPr>
      <w:r>
        <w:rPr>
          <w:lang w:val="pt-BR"/>
        </w:rPr>
        <w:t>Os requisitos podem ser classificados em dois tipos: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Requisitos Funcionais: Descrevem as funcionalidades do sistema, suas ações, entradas , saídas e exceções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 xml:space="preserve">Requisitos Não-Funcionais: São requisitos que não estão diretamente ligados com serviços e/ou funcionalidades específicas oferecidas pelo </w:t>
      </w:r>
      <w:r>
        <w:rPr>
          <w:i/>
          <w:iCs/>
          <w:lang w:val="pt-BR"/>
        </w:rPr>
        <w:t>Software</w:t>
      </w:r>
      <w:r>
        <w:rPr>
          <w:lang w:val="pt-BR"/>
        </w:rPr>
        <w:t>. Eles são frequentemente mais críticas como: Definir restrições sobre a implantação do sistema, confiabilidade, tempo de resposta dentro outros aspectos.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8" w:leftChars="0" w:right="0" w:rightChars="0"/>
        <w:jc w:val="both"/>
        <w:textAlignment w:val="auto"/>
        <w:outlineLvl w:val="9"/>
        <w:rPr>
          <w:lang w:val="pt-BR"/>
        </w:rPr>
      </w:pPr>
      <w:r>
        <w:rPr>
          <w:lang w:val="pt-BR"/>
        </w:rPr>
        <w:br w:type="page"/>
      </w:r>
    </w:p>
    <w:p>
      <w:pPr>
        <w:pStyle w:val="3"/>
        <w:keepNext/>
        <w:keepLines w:val="0"/>
        <w:pageBreakBefore w:val="0"/>
        <w:widowControl/>
        <w:numPr>
          <w:ilvl w:val="2"/>
          <w:numId w:val="3"/>
        </w:numPr>
        <w:kinsoku/>
        <w:wordWrap/>
        <w:overflowPunct/>
        <w:topLinePunct w:val="0"/>
        <w:autoSpaceDE/>
        <w:autoSpaceDN/>
        <w:bidi w:val="0"/>
        <w:adjustRightInd/>
        <w:snapToGrid/>
        <w:spacing w:before="60" w:after="240" w:line="360" w:lineRule="auto"/>
        <w:ind w:left="300" w:leftChars="125" w:right="0" w:rightChars="0" w:firstLine="0" w:firstLineChars="0"/>
        <w:jc w:val="left"/>
        <w:textAlignment w:val="auto"/>
        <w:outlineLvl w:val="1"/>
        <w:rPr>
          <w:lang w:val="pt-BR"/>
        </w:rPr>
      </w:pPr>
      <w:bookmarkStart w:id="29" w:name="_Toc21694"/>
      <w:r>
        <w:rPr>
          <w:lang w:val="pt-BR"/>
        </w:rPr>
        <w:t>Requisitos Funcionais:</w:t>
      </w:r>
      <w:bookmarkEnd w:id="29"/>
    </w:p>
    <w:p>
      <w:pPr>
        <w:autoSpaceDE w:val="0"/>
        <w:autoSpaceDN w:val="0"/>
        <w:adjustRightInd w:val="0"/>
        <w:spacing w:line="360" w:lineRule="auto"/>
        <w:ind w:firstLine="709"/>
        <w:jc w:val="both"/>
        <w:rPr>
          <w:lang w:val="pt-BR"/>
        </w:rPr>
      </w:pPr>
      <w:r>
        <w:rPr>
          <w:lang w:val="pt-BR"/>
        </w:rPr>
        <w:t>Os requisitos funcionais do projetos foram analisados, elencados e categorizados conforme mostrado na Tabela 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3</w:t>
      </w:r>
      <w:r>
        <w:rPr>
          <w:b/>
          <w:bCs/>
          <w:sz w:val="24"/>
          <w:szCs w:val="24"/>
        </w:rPr>
        <w:fldChar w:fldCharType="end"/>
      </w:r>
      <w:bookmarkStart w:id="30" w:name="_Toc18265"/>
      <w:r>
        <w:rPr>
          <w:b/>
          <w:bCs/>
          <w:sz w:val="24"/>
          <w:szCs w:val="24"/>
          <w:lang w:val="pt-BR"/>
        </w:rPr>
        <w:t>. Requisitos Funcionais do Projeto.</w:t>
      </w:r>
      <w:bookmarkEnd w:id="30"/>
    </w:p>
    <w:tbl>
      <w:tblPr>
        <w:tblStyle w:val="45"/>
        <w:tblpPr w:leftFromText="180" w:rightFromText="180" w:vertAnchor="text" w:horzAnchor="page" w:tblpX="2125" w:tblpY="284"/>
        <w:tblOverlap w:val="never"/>
        <w:tblW w:w="827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333"/>
        <w:gridCol w:w="2160"/>
        <w:gridCol w:w="17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27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Times New Roman" w:hAnsi="Times New Roman" w:cs="Times New Roman"/>
                <w:b/>
                <w:bCs/>
                <w:i w:val="0"/>
                <w:color w:val="FFFFFF"/>
                <w:sz w:val="24"/>
                <w:szCs w:val="24"/>
                <w:u w:val="none"/>
              </w:rPr>
            </w:pPr>
            <w:r>
              <w:rPr>
                <w:rFonts w:hint="default" w:ascii="Times New Roman" w:hAnsi="Times New Roman" w:eastAsia="SimSun" w:cs="Times New Roman"/>
                <w:b/>
                <w:bCs/>
                <w:i w:val="0"/>
                <w:color w:val="FFFFFF"/>
                <w:kern w:val="0"/>
                <w:sz w:val="24"/>
                <w:szCs w:val="24"/>
                <w:u w:val="none"/>
                <w:lang w:val="en-US" w:eastAsia="zh-CN" w:bidi="ar"/>
              </w:rPr>
              <w:t>Requisitos 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333"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Requisito</w:t>
            </w:r>
          </w:p>
        </w:tc>
        <w:tc>
          <w:tcPr>
            <w:tcW w:w="216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pt-BR" w:eastAsia="zh-CN" w:bidi="ar"/>
              </w:rPr>
              <w:t>Nível</w:t>
            </w:r>
            <w:r>
              <w:rPr>
                <w:rFonts w:hint="default" w:ascii="Times New Roman" w:hAnsi="Times New Roman" w:eastAsia="SimSun" w:cs="Times New Roman"/>
                <w:b/>
                <w:bCs/>
                <w:i w:val="0"/>
                <w:color w:val="000000"/>
                <w:kern w:val="0"/>
                <w:sz w:val="24"/>
                <w:szCs w:val="24"/>
                <w:u w:val="none"/>
                <w:lang w:val="en-US" w:eastAsia="zh-CN" w:bidi="ar"/>
              </w:rPr>
              <w:t xml:space="preserve"> de Priorização</w:t>
            </w:r>
          </w:p>
        </w:tc>
        <w:tc>
          <w:tcPr>
            <w:tcW w:w="1785"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Consultar CEP</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Gerar Rota a Partir de Lista de CEPs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Apresentar Rota Gerada com o Google Maps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Usuário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Pessoa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Empresa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Região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9</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Obrigatório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Filiais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Cargos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4</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Desejável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Gerenciar </w:t>
            </w:r>
            <w:r>
              <w:rPr>
                <w:rFonts w:hint="default" w:ascii="Times New Roman" w:hAnsi="Times New Roman" w:eastAsia="SimSun" w:cs="Times New Roman"/>
                <w:i w:val="0"/>
                <w:color w:val="000000"/>
                <w:kern w:val="0"/>
                <w:sz w:val="24"/>
                <w:szCs w:val="24"/>
                <w:u w:val="none"/>
                <w:lang w:val="pt-BR" w:eastAsia="zh-CN" w:bidi="ar"/>
              </w:rPr>
              <w:t>Funcionários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7</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Disponibilizar </w:t>
            </w:r>
            <w:r>
              <w:rPr>
                <w:rFonts w:hint="default" w:ascii="Times New Roman" w:hAnsi="Times New Roman" w:eastAsia="SimSun" w:cs="Times New Roman"/>
                <w:i/>
                <w:iCs/>
                <w:color w:val="000000"/>
                <w:kern w:val="0"/>
                <w:sz w:val="24"/>
                <w:szCs w:val="24"/>
                <w:u w:val="none"/>
                <w:lang w:val="pt-BR" w:eastAsia="zh-CN" w:bidi="ar"/>
              </w:rPr>
              <w:t>Web Service</w:t>
            </w:r>
            <w:r>
              <w:rPr>
                <w:rFonts w:hint="default" w:ascii="Times New Roman" w:hAnsi="Times New Roman" w:eastAsia="SimSun" w:cs="Times New Roman"/>
                <w:i w:val="0"/>
                <w:color w:val="000000"/>
                <w:kern w:val="0"/>
                <w:sz w:val="24"/>
                <w:szCs w:val="24"/>
                <w:u w:val="none"/>
                <w:lang w:val="pt-BR" w:eastAsia="zh-CN" w:bidi="ar"/>
              </w:rPr>
              <w:t xml:space="preserve"> de geração de Rotas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Importante</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300" w:firstLineChars="150"/>
        <w:jc w:val="both"/>
        <w:textAlignment w:val="auto"/>
        <w:outlineLvl w:val="9"/>
        <w:rPr>
          <w:sz w:val="20"/>
          <w:lang w:val="pt-BR"/>
        </w:rPr>
      </w:pPr>
      <w:r>
        <w:rPr>
          <w:sz w:val="20"/>
          <w:lang w:val="pt-BR"/>
        </w:rPr>
        <w:t>Fonte: O autor (2018)</w:t>
      </w:r>
    </w:p>
    <w:p>
      <w:pPr>
        <w:ind w:left="0" w:leftChars="0" w:firstLine="0" w:firstLineChars="0"/>
        <w:rPr>
          <w:lang w:val="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pt-BR"/>
        </w:rPr>
      </w:pPr>
      <w:bookmarkStart w:id="31" w:name="_Toc23008"/>
      <w:r>
        <w:rPr>
          <w:lang w:val="pt-BR"/>
        </w:rPr>
        <w:t>Requisitos Não-Funcionais:</w:t>
      </w:r>
      <w:bookmarkEnd w:id="31"/>
    </w:p>
    <w:p>
      <w:pPr>
        <w:ind w:firstLine="697" w:firstLineChars="0"/>
        <w:rPr>
          <w:lang w:val="pt-BR"/>
        </w:rPr>
      </w:pPr>
      <w:r>
        <w:rPr>
          <w:lang w:val="pt-BR"/>
        </w:rPr>
        <w:t>Os requisitos não funcionais elencados serão mostrados a seguir na Tabela 4.</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lang w:val="pt-BR"/>
        </w:rPr>
        <w:t xml:space="preserve">Tabela </w:t>
      </w:r>
      <w:r>
        <w:rPr>
          <w:b/>
          <w:bCs/>
          <w:sz w:val="24"/>
          <w:szCs w:val="24"/>
          <w:lang w:val="pt-BR"/>
        </w:rPr>
        <w:fldChar w:fldCharType="begin"/>
      </w:r>
      <w:r>
        <w:rPr>
          <w:b/>
          <w:bCs/>
          <w:sz w:val="24"/>
          <w:szCs w:val="24"/>
          <w:lang w:val="pt-BR"/>
        </w:rPr>
        <w:instrText xml:space="preserve"> SEQ Tabela \* ARABIC </w:instrText>
      </w:r>
      <w:r>
        <w:rPr>
          <w:b/>
          <w:bCs/>
          <w:sz w:val="24"/>
          <w:szCs w:val="24"/>
          <w:lang w:val="pt-BR"/>
        </w:rPr>
        <w:fldChar w:fldCharType="separate"/>
      </w:r>
      <w:r>
        <w:rPr>
          <w:b/>
          <w:bCs/>
          <w:sz w:val="24"/>
          <w:szCs w:val="24"/>
          <w:lang w:val="pt-BR"/>
        </w:rPr>
        <w:t>4</w:t>
      </w:r>
      <w:r>
        <w:rPr>
          <w:b/>
          <w:bCs/>
          <w:sz w:val="24"/>
          <w:szCs w:val="24"/>
          <w:lang w:val="pt-BR"/>
        </w:rPr>
        <w:fldChar w:fldCharType="end"/>
      </w:r>
      <w:bookmarkStart w:id="32" w:name="_Toc2782"/>
      <w:r>
        <w:rPr>
          <w:b/>
          <w:bCs/>
          <w:sz w:val="24"/>
          <w:szCs w:val="24"/>
          <w:lang w:val="pt-BR"/>
        </w:rPr>
        <w:t>. Requisitos Não-Funcionais do Projeto.</w:t>
      </w:r>
      <w:bookmarkEnd w:id="32"/>
    </w:p>
    <w:tbl>
      <w:tblPr>
        <w:tblStyle w:val="45"/>
        <w:tblpPr w:leftFromText="180" w:rightFromText="180" w:vertAnchor="text" w:horzAnchor="page" w:tblpX="2177" w:tblpY="181"/>
        <w:tblOverlap w:val="never"/>
        <w:tblW w:w="821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828"/>
        <w:gridCol w:w="1920"/>
        <w:gridCol w:w="14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21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Times New Roman" w:hAnsi="Times New Roman" w:cs="Times New Roman"/>
                <w:b/>
                <w:bCs/>
                <w:i w:val="0"/>
                <w:color w:val="FFFFFF"/>
                <w:sz w:val="22"/>
                <w:szCs w:val="22"/>
                <w:u w:val="none"/>
              </w:rPr>
            </w:pPr>
            <w:r>
              <w:rPr>
                <w:rFonts w:hint="default" w:ascii="Times New Roman" w:hAnsi="Times New Roman" w:eastAsia="SimSun" w:cs="Times New Roman"/>
                <w:b/>
                <w:bCs/>
                <w:i w:val="0"/>
                <w:color w:val="FFFFFF"/>
                <w:kern w:val="0"/>
                <w:sz w:val="22"/>
                <w:szCs w:val="22"/>
                <w:u w:val="none"/>
                <w:lang w:val="en-US" w:eastAsia="zh-CN" w:bidi="ar"/>
              </w:rPr>
              <w:t xml:space="preserve">Requisitos </w:t>
            </w:r>
            <w:r>
              <w:rPr>
                <w:rFonts w:hint="default" w:ascii="Times New Roman" w:hAnsi="Times New Roman" w:eastAsia="SimSun" w:cs="Times New Roman"/>
                <w:b/>
                <w:bCs/>
                <w:i w:val="0"/>
                <w:color w:val="FFFFFF"/>
                <w:kern w:val="0"/>
                <w:sz w:val="22"/>
                <w:szCs w:val="22"/>
                <w:u w:val="none"/>
                <w:lang w:val="pt-BR" w:eastAsia="zh-CN" w:bidi="ar"/>
              </w:rPr>
              <w:t>Não-</w:t>
            </w:r>
            <w:r>
              <w:rPr>
                <w:rFonts w:hint="default" w:ascii="Times New Roman" w:hAnsi="Times New Roman" w:eastAsia="SimSun" w:cs="Times New Roman"/>
                <w:b/>
                <w:bCs/>
                <w:i w:val="0"/>
                <w:color w:val="FFFFFF"/>
                <w:kern w:val="0"/>
                <w:sz w:val="22"/>
                <w:szCs w:val="22"/>
                <w:u w:val="none"/>
                <w:lang w:val="en-US" w:eastAsia="zh-CN" w:bidi="ar"/>
              </w:rPr>
              <w:t>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90" w:hRule="atLeast"/>
        </w:trPr>
        <w:tc>
          <w:tcPr>
            <w:tcW w:w="4828"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Requisito</w:t>
            </w:r>
          </w:p>
        </w:tc>
        <w:tc>
          <w:tcPr>
            <w:tcW w:w="192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pt-BR" w:eastAsia="zh-CN" w:bidi="ar"/>
              </w:rPr>
              <w:t>Nível</w:t>
            </w:r>
            <w:r>
              <w:rPr>
                <w:rFonts w:hint="default" w:ascii="Times New Roman" w:hAnsi="Times New Roman" w:eastAsia="SimSun" w:cs="Times New Roman"/>
                <w:b/>
                <w:bCs/>
                <w:i w:val="0"/>
                <w:color w:val="000000"/>
                <w:kern w:val="0"/>
                <w:sz w:val="24"/>
                <w:szCs w:val="24"/>
                <w:u w:val="none"/>
                <w:lang w:val="en-US" w:eastAsia="zh-CN" w:bidi="ar"/>
              </w:rPr>
              <w:t xml:space="preserve"> de Priorização</w:t>
            </w:r>
          </w:p>
        </w:tc>
        <w:tc>
          <w:tcPr>
            <w:tcW w:w="147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Consultar Cep não Cadastrado externamente</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Utilizar autenticação básica para a Aplicação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Desenvolver para Plataforma </w:t>
            </w:r>
            <w:r>
              <w:rPr>
                <w:rFonts w:hint="default" w:ascii="Times New Roman" w:hAnsi="Times New Roman" w:eastAsia="SimSun" w:cs="Times New Roman"/>
                <w:b w:val="0"/>
                <w:bCs w:val="0"/>
                <w:i/>
                <w:iCs/>
                <w:color w:val="000000"/>
                <w:kern w:val="0"/>
                <w:sz w:val="24"/>
                <w:szCs w:val="24"/>
                <w:u w:val="none"/>
                <w:lang w:val="pt-BR" w:eastAsia="zh-CN" w:bidi="ar"/>
              </w:rPr>
              <w:t xml:space="preserve">Web </w:t>
            </w:r>
            <w:r>
              <w:rPr>
                <w:rFonts w:hint="default" w:ascii="Times New Roman" w:hAnsi="Times New Roman" w:eastAsia="SimSun" w:cs="Times New Roman"/>
                <w:b w:val="0"/>
                <w:bCs w:val="0"/>
                <w:i w:val="0"/>
                <w:color w:val="000000"/>
                <w:kern w:val="0"/>
                <w:sz w:val="24"/>
                <w:szCs w:val="24"/>
                <w:u w:val="none"/>
                <w:lang w:val="pt-BR" w:eastAsia="zh-CN" w:bidi="ar"/>
              </w:rPr>
              <w:t>e Android</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Desenvolver para plataforma IOS</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2</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Baixa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Padrão de comunicação </w:t>
            </w:r>
            <w:r>
              <w:rPr>
                <w:rFonts w:hint="default" w:ascii="Times New Roman" w:hAnsi="Times New Roman" w:eastAsia="SimSun" w:cs="Times New Roman"/>
                <w:b w:val="0"/>
                <w:bCs w:val="0"/>
                <w:i/>
                <w:iCs/>
                <w:color w:val="000000"/>
                <w:kern w:val="0"/>
                <w:sz w:val="24"/>
                <w:szCs w:val="24"/>
                <w:u w:val="none"/>
                <w:lang w:val="pt-BR" w:eastAsia="zh-CN" w:bidi="ar"/>
              </w:rPr>
              <w:t xml:space="preserve">BackEnd </w:t>
            </w:r>
            <w:r>
              <w:rPr>
                <w:rFonts w:hint="default" w:ascii="Times New Roman" w:hAnsi="Times New Roman" w:eastAsia="SimSun" w:cs="Times New Roman"/>
                <w:b w:val="0"/>
                <w:bCs w:val="0"/>
                <w:i w:val="0"/>
                <w:color w:val="000000"/>
                <w:kern w:val="0"/>
                <w:sz w:val="24"/>
                <w:szCs w:val="24"/>
                <w:u w:val="none"/>
                <w:lang w:val="pt-BR" w:eastAsia="zh-CN" w:bidi="ar"/>
              </w:rPr>
              <w:t xml:space="preserve">- </w:t>
            </w:r>
            <w:r>
              <w:rPr>
                <w:rFonts w:hint="default" w:ascii="Times New Roman" w:hAnsi="Times New Roman" w:eastAsia="SimSun" w:cs="Times New Roman"/>
                <w:b w:val="0"/>
                <w:bCs w:val="0"/>
                <w:i/>
                <w:iCs/>
                <w:color w:val="000000"/>
                <w:kern w:val="0"/>
                <w:sz w:val="24"/>
                <w:szCs w:val="24"/>
                <w:u w:val="none"/>
                <w:lang w:val="pt-BR" w:eastAsia="zh-CN" w:bidi="ar"/>
              </w:rPr>
              <w:t xml:space="preserve">FrontEnd </w:t>
            </w:r>
            <w:r>
              <w:rPr>
                <w:rFonts w:hint="default" w:ascii="Times New Roman" w:hAnsi="Times New Roman" w:eastAsia="SimSun" w:cs="Times New Roman"/>
                <w:b w:val="0"/>
                <w:bCs w:val="0"/>
                <w:i w:val="0"/>
                <w:color w:val="000000"/>
                <w:kern w:val="0"/>
                <w:sz w:val="24"/>
                <w:szCs w:val="24"/>
                <w:u w:val="none"/>
                <w:lang w:val="pt-BR" w:eastAsia="zh-CN" w:bidi="ar"/>
              </w:rPr>
              <w:t>via Http</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JSON como formato do arquivo de comunicação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Comunicação constante com servidor de Internet</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400" w:firstLineChars="20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lang w:val="pt-BR"/>
        </w:rPr>
      </w:pPr>
      <w:r>
        <w:rPr>
          <w:lang w:val="pt-BR"/>
        </w:rPr>
        <w:br w:type="page"/>
      </w:r>
    </w:p>
    <w:p>
      <w:pPr>
        <w:pStyle w:val="3"/>
        <w:numPr>
          <w:ilvl w:val="1"/>
          <w:numId w:val="3"/>
        </w:numPr>
        <w:ind w:left="0" w:leftChars="0" w:firstLine="289" w:firstLineChars="0"/>
        <w:rPr>
          <w:lang w:val="pt-BR"/>
        </w:rPr>
      </w:pPr>
      <w:bookmarkStart w:id="33" w:name="_Toc29502"/>
      <w:r>
        <w:rPr>
          <w:lang w:val="pt-BR"/>
        </w:rPr>
        <w:t xml:space="preserve">Especificações baseadas em </w:t>
      </w:r>
      <w:r>
        <w:rPr>
          <w:i/>
          <w:iCs/>
          <w:lang w:val="pt-BR"/>
        </w:rPr>
        <w:t>User Stories</w:t>
      </w:r>
      <w:bookmarkEnd w:id="33"/>
      <w:r>
        <w:rPr>
          <w:lang w:val="pt-BR"/>
        </w:rPr>
        <w:t xml:space="preserve"> </w:t>
      </w:r>
    </w:p>
    <w:p>
      <w:pPr>
        <w:autoSpaceDE w:val="0"/>
        <w:autoSpaceDN w:val="0"/>
        <w:adjustRightInd w:val="0"/>
        <w:spacing w:line="360" w:lineRule="auto"/>
        <w:ind w:firstLine="709"/>
        <w:jc w:val="both"/>
        <w:rPr>
          <w:lang w:val="pt-BR"/>
        </w:rPr>
      </w:pPr>
      <w:r>
        <w:rPr>
          <w:lang w:val="pt-BR"/>
        </w:rPr>
        <w:t xml:space="preserve">O formato escolhido para a especificação dos requisitos é o de </w:t>
      </w:r>
      <w:r>
        <w:rPr>
          <w:i/>
          <w:iCs/>
          <w:lang w:val="pt-BR"/>
        </w:rPr>
        <w:t>User Stories</w:t>
      </w:r>
      <w:r>
        <w:rPr>
          <w:lang w:val="pt-BR"/>
        </w:rPr>
        <w:t>, por conta de ser uma forma sucinta e direta de apresentar a funcionalidade à ser desenvolvida, os critérios de aceitação e os fluxos de exceções. Esse formato prioriza o processo de desenvolvimento do código e entrega do software.</w:t>
      </w:r>
    </w:p>
    <w:p>
      <w:pPr>
        <w:autoSpaceDE w:val="0"/>
        <w:autoSpaceDN w:val="0"/>
        <w:adjustRightInd w:val="0"/>
        <w:spacing w:line="360" w:lineRule="auto"/>
        <w:ind w:firstLine="709"/>
        <w:jc w:val="both"/>
        <w:rPr>
          <w:lang w:val="pt-BR"/>
        </w:rPr>
      </w:pPr>
      <w:r>
        <w:rPr>
          <w:lang w:val="pt-BR"/>
        </w:rPr>
        <w:t xml:space="preserve">Para que uma </w:t>
      </w:r>
      <w:r>
        <w:rPr>
          <w:i/>
          <w:iCs/>
          <w:lang w:val="pt-BR"/>
        </w:rPr>
        <w:t>User Story</w:t>
      </w:r>
      <w:r>
        <w:rPr>
          <w:lang w:val="pt-BR"/>
        </w:rPr>
        <w:t xml:space="preserve"> possa ser descrita, primeiramente devem ser elencadas as Personas, ferramenta que utiliza estereótipos de grupos de pessoas fictícias para representar usuários. As Personas envolvidas no projeto estão relacionadas na Tabela 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lang w:val="pt-BR"/>
        </w:rPr>
        <w:t xml:space="preserve">Tabela </w:t>
      </w:r>
      <w:r>
        <w:rPr>
          <w:b/>
          <w:bCs/>
          <w:sz w:val="24"/>
          <w:szCs w:val="24"/>
          <w:lang w:val="pt-BR"/>
        </w:rPr>
        <w:fldChar w:fldCharType="begin"/>
      </w:r>
      <w:r>
        <w:rPr>
          <w:b/>
          <w:bCs/>
          <w:sz w:val="24"/>
          <w:szCs w:val="24"/>
          <w:lang w:val="pt-BR"/>
        </w:rPr>
        <w:instrText xml:space="preserve"> SEQ Tabela \* ARABIC </w:instrText>
      </w:r>
      <w:r>
        <w:rPr>
          <w:b/>
          <w:bCs/>
          <w:sz w:val="24"/>
          <w:szCs w:val="24"/>
          <w:lang w:val="pt-BR"/>
        </w:rPr>
        <w:fldChar w:fldCharType="separate"/>
      </w:r>
      <w:r>
        <w:rPr>
          <w:b/>
          <w:bCs/>
          <w:sz w:val="24"/>
          <w:szCs w:val="24"/>
          <w:lang w:val="pt-BR"/>
        </w:rPr>
        <w:t>5</w:t>
      </w:r>
      <w:r>
        <w:rPr>
          <w:b/>
          <w:bCs/>
          <w:sz w:val="24"/>
          <w:szCs w:val="24"/>
          <w:lang w:val="pt-BR"/>
        </w:rPr>
        <w:fldChar w:fldCharType="end"/>
      </w:r>
      <w:bookmarkStart w:id="34" w:name="_Toc8309"/>
      <w:r>
        <w:rPr>
          <w:b/>
          <w:bCs/>
          <w:sz w:val="24"/>
          <w:szCs w:val="24"/>
          <w:lang w:val="pt-BR"/>
        </w:rPr>
        <w:t>. Lista de Personas com seus comportamentos, necessidades e objetivos.</w:t>
      </w:r>
      <w:bookmarkEnd w:id="34"/>
    </w:p>
    <w:tbl>
      <w:tblPr>
        <w:tblStyle w:val="46"/>
        <w:tblW w:w="8872" w:type="dxa"/>
        <w:tblInd w:w="4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02"/>
        <w:gridCol w:w="3345"/>
        <w:gridCol w:w="4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3" w:hRule="atLeast"/>
        </w:trPr>
        <w:tc>
          <w:tcPr>
            <w:tcW w:w="8872" w:type="dxa"/>
            <w:gridSpan w:val="3"/>
            <w:shd w:val="clear" w:color="auto" w:fill="4F81BD"/>
            <w:vAlign w:val="center"/>
          </w:tcPr>
          <w:p>
            <w:pPr>
              <w:keepNext w:val="0"/>
              <w:keepLines w:val="0"/>
              <w:widowControl/>
              <w:suppressLineNumbers w:val="0"/>
              <w:ind w:left="288" w:leftChars="0"/>
              <w:jc w:val="center"/>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FFFFFF"/>
                <w:kern w:val="0"/>
                <w:sz w:val="24"/>
                <w:szCs w:val="24"/>
                <w:u w:val="none"/>
                <w:lang w:val="pt-BR" w:eastAsia="zh-CN" w:bidi="ar"/>
              </w:rPr>
              <w:t>Personas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cs="Times New Roman"/>
                <w:b/>
                <w:bCs/>
                <w:sz w:val="24"/>
                <w:szCs w:val="24"/>
                <w:vertAlign w:val="baseline"/>
                <w:lang w:val="pt-BR"/>
              </w:rPr>
              <w:t>Persona</w:t>
            </w:r>
          </w:p>
        </w:tc>
        <w:tc>
          <w:tcPr>
            <w:tcW w:w="3345"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000000"/>
                <w:kern w:val="0"/>
                <w:sz w:val="24"/>
                <w:szCs w:val="24"/>
                <w:u w:val="none"/>
                <w:lang w:val="pt-BR" w:eastAsia="zh-CN" w:bidi="ar"/>
              </w:rPr>
              <w:t>Comportamentos</w:t>
            </w:r>
          </w:p>
        </w:tc>
        <w:tc>
          <w:tcPr>
            <w:tcW w:w="4025"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000000"/>
                <w:kern w:val="0"/>
                <w:sz w:val="24"/>
                <w:szCs w:val="24"/>
                <w:u w:val="none"/>
                <w:lang w:val="pt-BR" w:eastAsia="zh-CN" w:bidi="ar"/>
              </w:rPr>
              <w:t>Necessidade/Objetivos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bCs/>
                <w:sz w:val="24"/>
                <w:szCs w:val="24"/>
                <w:vertAlign w:val="baseline"/>
                <w:lang w:val="pt-BR"/>
              </w:rPr>
            </w:pPr>
            <w:r>
              <w:rPr>
                <w:rFonts w:hint="default" w:ascii="Times New Roman" w:hAnsi="Times New Roman" w:cs="Times New Roman"/>
                <w:b w:val="0"/>
                <w:bCs w:val="0"/>
                <w:sz w:val="24"/>
                <w:szCs w:val="24"/>
                <w:vertAlign w:val="baseline"/>
                <w:lang w:val="pt-BR"/>
              </w:rPr>
              <w:t>Motorista</w:t>
            </w:r>
          </w:p>
        </w:tc>
        <w:tc>
          <w:tcPr>
            <w:tcW w:w="334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utiliza Sistemas Gerências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é familiarizado com computadores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Usa </w:t>
            </w:r>
            <w:r>
              <w:rPr>
                <w:rFonts w:hint="default" w:ascii="Times New Roman" w:hAnsi="Times New Roman" w:eastAsia="SimSun" w:cs="Times New Roman"/>
                <w:b w:val="0"/>
                <w:bCs w:val="0"/>
                <w:i/>
                <w:iCs/>
                <w:color w:val="000000"/>
                <w:kern w:val="0"/>
                <w:sz w:val="24"/>
                <w:szCs w:val="24"/>
                <w:u w:val="none"/>
                <w:lang w:val="pt-BR" w:eastAsia="zh-CN" w:bidi="ar"/>
              </w:rPr>
              <w:t>Smartphone</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Que as rotas já estejam otimizadas quando ele sair para realizar as entregas</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Ferramenta simples e fácil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Gerente</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Usa Sistemas Gerenciais apenas para consulta</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Dificilmente realiza algum procedimento operacional </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Está interessado em resultados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Redução de custos com transporte</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Aumentar a quantidade de entregas no Prazo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precisar investir em um novo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Operador Logístico</w:t>
            </w:r>
          </w:p>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(Engloba Analistas, técnicos e auxiliares)</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Realiza muitos procedimentos operacionais ao longo do dia no Sistema Gerencial.</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São familiarizados com computadores e Sistemas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Tem que checar manualmente as entregas para verificar quais não são entregues pela sua respectiva empresa </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Sistema simples e Objetivo para realizar cadastros e alterações</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Interface minimalista, com fácil navegação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Identificar automaticamente as entregas à serem transferidas a outros centros de distribuição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Otimizar a rota de entregas automaticamente</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necessitar refazer os lançamentos que estão no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TI</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Alto conhecimento sobre sistemas e tecnologias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Preza pela facilidade, sendo contra o retrabalho</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É o responsável pelo cadastro de usuários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Integração entre o sistema de otimização de rotas e o sistema de gestão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Gestão adequada dos usuários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lang w:val="pt-BR"/>
        </w:rPr>
      </w:pPr>
      <w:r>
        <w:rPr>
          <w:lang w:val="pt-BR"/>
        </w:rPr>
        <w:br w:type="page"/>
      </w:r>
    </w:p>
    <w:p>
      <w:pPr>
        <w:autoSpaceDE w:val="0"/>
        <w:autoSpaceDN w:val="0"/>
        <w:adjustRightInd w:val="0"/>
        <w:spacing w:line="360" w:lineRule="auto"/>
        <w:ind w:firstLine="697" w:firstLineChars="0"/>
        <w:jc w:val="both"/>
        <w:rPr>
          <w:lang w:val="pt-BR"/>
        </w:rPr>
      </w:pPr>
      <w:r>
        <w:rPr>
          <w:lang w:val="pt-BR"/>
        </w:rPr>
        <w:t xml:space="preserve">Após elencadas as Personas envolvidas com o Projeto, as </w:t>
      </w:r>
      <w:r>
        <w:rPr>
          <w:b w:val="0"/>
          <w:bCs w:val="0"/>
          <w:i/>
          <w:iCs/>
          <w:lang w:val="pt-BR"/>
        </w:rPr>
        <w:t>User Stories</w:t>
      </w:r>
      <w:r>
        <w:rPr>
          <w:lang w:val="pt-BR"/>
        </w:rPr>
        <w:t xml:space="preserve"> puderam ser criadas. As Tabelas de 6 a 32 apresentam</w:t>
      </w:r>
      <w:ins w:id="0" w:author="joao.garcia" w:date="2018-11-12T22:26:00Z">
        <w:r>
          <w:rPr>
            <w:lang w:val="pt-BR"/>
          </w:rPr>
          <w:t xml:space="preserve"> </w:t>
        </w:r>
      </w:ins>
      <w:r>
        <w:rPr>
          <w:lang w:val="pt-BR"/>
        </w:rPr>
        <w:t xml:space="preserve"> as </w:t>
      </w:r>
      <w:r>
        <w:rPr>
          <w:i/>
          <w:iCs/>
          <w:lang w:val="pt-BR"/>
        </w:rPr>
        <w:t xml:space="preserve">User Stories </w:t>
      </w:r>
      <w:r>
        <w:rPr>
          <w:i w:val="0"/>
          <w:iCs w:val="0"/>
          <w:lang w:val="pt-BR"/>
        </w:rPr>
        <w:t>definidas para o Desenvolvimento do Projeto</w:t>
      </w:r>
      <w:r>
        <w:rPr>
          <w:lang w:val="pt-BR"/>
        </w:rPr>
        <w:t>.</w:t>
      </w:r>
    </w:p>
    <w:p>
      <w:pPr>
        <w:pStyle w:val="28"/>
        <w:jc w:val="center"/>
        <w:rPr>
          <w:sz w:val="24"/>
          <w:szCs w:val="24"/>
          <w:lang w:val="pt-BR"/>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w:t>
      </w:r>
      <w:r>
        <w:rPr>
          <w:rFonts w:ascii="Times New Roman" w:hAnsi="Times New Roman" w:eastAsia="Times New Roman" w:cs="Times New Roman"/>
          <w:b/>
          <w:bCs/>
          <w:sz w:val="24"/>
          <w:szCs w:val="24"/>
          <w:lang w:val="pt-BR" w:eastAsia="pt-BR" w:bidi="ar-SA"/>
        </w:rPr>
        <w:fldChar w:fldCharType="end"/>
      </w:r>
      <w:bookmarkStart w:id="35" w:name="_Toc518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Otimização de Rota.</w:t>
      </w:r>
      <w:bookmarkEnd w:id="3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Otimização de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Operador </w:t>
            </w:r>
            <w:r>
              <w:rPr>
                <w:rFonts w:hint="default" w:ascii="Times New Roman" w:hAnsi="Times New Roman" w:eastAsia="SimSun" w:cs="Times New Roman"/>
                <w:i w:val="0"/>
                <w:color w:val="000000"/>
                <w:kern w:val="0"/>
                <w:sz w:val="24"/>
                <w:szCs w:val="24"/>
                <w:u w:val="none"/>
                <w:lang w:val="pt-BR" w:eastAsia="zh-CN" w:bidi="ar"/>
              </w:rPr>
              <w:t>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Gostaria que a melhor rota de entrega fosse gerada Automaticamente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Para reduzir custos operacionais e realizar as entregas mais rapidamente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Gerar rotas lançando endereços manualmente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Gerar rotas a partir de uma lista de endereços já pronta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w:t>
      </w:r>
      <w:r>
        <w:rPr>
          <w:rFonts w:ascii="Times New Roman" w:hAnsi="Times New Roman" w:eastAsia="Times New Roman" w:cs="Times New Roman"/>
          <w:b/>
          <w:bCs/>
          <w:sz w:val="24"/>
          <w:szCs w:val="24"/>
          <w:lang w:val="pt-BR" w:eastAsia="pt-BR" w:bidi="ar-SA"/>
        </w:rPr>
        <w:fldChar w:fldCharType="end"/>
      </w:r>
      <w:bookmarkStart w:id="36" w:name="_Toc5287"/>
      <w:r>
        <w:rPr>
          <w:rFonts w:ascii="Times New Roman" w:hAnsi="Times New Roman" w:eastAsia="Times New Roman" w:cs="Times New Roman"/>
          <w:b/>
          <w:bCs/>
          <w:sz w:val="24"/>
          <w:szCs w:val="24"/>
          <w:lang w:val="pt-BR" w:eastAsia="pt-BR" w:bidi="ar-SA"/>
        </w:rPr>
        <w:t>.</w:t>
      </w:r>
      <w:r>
        <w:rPr>
          <w:rFonts w:ascii="Times New Roman" w:hAnsi="Times New Roman" w:eastAsia="Times New Roman" w:cs="Times New Roman"/>
          <w:b/>
          <w:bCs/>
          <w:i/>
          <w:iCs/>
          <w:sz w:val="24"/>
          <w:szCs w:val="24"/>
          <w:lang w:val="pt-BR" w:eastAsia="pt-BR" w:bidi="ar-SA"/>
        </w:rPr>
        <w:t xml:space="preserve"> User Story</w:t>
      </w:r>
      <w:r>
        <w:rPr>
          <w:rFonts w:ascii="Times New Roman" w:hAnsi="Times New Roman" w:eastAsia="Times New Roman" w:cs="Times New Roman"/>
          <w:b/>
          <w:bCs/>
          <w:sz w:val="24"/>
          <w:szCs w:val="24"/>
          <w:lang w:val="pt-BR" w:eastAsia="pt-BR" w:bidi="ar-SA"/>
        </w:rPr>
        <w:t xml:space="preserve"> - Recuperar Rota.</w:t>
      </w:r>
      <w:bookmarkEnd w:id="3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pt-BR" w:eastAsia="zh-CN" w:bidi="ar"/>
              </w:rPr>
              <w:t>Recuperar</w:t>
            </w:r>
            <w:r>
              <w:rPr>
                <w:rFonts w:hint="default" w:ascii="Times New Roman" w:hAnsi="Times New Roman" w:eastAsia="SimSun" w:cs="Times New Roman"/>
                <w:b/>
                <w:bCs/>
                <w:i w:val="0"/>
                <w:color w:val="FFFFFF"/>
                <w:kern w:val="0"/>
                <w:sz w:val="24"/>
                <w:szCs w:val="24"/>
                <w:u w:val="none"/>
                <w:lang w:val="en-US" w:eastAsia="zh-CN" w:bidi="ar"/>
              </w:rPr>
              <w:t xml:space="preserv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Quero conseguir encontrar uma rota gerada pelos operadores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visualizar a rota otimizada e realizar as entregas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Quero visualizar as rotas que foram geradas e que ainda não tenham sido percorridas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w:t>
      </w:r>
      <w:r>
        <w:rPr>
          <w:rFonts w:ascii="Times New Roman" w:hAnsi="Times New Roman" w:eastAsia="Times New Roman" w:cs="Times New Roman"/>
          <w:b/>
          <w:bCs/>
          <w:sz w:val="24"/>
          <w:szCs w:val="24"/>
          <w:lang w:val="pt-BR" w:eastAsia="pt-BR" w:bidi="ar-SA"/>
        </w:rPr>
        <w:fldChar w:fldCharType="end"/>
      </w:r>
      <w:bookmarkStart w:id="37" w:name="_Toc1109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Identificar Entregas Fora da Região de Distribuição da Empresa.</w:t>
      </w:r>
      <w:bookmarkEnd w:id="3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vertAlign w:val="baseline"/>
                <w:lang w:val="pt-BR"/>
              </w:rPr>
            </w:pPr>
            <w:r>
              <w:rPr>
                <w:rFonts w:hint="default" w:ascii="Times New Roman" w:hAnsi="Times New Roman" w:cs="Times New Roman"/>
                <w:color w:val="FFFFFF"/>
                <w:vertAlign w:val="baseline"/>
                <w:lang w:val="pt-BR"/>
              </w:rPr>
              <w:t>Identificar entregas fora da região de distribuição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que seja mostrada as entregas que não correspondem a área de atuação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que as entregas sejam devidamente encaminhadas aos seus centros de distribuição respectivos.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de uma Lista de Entregas identificar as entregas que não são realizadas pela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Apresentar a empresa que atende o endereço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r>
        <w:rPr>
          <w:sz w:val="20"/>
          <w:lang w:val="pt-BR"/>
        </w:rPr>
        <w:br w:type="textWrapping"/>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9</w:t>
      </w:r>
      <w:r>
        <w:rPr>
          <w:rFonts w:ascii="Times New Roman" w:hAnsi="Times New Roman" w:eastAsia="Times New Roman" w:cs="Times New Roman"/>
          <w:b/>
          <w:bCs/>
          <w:sz w:val="24"/>
          <w:szCs w:val="24"/>
          <w:lang w:val="pt-BR" w:eastAsia="pt-BR" w:bidi="ar-SA"/>
        </w:rPr>
        <w:fldChar w:fldCharType="end"/>
      </w:r>
      <w:bookmarkStart w:id="38" w:name="_Toc3200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Solicitar Geração de Rotas a partir de Outro Sistema.</w:t>
      </w:r>
      <w:bookmarkEnd w:id="3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Solicitar geração de rotas a partir de outro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Gostaríamos de Gerar a rota a partir do Sistema e Gestão Logística Utilizado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não precisemos ficar utilizando outro sistema além do nosso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de um outro Sistema que não a Interface do Projeto, solicitar a criação da rota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10</w:t>
      </w:r>
      <w:r>
        <w:rPr>
          <w:rFonts w:ascii="Times New Roman" w:hAnsi="Times New Roman" w:eastAsia="Times New Roman" w:cs="Times New Roman"/>
          <w:b/>
          <w:bCs/>
          <w:sz w:val="24"/>
          <w:szCs w:val="24"/>
          <w:lang w:val="pt-BR" w:eastAsia="pt-BR" w:bidi="ar-SA"/>
        </w:rPr>
        <w:fldChar w:fldCharType="end"/>
      </w:r>
      <w:bookmarkStart w:id="39" w:name="_Toc1102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Excluir rota gerada.</w:t>
      </w:r>
      <w:bookmarkEnd w:id="3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Excluir rota gerada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Gostaríamos excluir rotas que foram geradas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rotas geradas por engano, ou com algum endereço errado não sejam mais visualizadas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da lista de rotas geradas, poder selecionar uma e exclui-la desde que já não esteja sendo utilizada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11</w:t>
      </w:r>
      <w:r>
        <w:rPr>
          <w:rFonts w:ascii="Times New Roman" w:hAnsi="Times New Roman" w:eastAsia="Times New Roman" w:cs="Times New Roman"/>
          <w:b/>
          <w:bCs/>
          <w:sz w:val="24"/>
          <w:szCs w:val="24"/>
          <w:lang w:val="pt-BR" w:eastAsia="pt-BR" w:bidi="ar-SA"/>
        </w:rPr>
        <w:fldChar w:fldCharType="end"/>
      </w:r>
      <w:bookmarkStart w:id="40" w:name="_Toc374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Usuário.</w:t>
      </w:r>
      <w:bookmarkEnd w:id="4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mais pessoas possam utilizar a aplicação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Passando um email e senha, seja cadastrado um usuário para utilizar a aplicação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12</w:t>
      </w:r>
      <w:r>
        <w:rPr>
          <w:rFonts w:ascii="Times New Roman" w:hAnsi="Times New Roman" w:eastAsia="Times New Roman" w:cs="Times New Roman"/>
          <w:b/>
          <w:bCs/>
          <w:sz w:val="24"/>
          <w:szCs w:val="24"/>
          <w:lang w:val="pt-BR" w:eastAsia="pt-BR" w:bidi="ar-SA"/>
        </w:rPr>
        <w:fldChar w:fldCharType="end"/>
      </w:r>
      <w:bookmarkStart w:id="41" w:name="_Toc106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 xml:space="preserve">User Story </w:t>
      </w:r>
      <w:r>
        <w:rPr>
          <w:rFonts w:ascii="Times New Roman" w:hAnsi="Times New Roman" w:eastAsia="Times New Roman" w:cs="Times New Roman"/>
          <w:b/>
          <w:bCs/>
          <w:sz w:val="24"/>
          <w:szCs w:val="24"/>
          <w:lang w:val="pt-BR" w:eastAsia="pt-BR" w:bidi="ar-SA"/>
        </w:rPr>
        <w:t>- Alterar Usuário.</w:t>
      </w:r>
      <w:bookmarkEnd w:id="4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ajustar suas permissões quando necessário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pesquisar um usuário e seleciona-lo, o Sistema permita que eu altere suas permissões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13</w:t>
      </w:r>
      <w:r>
        <w:rPr>
          <w:rFonts w:ascii="Times New Roman" w:hAnsi="Times New Roman" w:eastAsia="Times New Roman" w:cs="Times New Roman"/>
          <w:b/>
          <w:bCs/>
          <w:sz w:val="24"/>
          <w:szCs w:val="24"/>
          <w:lang w:val="pt-BR" w:eastAsia="pt-BR" w:bidi="ar-SA"/>
        </w:rPr>
        <w:fldChar w:fldCharType="end"/>
      </w:r>
      <w:bookmarkStart w:id="42" w:name="_Toc2768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Usuários.</w:t>
      </w:r>
      <w:bookmarkEnd w:id="42"/>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visualizar os usuários e saber quem está usando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pesquisar, trazer todos os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no email, retornar o usuário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br w:type="page"/>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14</w:t>
      </w:r>
      <w:r>
        <w:rPr>
          <w:rFonts w:ascii="Times New Roman" w:hAnsi="Times New Roman" w:eastAsia="Times New Roman" w:cs="Times New Roman"/>
          <w:b/>
          <w:bCs/>
          <w:sz w:val="24"/>
          <w:szCs w:val="24"/>
          <w:lang w:val="pt-BR" w:eastAsia="pt-BR" w:bidi="ar-SA"/>
        </w:rPr>
        <w:fldChar w:fldCharType="end"/>
      </w:r>
      <w:bookmarkStart w:id="43" w:name="_Toc3155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Usuário.</w:t>
      </w:r>
      <w:bookmarkEnd w:id="43"/>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Excluir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Excluir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usuários que não estejam mais na empresa não utilizem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pesquisar um usuário e seleciona-lo, o Sistema permita que eu o exclua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15</w:t>
      </w:r>
      <w:r>
        <w:rPr>
          <w:rFonts w:ascii="Times New Roman" w:hAnsi="Times New Roman" w:eastAsia="Times New Roman" w:cs="Times New Roman"/>
          <w:b/>
          <w:bCs/>
          <w:sz w:val="24"/>
          <w:szCs w:val="24"/>
          <w:lang w:val="pt-BR" w:eastAsia="pt-BR" w:bidi="ar-SA"/>
        </w:rPr>
        <w:fldChar w:fldCharType="end"/>
      </w:r>
      <w:bookmarkStart w:id="44" w:name="_Toc1966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Consultar CEP.</w:t>
      </w:r>
      <w:bookmarkEnd w:id="44"/>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consultar cep e que mostrando a localização dele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possamos saber onde se localiza o endereço com esse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cep o sistema traga um mapa com a localização dele</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16</w:t>
      </w:r>
      <w:r>
        <w:rPr>
          <w:rFonts w:ascii="Times New Roman" w:hAnsi="Times New Roman" w:eastAsia="Times New Roman" w:cs="Times New Roman"/>
          <w:b/>
          <w:bCs/>
          <w:sz w:val="24"/>
          <w:szCs w:val="24"/>
          <w:lang w:val="pt-BR" w:eastAsia="pt-BR" w:bidi="ar-SA"/>
        </w:rPr>
        <w:fldChar w:fldCharType="end"/>
      </w:r>
      <w:bookmarkStart w:id="45" w:name="_Toc2211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Abrir Rota no Maps.</w:t>
      </w:r>
      <w:bookmarkEnd w:id="4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2" w:hRule="atLeast"/>
        </w:trPr>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Abrir Rota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abrir a rota no gerada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utilizar a rota com o GPS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Selecionar uma rota gerada,abrir o google maps com o itinerário.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4"/>
          <w:szCs w:val="24"/>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17</w:t>
      </w:r>
      <w:r>
        <w:rPr>
          <w:rFonts w:ascii="Times New Roman" w:hAnsi="Times New Roman" w:eastAsia="Times New Roman" w:cs="Times New Roman"/>
          <w:b/>
          <w:bCs/>
          <w:sz w:val="24"/>
          <w:szCs w:val="24"/>
          <w:lang w:val="pt-BR" w:eastAsia="pt-BR" w:bidi="ar-SA"/>
        </w:rPr>
        <w:fldChar w:fldCharType="end"/>
      </w:r>
      <w:bookmarkStart w:id="46" w:name="_Toc3016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 xml:space="preserve">User Story </w:t>
      </w:r>
      <w:r>
        <w:rPr>
          <w:rFonts w:ascii="Times New Roman" w:hAnsi="Times New Roman" w:eastAsia="Times New Roman" w:cs="Times New Roman"/>
          <w:b/>
          <w:bCs/>
          <w:sz w:val="24"/>
          <w:szCs w:val="24"/>
          <w:lang w:val="pt-BR" w:eastAsia="pt-BR" w:bidi="ar-SA"/>
        </w:rPr>
        <w:t>- Consultar CEPs.</w:t>
      </w:r>
      <w:bookmarkEnd w:id="4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Operadores de Logística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consultar ceps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podermos saber a lista de ceps com base na busca para poder criar regiões e analisar demanda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buscar cep ele traga todos os ceps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o nome de uma rua, o sistema deve trazer todas as ocorrências de ceps com o nome de rua inserido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o nome de uma cidade e a sigla do estado, traga todos os ceps cadastrados para a cidade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Ao inserir o nome de uma cidade e um bairro traga todos os Ceps cadastrados para a cidade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br w:type="page"/>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18</w:t>
      </w:r>
      <w:r>
        <w:rPr>
          <w:rFonts w:ascii="Times New Roman" w:hAnsi="Times New Roman" w:eastAsia="Times New Roman" w:cs="Times New Roman"/>
          <w:b/>
          <w:bCs/>
          <w:sz w:val="24"/>
          <w:szCs w:val="24"/>
          <w:lang w:val="pt-BR" w:eastAsia="pt-BR" w:bidi="ar-SA"/>
        </w:rPr>
        <w:fldChar w:fldCharType="end"/>
      </w:r>
      <w:bookmarkStart w:id="47" w:name="_Toc27912"/>
      <w:r>
        <w:rPr>
          <w:rFonts w:ascii="Times New Roman" w:hAnsi="Times New Roman" w:eastAsia="Times New Roman" w:cs="Times New Roman"/>
          <w:b/>
          <w:bCs/>
          <w:sz w:val="24"/>
          <w:szCs w:val="24"/>
          <w:lang w:val="pt-BR" w:eastAsia="pt-BR" w:bidi="ar-SA"/>
        </w:rPr>
        <w:t>.</w:t>
      </w:r>
      <w:r>
        <w:rPr>
          <w:rFonts w:ascii="Times New Roman" w:hAnsi="Times New Roman" w:eastAsia="Times New Roman" w:cs="Times New Roman"/>
          <w:b/>
          <w:bCs/>
          <w:i/>
          <w:iCs/>
          <w:sz w:val="24"/>
          <w:szCs w:val="24"/>
          <w:lang w:val="pt-BR" w:eastAsia="pt-BR" w:bidi="ar-SA"/>
        </w:rPr>
        <w:t xml:space="preserve"> User Story</w:t>
      </w:r>
      <w:r>
        <w:rPr>
          <w:rFonts w:ascii="Times New Roman" w:hAnsi="Times New Roman" w:eastAsia="Times New Roman" w:cs="Times New Roman"/>
          <w:b/>
          <w:bCs/>
          <w:sz w:val="24"/>
          <w:szCs w:val="24"/>
          <w:lang w:val="pt-BR" w:eastAsia="pt-BR" w:bidi="ar-SA"/>
        </w:rPr>
        <w:t xml:space="preserve"> - Cadastrar Pessoa.</w:t>
      </w:r>
      <w:bookmarkEnd w:id="4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uma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ter a informação da pessoa que utiliza o sistema e não apenas o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Passando as informações de Pessoa Física ou Pessoa Jurídica, o sistema deve cadastra-las e vincula-las ao usuário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19</w:t>
      </w:r>
      <w:r>
        <w:rPr>
          <w:rFonts w:ascii="Times New Roman" w:hAnsi="Times New Roman" w:eastAsia="Times New Roman" w:cs="Times New Roman"/>
          <w:b/>
          <w:bCs/>
          <w:sz w:val="24"/>
          <w:szCs w:val="24"/>
          <w:lang w:val="pt-BR" w:eastAsia="pt-BR" w:bidi="ar-SA"/>
        </w:rPr>
        <w:fldChar w:fldCharType="end"/>
      </w:r>
      <w:bookmarkStart w:id="48" w:name="_Toc3111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Pessoa.</w:t>
      </w:r>
      <w:bookmarkEnd w:id="4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cadastro de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corrigir possíveis erros de cadastro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pesquisar uma pessoa, o sistema deve permitir que eu altere seu cadastro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20</w:t>
      </w:r>
      <w:r>
        <w:rPr>
          <w:rFonts w:ascii="Times New Roman" w:hAnsi="Times New Roman" w:eastAsia="Times New Roman" w:cs="Times New Roman"/>
          <w:b/>
          <w:bCs/>
          <w:sz w:val="24"/>
          <w:szCs w:val="24"/>
          <w:lang w:val="pt-BR" w:eastAsia="pt-BR" w:bidi="ar-SA"/>
        </w:rPr>
        <w:fldChar w:fldCharType="end"/>
      </w:r>
      <w:bookmarkStart w:id="49" w:name="_Toc1423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Pessoa.</w:t>
      </w:r>
      <w:bookmarkEnd w:id="4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Pessoas cadastradas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Verificar as informações pessoas que possuem cadastro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buscar, buscar 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tipo, buscar todas as pessoas do 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CPF/CNPJ retornar a pessoas respectiva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razão social, buscar uma lista de pessoas com a razão social buscada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4"/>
          <w:szCs w:val="24"/>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21</w:t>
      </w:r>
      <w:r>
        <w:rPr>
          <w:rFonts w:ascii="Times New Roman" w:hAnsi="Times New Roman" w:eastAsia="Times New Roman" w:cs="Times New Roman"/>
          <w:b/>
          <w:bCs/>
          <w:sz w:val="24"/>
          <w:szCs w:val="24"/>
          <w:lang w:val="pt-BR" w:eastAsia="pt-BR" w:bidi="ar-SA"/>
        </w:rPr>
        <w:fldChar w:fldCharType="end"/>
      </w:r>
      <w:bookmarkStart w:id="50" w:name="_Toc1765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Empresa</w:t>
      </w:r>
      <w:bookmarkEnd w:id="5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cadastrar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meus funcionários possam utilizar o Sistema e estarem vinculados a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inserida as informações da empresa, o Sistema salva o cadastro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br w:type="page"/>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22</w:t>
      </w:r>
      <w:r>
        <w:rPr>
          <w:rFonts w:ascii="Times New Roman" w:hAnsi="Times New Roman" w:eastAsia="Times New Roman" w:cs="Times New Roman"/>
          <w:b/>
          <w:bCs/>
          <w:sz w:val="24"/>
          <w:szCs w:val="24"/>
          <w:lang w:val="pt-BR" w:eastAsia="pt-BR" w:bidi="ar-SA"/>
        </w:rPr>
        <w:fldChar w:fldCharType="end"/>
      </w:r>
      <w:bookmarkStart w:id="51" w:name="_Toc2771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Empresa.</w:t>
      </w:r>
      <w:bookmarkEnd w:id="5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cadastro de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Caso alguma informação da empresa mude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Após pesquisar retornar a empresa, abrir a tela para poder altera-la.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23</w:t>
      </w:r>
      <w:r>
        <w:rPr>
          <w:rFonts w:ascii="Times New Roman" w:hAnsi="Times New Roman" w:eastAsia="Times New Roman" w:cs="Times New Roman"/>
          <w:b/>
          <w:bCs/>
          <w:sz w:val="24"/>
          <w:szCs w:val="24"/>
          <w:lang w:val="pt-BR" w:eastAsia="pt-BR" w:bidi="ar-SA"/>
        </w:rPr>
        <w:fldChar w:fldCharType="end"/>
      </w:r>
      <w:bookmarkStart w:id="52" w:name="_Toc936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Empresa.</w:t>
      </w:r>
      <w:bookmarkEnd w:id="52"/>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Empresas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Verificar as filiais e os dados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Após clicar em buscar, trazer todas as empresas filiais relacionadas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24</w:t>
      </w:r>
      <w:r>
        <w:rPr>
          <w:rFonts w:ascii="Times New Roman" w:hAnsi="Times New Roman" w:eastAsia="Times New Roman" w:cs="Times New Roman"/>
          <w:b/>
          <w:bCs/>
          <w:sz w:val="24"/>
          <w:szCs w:val="24"/>
          <w:lang w:val="pt-BR" w:eastAsia="pt-BR" w:bidi="ar-SA"/>
        </w:rPr>
        <w:fldChar w:fldCharType="end"/>
      </w:r>
      <w:bookmarkStart w:id="53" w:name="_Toc1996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Funcionário.</w:t>
      </w:r>
      <w:bookmarkEnd w:id="53"/>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elas estejam vinculados a empresa e consigam utilizar o Sistemas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Inserir as informações do funcionário e clicar em salvar, o sistema deve cadastrar o funcionário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25</w:t>
      </w:r>
      <w:r>
        <w:rPr>
          <w:rFonts w:ascii="Times New Roman" w:hAnsi="Times New Roman" w:eastAsia="Times New Roman" w:cs="Times New Roman"/>
          <w:b/>
          <w:bCs/>
          <w:sz w:val="24"/>
          <w:szCs w:val="24"/>
          <w:lang w:val="pt-BR" w:eastAsia="pt-BR" w:bidi="ar-SA"/>
        </w:rPr>
        <w:fldChar w:fldCharType="end"/>
      </w:r>
      <w:bookmarkStart w:id="54" w:name="_Toc693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Funcionário.</w:t>
      </w:r>
      <w:bookmarkEnd w:id="54"/>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o Cadastros dos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Por que podem haver mudanças, como cargo, ou mesmo de filial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pesquisar um funcionário, abrir uma tela para alterar as informações, realizando a alteração dos dados o sistema deve salvar essa alteração.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26</w:t>
      </w:r>
      <w:r>
        <w:rPr>
          <w:rFonts w:ascii="Times New Roman" w:hAnsi="Times New Roman" w:eastAsia="Times New Roman" w:cs="Times New Roman"/>
          <w:b/>
          <w:bCs/>
          <w:sz w:val="24"/>
          <w:szCs w:val="24"/>
          <w:lang w:val="pt-BR" w:eastAsia="pt-BR" w:bidi="ar-SA"/>
        </w:rPr>
        <w:fldChar w:fldCharType="end"/>
      </w:r>
      <w:bookmarkStart w:id="55" w:name="_Toc2292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Funcionário.</w:t>
      </w:r>
      <w:bookmarkEnd w:id="5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b/>
                <w:bCs/>
                <w:color w:val="FFFFFF"/>
                <w:vertAlign w:val="baseline"/>
                <w:lang w:val="pt-BR"/>
              </w:rPr>
            </w:pPr>
            <w:r>
              <w:rPr>
                <w:rFonts w:hint="default" w:ascii="Times New Roman" w:hAnsi="Times New Roman" w:eastAsia="SimSun" w:cs="Times New Roman"/>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vertAlign w:val="baseline"/>
                <w:lang w:val="pt-BR"/>
              </w:rPr>
            </w:pPr>
            <w:r>
              <w:rPr>
                <w:rFonts w:hint="default" w:ascii="Times New Roman" w:hAnsi="Times New Roman" w:cs="Times New Roman"/>
                <w:color w:val="FFFFFF"/>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pt-BR" w:eastAsia="zh-CN" w:bidi="ar"/>
              </w:rPr>
              <w:t xml:space="preserve">Quem </w:t>
            </w:r>
            <w:r>
              <w:rPr>
                <w:rFonts w:hint="default" w:ascii="Times New Roman" w:hAnsi="Times New Roman" w:eastAsia="SimSun" w:cs="Times New Roman"/>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Precisamos Deletar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Por que o funcionário pode sair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pt-BR" w:eastAsia="zh-CN" w:bidi="ar"/>
              </w:rPr>
            </w:pPr>
            <w:r>
              <w:rPr>
                <w:rFonts w:hint="default" w:ascii="Times New Roman" w:hAnsi="Times New Roman" w:eastAsia="SimSun" w:cs="Times New Roman"/>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Após pesquisar um funcionário, seleciona-lo e exclui-lo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27</w:t>
      </w:r>
      <w:r>
        <w:rPr>
          <w:rFonts w:ascii="Times New Roman" w:hAnsi="Times New Roman" w:eastAsia="Times New Roman" w:cs="Times New Roman"/>
          <w:b/>
          <w:bCs/>
          <w:sz w:val="24"/>
          <w:szCs w:val="24"/>
          <w:lang w:val="pt-BR" w:eastAsia="pt-BR" w:bidi="ar-SA"/>
        </w:rPr>
        <w:fldChar w:fldCharType="end"/>
      </w:r>
      <w:bookmarkStart w:id="56" w:name="_Toc547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Funcionário.</w:t>
      </w:r>
      <w:bookmarkEnd w:id="5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checar o quadro de funcionários cadastrados no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empresa, buscar os funcionários cadastrados na nela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28</w:t>
      </w:r>
      <w:r>
        <w:rPr>
          <w:rFonts w:ascii="Times New Roman" w:hAnsi="Times New Roman" w:eastAsia="Times New Roman" w:cs="Times New Roman"/>
          <w:b/>
          <w:bCs/>
          <w:sz w:val="24"/>
          <w:szCs w:val="24"/>
          <w:lang w:val="pt-BR" w:eastAsia="pt-BR" w:bidi="ar-SA"/>
        </w:rPr>
        <w:fldChar w:fldCharType="end"/>
      </w:r>
      <w:bookmarkStart w:id="57" w:name="_Toc1478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Região.</w:t>
      </w:r>
      <w:bookmarkEnd w:id="5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poder ver os ceps que compõem a região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a empresa, buscar as regiões dela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8"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empresa matriz, trazer todas as regiões da matriz e de suas filiais.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29</w:t>
      </w:r>
      <w:r>
        <w:rPr>
          <w:rFonts w:ascii="Times New Roman" w:hAnsi="Times New Roman" w:eastAsia="Times New Roman" w:cs="Times New Roman"/>
          <w:b/>
          <w:bCs/>
          <w:sz w:val="24"/>
          <w:szCs w:val="24"/>
          <w:lang w:val="pt-BR" w:eastAsia="pt-BR" w:bidi="ar-SA"/>
        </w:rPr>
        <w:fldChar w:fldCharType="end"/>
      </w:r>
      <w:bookmarkStart w:id="58" w:name="_Toc8160"/>
      <w:r>
        <w:rPr>
          <w:rFonts w:ascii="Times New Roman" w:hAnsi="Times New Roman" w:eastAsia="Times New Roman" w:cs="Times New Roman"/>
          <w:b/>
          <w:bCs/>
          <w:sz w:val="24"/>
          <w:szCs w:val="24"/>
          <w:lang w:val="pt-BR" w:eastAsia="pt-BR" w:bidi="ar-SA"/>
        </w:rPr>
        <w:t>. User Story - Alterar Região.</w:t>
      </w:r>
      <w:bookmarkEnd w:id="5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Pois os ceps que a compõem podem mudar.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buscar a região de uma empresa e selecionar par alterar, abrir a tela de alteração e salvar as alterações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30</w:t>
      </w:r>
      <w:r>
        <w:rPr>
          <w:rFonts w:ascii="Times New Roman" w:hAnsi="Times New Roman" w:eastAsia="Times New Roman" w:cs="Times New Roman"/>
          <w:b/>
          <w:bCs/>
          <w:sz w:val="24"/>
          <w:szCs w:val="24"/>
          <w:lang w:val="pt-BR" w:eastAsia="pt-BR" w:bidi="ar-SA"/>
        </w:rPr>
        <w:fldChar w:fldCharType="end"/>
      </w:r>
      <w:bookmarkStart w:id="59" w:name="_Toc1809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Região.</w:t>
      </w:r>
      <w:bookmarkEnd w:id="5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Deletar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Deletar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Região pode entrar em desuso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buscar a região de uma empresa e selecionar par deletar, Sistema deve deletar essa região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31</w:t>
      </w:r>
      <w:r>
        <w:rPr>
          <w:rFonts w:ascii="Times New Roman" w:hAnsi="Times New Roman" w:eastAsia="Times New Roman" w:cs="Times New Roman"/>
          <w:b/>
          <w:bCs/>
          <w:sz w:val="24"/>
          <w:szCs w:val="24"/>
          <w:lang w:val="pt-BR" w:eastAsia="pt-BR" w:bidi="ar-SA"/>
        </w:rPr>
        <w:fldChar w:fldCharType="end"/>
      </w:r>
      <w:bookmarkStart w:id="60" w:name="_Toc23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Efetuar Login.</w:t>
      </w:r>
      <w:bookmarkEnd w:id="6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Efetuar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Deletar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Necessário para que ninguém utilize o sistema sem estar identificado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Entrar na tela principal inserir email e senha para conectar ao sistema.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32</w:t>
      </w:r>
      <w:r>
        <w:rPr>
          <w:rFonts w:ascii="Times New Roman" w:hAnsi="Times New Roman" w:eastAsia="Times New Roman" w:cs="Times New Roman"/>
          <w:b/>
          <w:bCs/>
          <w:sz w:val="24"/>
          <w:szCs w:val="24"/>
          <w:lang w:val="pt-BR" w:eastAsia="pt-BR" w:bidi="ar-SA"/>
        </w:rPr>
        <w:fldChar w:fldCharType="end"/>
      </w:r>
      <w:bookmarkStart w:id="61" w:name="_Toc521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Região.</w:t>
      </w:r>
      <w:bookmarkEnd w:id="6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Operador Logístico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uma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Necessário para poder parametrizar as indicações de área de atuação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Bairro e Cidade, cadastrar todos os ceps do bairro e cidade passados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Cidade e um Estado, cadastrar todos os ceps da cidade e estado respectivos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Ao passar uma lista de ceps, efetuar o cadastro de uma região com essa lista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numPr>
          <w:ilvl w:val="2"/>
          <w:numId w:val="3"/>
        </w:numPr>
        <w:tabs>
          <w:tab w:val="left" w:pos="0"/>
        </w:tabs>
        <w:kinsoku/>
        <w:wordWrap/>
        <w:overflowPunct/>
        <w:topLinePunct w:val="0"/>
        <w:autoSpaceDE w:val="0"/>
        <w:autoSpaceDN w:val="0"/>
        <w:bidi w:val="0"/>
        <w:adjustRightInd w:val="0"/>
        <w:snapToGrid/>
        <w:spacing w:line="360" w:lineRule="auto"/>
        <w:ind w:left="300" w:leftChars="125" w:right="0" w:rightChars="0" w:firstLine="0" w:firstLineChars="0"/>
        <w:jc w:val="both"/>
        <w:textAlignment w:val="auto"/>
        <w:outlineLvl w:val="9"/>
        <w:rPr>
          <w:b/>
          <w:bCs/>
          <w:sz w:val="24"/>
          <w:szCs w:val="24"/>
          <w:lang w:val="pt-BR"/>
        </w:rPr>
      </w:pPr>
      <w:bookmarkStart w:id="62" w:name="_Toc28294"/>
      <w:r>
        <w:rPr>
          <w:rStyle w:val="48"/>
          <w:b/>
          <w:bCs/>
          <w:sz w:val="24"/>
          <w:szCs w:val="24"/>
          <w:lang w:val="pt-BR"/>
        </w:rPr>
        <w:t>BackLog</w:t>
      </w:r>
      <w:bookmarkEnd w:id="62"/>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Todas as tarefas elencadas foram organizadas com o Trello, ferramenta para Kanban escolhido para o Task Control do projeto: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Segue os links do Trello: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i/>
          <w:iCs/>
          <w:lang w:val="pt-BR"/>
        </w:rPr>
      </w:pPr>
      <w:r>
        <w:rPr>
          <w:i/>
          <w:iCs/>
          <w:lang w:val="pt-BR"/>
        </w:rPr>
        <w:t xml:space="preserve">FrontEnd: </w:t>
      </w:r>
      <w:r>
        <w:rPr>
          <w:rFonts w:hint="default"/>
          <w:i w:val="0"/>
          <w:iCs w:val="0"/>
          <w:lang w:val="pt-BR"/>
        </w:rPr>
        <w:t>https://trello.com/b/AMaFiirR/frontend-sysrlog-trabalho-de-gradua%C3%A7%C3%A3o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i/>
          <w:iCs/>
          <w:lang w:val="pt-BR"/>
        </w:rPr>
      </w:pPr>
      <w:r>
        <w:rPr>
          <w:i/>
          <w:iCs/>
          <w:lang w:val="pt-BR"/>
        </w:rPr>
        <w:t xml:space="preserve">BackEnd: </w:t>
      </w:r>
      <w:r>
        <w:rPr>
          <w:rFonts w:hint="default"/>
          <w:i w:val="0"/>
          <w:iCs w:val="0"/>
          <w:lang w:val="pt-BR"/>
        </w:rPr>
        <w:t>https://trello.com/b/Ot6gDOSy/backend-sysrlog-trabalho-de-gradua%C3%A7%C3%A3o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autoSpaceDE w:val="0"/>
        <w:autoSpaceDN w:val="0"/>
        <w:adjustRightInd w:val="0"/>
        <w:spacing w:line="360" w:lineRule="auto"/>
        <w:ind w:firstLine="697" w:firstLineChars="0"/>
        <w:jc w:val="both"/>
        <w:rPr>
          <w:lang w:val="pt-BR"/>
        </w:rPr>
      </w:pPr>
      <w:r>
        <w:rPr>
          <w:lang w:val="pt-BR"/>
        </w:rPr>
        <w:br w:type="page"/>
      </w:r>
    </w:p>
    <w:p>
      <w:pPr>
        <w:numPr>
          <w:ilvl w:val="1"/>
          <w:numId w:val="3"/>
        </w:numPr>
        <w:autoSpaceDE w:val="0"/>
        <w:autoSpaceDN w:val="0"/>
        <w:adjustRightInd w:val="0"/>
        <w:spacing w:line="360" w:lineRule="auto"/>
        <w:ind w:left="0" w:leftChars="0" w:firstLine="289" w:firstLineChars="0"/>
        <w:jc w:val="both"/>
        <w:rPr>
          <w:sz w:val="24"/>
          <w:szCs w:val="24"/>
          <w:lang w:val="pt-BR"/>
        </w:rPr>
      </w:pPr>
      <w:bookmarkStart w:id="63" w:name="_Toc8569"/>
      <w:r>
        <w:rPr>
          <w:rStyle w:val="48"/>
          <w:sz w:val="24"/>
          <w:szCs w:val="24"/>
          <w:lang w:val="pt-BR"/>
        </w:rPr>
        <w:t xml:space="preserve">Tecnologias Aplicadas </w:t>
      </w:r>
      <w:bookmarkEnd w:id="63"/>
    </w:p>
    <w:p>
      <w:pPr>
        <w:autoSpaceDE w:val="0"/>
        <w:autoSpaceDN w:val="0"/>
        <w:adjustRightInd w:val="0"/>
        <w:spacing w:line="360" w:lineRule="auto"/>
        <w:ind w:firstLine="709"/>
        <w:jc w:val="both"/>
        <w:rPr>
          <w:b w:val="0"/>
          <w:bCs w:val="0"/>
          <w:i/>
          <w:iCs/>
          <w:lang w:val="pt-BR"/>
        </w:rPr>
      </w:pPr>
      <w:r>
        <w:rPr>
          <w:lang w:val="pt-BR"/>
        </w:rPr>
        <w:t xml:space="preserve">Para atender as </w:t>
      </w:r>
      <w:r>
        <w:rPr>
          <w:i/>
          <w:iCs/>
          <w:lang w:val="pt-BR"/>
        </w:rPr>
        <w:t>User Stories</w:t>
      </w:r>
      <w:r>
        <w:rPr>
          <w:lang w:val="pt-BR"/>
        </w:rPr>
        <w:t xml:space="preserve"> elencadas anteriormente, faz-se necessário a seleção de tecnologias à serem utilizadas para o desenvolvimento do</w:t>
      </w:r>
      <w:r>
        <w:rPr>
          <w:i/>
          <w:iCs/>
          <w:lang w:val="pt-BR"/>
        </w:rPr>
        <w:t xml:space="preserve"> Software</w:t>
      </w:r>
      <w:r>
        <w:rPr>
          <w:lang w:val="pt-BR"/>
        </w:rPr>
        <w:t xml:space="preserve">. As tecnologias definidas foram divididas em duas categorias: </w:t>
      </w:r>
      <w:r>
        <w:rPr>
          <w:b w:val="0"/>
          <w:bCs w:val="0"/>
          <w:i/>
          <w:iCs/>
          <w:lang w:val="pt-BR"/>
        </w:rPr>
        <w:t>BackEnd e FrontEnd.</w:t>
      </w:r>
    </w:p>
    <w:p>
      <w:pPr>
        <w:autoSpaceDE w:val="0"/>
        <w:autoSpaceDN w:val="0"/>
        <w:adjustRightInd w:val="0"/>
        <w:spacing w:line="360" w:lineRule="auto"/>
        <w:ind w:firstLine="709"/>
        <w:jc w:val="both"/>
        <w:rPr>
          <w:b w:val="0"/>
          <w:bCs w:val="0"/>
          <w:i w:val="0"/>
          <w:iCs w:val="0"/>
          <w:lang w:val="pt-BR"/>
        </w:rPr>
      </w:pPr>
      <w:r>
        <w:rPr>
          <w:b w:val="0"/>
          <w:bCs w:val="0"/>
          <w:i w:val="0"/>
          <w:iCs w:val="0"/>
          <w:lang w:val="pt-BR"/>
        </w:rPr>
        <w:t xml:space="preserve">O </w:t>
      </w:r>
      <w:r>
        <w:rPr>
          <w:b w:val="0"/>
          <w:bCs w:val="0"/>
          <w:i/>
          <w:iCs/>
          <w:lang w:val="pt-BR"/>
        </w:rPr>
        <w:t xml:space="preserve">BackEnd </w:t>
      </w:r>
      <w:r>
        <w:rPr>
          <w:b w:val="0"/>
          <w:bCs w:val="0"/>
          <w:i w:val="0"/>
          <w:iCs w:val="0"/>
          <w:lang w:val="pt-BR"/>
        </w:rPr>
        <w:t>é a camada do servidor que recebe as requisições, faz acesso ao banco de dados e envia as respostas. Também é a responsável pelas regras de negócio e por prover segurança a aplicação (MARQUES, 2017).</w:t>
      </w:r>
    </w:p>
    <w:p>
      <w:pPr>
        <w:autoSpaceDE w:val="0"/>
        <w:autoSpaceDN w:val="0"/>
        <w:adjustRightInd w:val="0"/>
        <w:spacing w:line="360" w:lineRule="auto"/>
        <w:ind w:firstLine="709"/>
        <w:jc w:val="both"/>
        <w:rPr>
          <w:b w:val="0"/>
          <w:bCs w:val="0"/>
          <w:i w:val="0"/>
          <w:iCs w:val="0"/>
          <w:lang w:val="pt-BR"/>
        </w:rPr>
      </w:pPr>
      <w:r>
        <w:rPr>
          <w:b w:val="0"/>
          <w:bCs w:val="0"/>
          <w:i w:val="0"/>
          <w:iCs w:val="0"/>
          <w:lang w:val="pt-BR"/>
        </w:rPr>
        <w:t xml:space="preserve">O </w:t>
      </w:r>
      <w:r>
        <w:rPr>
          <w:b w:val="0"/>
          <w:bCs w:val="0"/>
          <w:i/>
          <w:iCs/>
          <w:lang w:val="pt-BR"/>
        </w:rPr>
        <w:t>FrontEnd</w:t>
      </w:r>
      <w:r>
        <w:rPr>
          <w:b w:val="0"/>
          <w:bCs w:val="0"/>
          <w:i w:val="0"/>
          <w:iCs w:val="0"/>
          <w:lang w:val="pt-BR"/>
        </w:rPr>
        <w:t xml:space="preserve"> é camada correspondente a interação com o usuário, é a camada que irá receber a entrada de dados, enviar ao </w:t>
      </w:r>
      <w:r>
        <w:rPr>
          <w:b w:val="0"/>
          <w:bCs w:val="0"/>
          <w:i/>
          <w:iCs/>
          <w:lang w:val="pt-BR"/>
        </w:rPr>
        <w:t xml:space="preserve">BackEnd, </w:t>
      </w:r>
      <w:r>
        <w:rPr>
          <w:b w:val="0"/>
          <w:bCs w:val="0"/>
          <w:i w:val="0"/>
          <w:iCs w:val="0"/>
          <w:lang w:val="pt-BR"/>
        </w:rPr>
        <w:t>receber a resposta e apresentar ao usuário(MARQUES, 2017).</w:t>
      </w: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4" w:name="_Toc26994"/>
      <w:r>
        <w:rPr>
          <w:lang w:val="en-US" w:eastAsia="pt-BR"/>
        </w:rPr>
        <w:t>BackEnd</w:t>
      </w:r>
      <w:bookmarkEnd w:id="64"/>
    </w:p>
    <w:p>
      <w:pPr>
        <w:autoSpaceDE w:val="0"/>
        <w:autoSpaceDN w:val="0"/>
        <w:adjustRightInd w:val="0"/>
        <w:spacing w:line="360" w:lineRule="auto"/>
        <w:ind w:firstLine="709"/>
        <w:jc w:val="both"/>
        <w:rPr>
          <w:lang w:val="en-US" w:eastAsia="pt-BR"/>
        </w:rPr>
      </w:pPr>
      <w:r>
        <w:rPr>
          <w:lang w:val="en-US" w:eastAsia="pt-BR"/>
        </w:rPr>
        <w:t xml:space="preserve">A seguir serão apresentadas, as tecnologias aplicadas no desenvolvimento do BackEnd do software.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5" w:name="_Toc16769"/>
      <w:r>
        <w:rPr>
          <w:lang w:val="en-US" w:eastAsia="pt-BR"/>
        </w:rPr>
        <w:t>Linguagem Java</w:t>
      </w:r>
      <w:bookmarkEnd w:id="65"/>
    </w:p>
    <w:p>
      <w:pPr>
        <w:autoSpaceDE w:val="0"/>
        <w:autoSpaceDN w:val="0"/>
        <w:adjustRightInd w:val="0"/>
        <w:spacing w:line="360" w:lineRule="auto"/>
        <w:ind w:firstLine="709"/>
        <w:jc w:val="both"/>
        <w:rPr>
          <w:lang w:val="en-US" w:eastAsia="pt-BR"/>
        </w:rPr>
      </w:pPr>
      <w:r>
        <w:rPr>
          <w:lang w:val="en-US" w:eastAsia="pt-BR"/>
        </w:rPr>
        <w:t>A linguagem de programação escolhida foi a Java. Ela foi desenvolvida na década de 90 pela Sun MicroSystems. No ano de 2008, a empresa foi adquirida pela Oracle. O diferencial da Linguagem Java frente as linguagens convencionais, é que ao invés de um programa ser compilado para o código nativo da plataforma, na qual o programa foi desenvolvido, ele é compilado para um bytecode(código da linguagem Java) que será interpretada pela JVM Java Virtual Machine ou Máquina virtual do Java (CAELUM, 2018).</w:t>
      </w:r>
    </w:p>
    <w:p>
      <w:pPr>
        <w:autoSpaceDE w:val="0"/>
        <w:autoSpaceDN w:val="0"/>
        <w:adjustRightInd w:val="0"/>
        <w:spacing w:line="360" w:lineRule="auto"/>
        <w:ind w:firstLine="709"/>
        <w:jc w:val="both"/>
        <w:rPr>
          <w:lang w:val="en-US" w:eastAsia="pt-BR"/>
        </w:rPr>
      </w:pPr>
      <w:r>
        <w:rPr>
          <w:lang w:val="en-US" w:eastAsia="pt-BR"/>
        </w:rPr>
        <w:t>A JVM é a responsável por fazer com que um código Java possa ser executado em diferentes plataformas que utilizam diferentes Sistemas Operacionais.</w:t>
      </w:r>
    </w:p>
    <w:p>
      <w:pPr>
        <w:autoSpaceDE w:val="0"/>
        <w:autoSpaceDN w:val="0"/>
        <w:adjustRightInd w:val="0"/>
        <w:spacing w:line="360" w:lineRule="auto"/>
        <w:ind w:firstLine="709"/>
        <w:jc w:val="both"/>
        <w:rPr>
          <w:lang w:val="en-US" w:eastAsia="pt-BR"/>
        </w:rPr>
      </w:pPr>
      <w:r>
        <w:rPr>
          <w:lang w:val="en-US" w:eastAsia="pt-BR"/>
        </w:rPr>
        <w:t>Java foi escolhida por conta de sua portabilidade e Frameworks para desenvolvimento, além de sua grande utilização. Segundo dados disponíveis no site da linguagem, 97% dos Desktops corporativos executam Java e cerca 89% dos computadores residências possuem Java instalado. Segundo Udacity (2018) Java aparece sempre nas primeiras posições, como linguagem mais utilizada no mercado.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Chars="125" w:right="0" w:rightChars="0" w:firstLine="697"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br w:type="page"/>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6" w:name="_Toc29204"/>
      <w:r>
        <w:rPr>
          <w:lang w:val="en-US" w:eastAsia="pt-BR"/>
        </w:rPr>
        <w:t>Formato para Transmissão de Dados</w:t>
      </w:r>
      <w:bookmarkEnd w:id="66"/>
    </w:p>
    <w:p>
      <w:pPr>
        <w:autoSpaceDE w:val="0"/>
        <w:autoSpaceDN w:val="0"/>
        <w:adjustRightInd w:val="0"/>
        <w:spacing w:line="360" w:lineRule="auto"/>
        <w:ind w:firstLine="709"/>
        <w:jc w:val="both"/>
        <w:rPr>
          <w:lang w:val="en-US" w:eastAsia="pt-BR"/>
        </w:rPr>
      </w:pPr>
      <w:r>
        <w:rPr>
          <w:lang w:val="en-US" w:eastAsia="pt-BR"/>
        </w:rPr>
        <w:t>Utilizar-se-á do formato Java Script Object Notation (JSON) para a transmissão de dados no Projeto. No site oficial JSON é descrito como um formato leve para troca de dados, fácil para ser escrito e lido por humanos e fácil para serem convertidos e gerados por maquinas (JSON, 2018) .</w:t>
      </w:r>
    </w:p>
    <w:p>
      <w:pPr>
        <w:autoSpaceDE w:val="0"/>
        <w:autoSpaceDN w:val="0"/>
        <w:adjustRightInd w:val="0"/>
        <w:spacing w:line="360" w:lineRule="auto"/>
        <w:ind w:firstLine="709"/>
        <w:jc w:val="both"/>
        <w:rPr>
          <w:lang w:val="pt-BR" w:eastAsia="pt-BR"/>
        </w:rPr>
      </w:pPr>
      <w:r>
        <w:rPr>
          <w:lang w:val="en-US" w:eastAsia="pt-BR"/>
        </w:rPr>
        <w:t>O formato foi escolhido por conta de além de ser o formato padrão utilizado pelo Spring Framework, pela API de distâncias do Google e pela API de consultas de ceps do viaCep, é também o formato utilizado pelos componentes que fazem parte do FrontEnd.</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7" w:name="_Toc7178"/>
      <w:r>
        <w:rPr>
          <w:lang w:val="en-US" w:eastAsia="pt-BR"/>
        </w:rPr>
        <w:t>Maven</w:t>
      </w:r>
      <w:bookmarkEnd w:id="67"/>
    </w:p>
    <w:p>
      <w:pPr>
        <w:autoSpaceDE w:val="0"/>
        <w:autoSpaceDN w:val="0"/>
        <w:adjustRightInd w:val="0"/>
        <w:spacing w:line="360" w:lineRule="auto"/>
        <w:ind w:firstLine="709"/>
        <w:jc w:val="both"/>
        <w:rPr>
          <w:lang w:val="en-US" w:eastAsia="pt-BR"/>
        </w:rPr>
      </w:pPr>
      <w:r>
        <w:rPr>
          <w:lang w:val="en-US" w:eastAsia="pt-BR"/>
        </w:rPr>
        <w:t>Maven é uma ferramenta desenvolvida para facilitar o processo de desenvolvimento, Build (construir um programa executável,  a partir de código fonte) e gerenciar qualquer projeto baseado em Java (APACHE, 2018).</w:t>
      </w:r>
    </w:p>
    <w:p>
      <w:pPr>
        <w:autoSpaceDE w:val="0"/>
        <w:autoSpaceDN w:val="0"/>
        <w:adjustRightInd w:val="0"/>
        <w:spacing w:line="360" w:lineRule="auto"/>
        <w:ind w:firstLine="709"/>
        <w:jc w:val="both"/>
        <w:rPr>
          <w:lang w:val="en-US" w:eastAsia="pt-BR"/>
        </w:rPr>
      </w:pPr>
      <w:r>
        <w:rPr>
          <w:lang w:val="en-US" w:eastAsia="pt-BR"/>
        </w:rPr>
        <w:t>Esta ferramenta foi originalmente iniciado para facilitar o processo de Build , de um Projeto chamado Jakarta Turbine. Este projeto é composto por diversos subprojetos, cada um com suas próprias Builds e JARS (Arquivos Java).</w:t>
      </w:r>
    </w:p>
    <w:p>
      <w:pPr>
        <w:autoSpaceDE w:val="0"/>
        <w:autoSpaceDN w:val="0"/>
        <w:adjustRightInd w:val="0"/>
        <w:spacing w:line="360" w:lineRule="auto"/>
        <w:ind w:firstLine="709"/>
        <w:jc w:val="both"/>
        <w:rPr>
          <w:lang w:val="en-US" w:eastAsia="pt-BR"/>
        </w:rPr>
      </w:pPr>
      <w:r>
        <w:rPr>
          <w:lang w:val="en-US" w:eastAsia="pt-BR"/>
        </w:rPr>
        <w:t xml:space="preserve">A ferramenta baseou-se na  utilização de Project Object Model (POM), um arquivo formato XML que contém todas as informações necessárias para a Build do projeto, configurações, formatos de compilação e o a gestão das dependências. </w:t>
      </w:r>
    </w:p>
    <w:p>
      <w:pPr>
        <w:autoSpaceDE w:val="0"/>
        <w:autoSpaceDN w:val="0"/>
        <w:adjustRightInd w:val="0"/>
        <w:spacing w:line="360" w:lineRule="auto"/>
        <w:ind w:firstLine="709"/>
        <w:jc w:val="both"/>
        <w:rPr>
          <w:lang w:val="en-US" w:eastAsia="pt-BR"/>
        </w:rPr>
      </w:pPr>
      <w:r>
        <w:rPr>
          <w:lang w:val="en-US" w:eastAsia="pt-BR"/>
        </w:rPr>
        <w:t>O Maven irá realizar a gestão de todas as dependências da parte de BackLog do projeto que serão listadas a seguir.</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8" w:name="_Toc31054"/>
      <w:r>
        <w:rPr>
          <w:lang w:val="en-US" w:eastAsia="pt-BR"/>
        </w:rPr>
        <w:t>Spring</w:t>
      </w:r>
      <w:bookmarkEnd w:id="68"/>
    </w:p>
    <w:p>
      <w:pPr>
        <w:autoSpaceDE w:val="0"/>
        <w:autoSpaceDN w:val="0"/>
        <w:adjustRightInd w:val="0"/>
        <w:spacing w:line="360" w:lineRule="auto"/>
        <w:ind w:firstLine="709"/>
        <w:jc w:val="both"/>
        <w:rPr>
          <w:lang w:val="en-US" w:eastAsia="pt-BR"/>
        </w:rPr>
      </w:pPr>
      <w:r>
        <w:rPr>
          <w:lang w:val="en-US" w:eastAsia="pt-BR"/>
        </w:rPr>
        <w:t>O principal Framework e base para o BackEnd é o Spring. Esta ferramenta foi lançada no Ano de 2002. Hoje é mantida pela Pivotal Software. Suas principais características são a Inversão de Controle e a Injeção de dependências.</w:t>
      </w:r>
    </w:p>
    <w:p>
      <w:pPr>
        <w:autoSpaceDE w:val="0"/>
        <w:autoSpaceDN w:val="0"/>
        <w:adjustRightInd w:val="0"/>
        <w:spacing w:line="360" w:lineRule="auto"/>
        <w:ind w:firstLine="709"/>
        <w:jc w:val="both"/>
        <w:rPr>
          <w:rFonts w:hint="default"/>
          <w:lang w:val="en-US" w:eastAsia="pt-BR"/>
        </w:rPr>
      </w:pPr>
      <w:r>
        <w:rPr>
          <w:lang w:val="en-US" w:eastAsia="pt-BR"/>
        </w:rPr>
        <w:t xml:space="preserve">A Inversão de Controle é quando as chamadas da aplicação não podem ser controladas manualmente ou não possuem ordem definida para execução. A Injeção de Dependências é um padrão de desenvolvimento que busca manter um nível de acoplamento baixo entre os módulos das aplicações e que nesse caso, o Container ou Framework que disponibiliza ou </w:t>
      </w:r>
      <w:r>
        <w:rPr>
          <w:rFonts w:hint="default"/>
          <w:lang w:val="en-US" w:eastAsia="pt-BR"/>
        </w:rPr>
        <w:t>‘injeta’ os componentes entre os módulos sempre que necessário (FOWLER, 2004).</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Spring é composto também de outros módulos, denominados no site como </w:t>
      </w:r>
      <w:r>
        <w:rPr>
          <w:rFonts w:hint="default"/>
          <w:i/>
          <w:iCs/>
          <w:lang w:val="en-US" w:eastAsia="pt-BR"/>
        </w:rPr>
        <w:t xml:space="preserve">Projects </w:t>
      </w:r>
      <w:r>
        <w:rPr>
          <w:rFonts w:hint="default"/>
          <w:lang w:val="en-US" w:eastAsia="pt-BR"/>
        </w:rPr>
        <w:t xml:space="preserve">(PIVOTAL, 2018A). Para o desenvolvimento utilizar-se-á dos seguintes </w:t>
      </w:r>
      <w:r>
        <w:rPr>
          <w:rFonts w:hint="default"/>
          <w:i/>
          <w:iCs/>
          <w:lang w:val="en-US" w:eastAsia="pt-BR"/>
        </w:rPr>
        <w:t>Projects</w:t>
      </w:r>
      <w:r>
        <w:rPr>
          <w:rFonts w:hint="default"/>
          <w:lang w:val="en-US" w:eastAsia="pt-BR"/>
        </w:rPr>
        <w:t>:</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ou Spring MVC: é um dos projetos iniciais do Spring com foco da Inversão de Controle e Injeção de dependências. Esse projeto provê as dependências necessárias para a criação de S</w:t>
      </w:r>
      <w:r>
        <w:rPr>
          <w:rFonts w:hint="default" w:eastAsia="Arial Unicode MS" w:cs="Times New Roman"/>
          <w:b w:val="0"/>
          <w:bCs w:val="0"/>
          <w:i/>
          <w:iCs/>
          <w:color w:val="000000"/>
          <w:sz w:val="24"/>
          <w:szCs w:val="24"/>
          <w:lang w:val="en-US" w:eastAsia="pt-BR" w:bidi="ar-SA"/>
        </w:rPr>
        <w:t>ervices, Views e Controllers</w:t>
      </w:r>
      <w:r>
        <w:rPr>
          <w:rFonts w:hint="default" w:eastAsia="Arial Unicode MS" w:cs="Times New Roman"/>
          <w:b w:val="0"/>
          <w:bCs w:val="0"/>
          <w:i w:val="0"/>
          <w:iCs w:val="0"/>
          <w:color w:val="000000"/>
          <w:sz w:val="24"/>
          <w:szCs w:val="24"/>
          <w:lang w:val="en-US" w:eastAsia="pt-BR" w:bidi="ar-SA"/>
        </w:rPr>
        <w:t xml:space="preserve">. </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Boot DevTools: Tem a função de prover toda a configuração necessária para executar uma aplicação baseada Spring de Maneira automática, economizando tempo e trabalho.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Data JPA: Torna a comunicação entre a aplicação e o banco de dados mais simples, a partir de parametrizações é possível definir Classes que são a representam determinada tabela do banco de dados, e definir classes que executam funções de consulta, alteração, criação e exclusão a essas tabelas denominados repositórios. Outra grande vantagem dos repositórios é que eles evitam a criação de código repetitivo.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Security: Toda a parte de autenticação e segurança é de responsabilidade deste Projeto. Esta ferramenta fornece configurações, classes e métodos para serem utilizados de forma a controlar a segurança da aplicação, porem ele oferece autenticação básica, para complementar utilizar-se-á de JSONWebToken o JWT que será enviado em todas as requisições realizadas.</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Test: É responsável pela execução de testes Unitários utilizando o JUnit.</w:t>
      </w:r>
    </w:p>
    <w:p>
      <w:pPr>
        <w:autoSpaceDE w:val="0"/>
        <w:autoSpaceDN w:val="0"/>
        <w:adjustRightInd w:val="0"/>
        <w:spacing w:line="360" w:lineRule="auto"/>
        <w:ind w:firstLine="709"/>
        <w:jc w:val="both"/>
        <w:rPr>
          <w:rFonts w:hint="default"/>
          <w:lang w:val="en-US" w:eastAsia="pt-BR"/>
        </w:rPr>
      </w:pPr>
      <w:r>
        <w:rPr>
          <w:rFonts w:hint="default"/>
          <w:lang w:val="en-US" w:eastAsia="pt-BR"/>
        </w:rPr>
        <w:t>Informações detalhadas ou de outros Projects do Spring podem ser encontrados no seu próprio site, que também apresenta toda a documentação de cada uma dos Projects.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right="0" w:rightChars="0" w:firstLine="700" w:firstLineChars="0"/>
        <w:jc w:val="both"/>
        <w:textAlignment w:val="auto"/>
        <w:outlineLvl w:val="9"/>
        <w:rPr>
          <w:rFonts w:hint="default" w:eastAsia="Arial Unicode MS" w:cs="Times New Roman"/>
          <w:b w:val="0"/>
          <w:bCs w:val="0"/>
          <w:i w:val="0"/>
          <w:iCs w:val="0"/>
          <w:color w:val="000000"/>
          <w:sz w:val="24"/>
          <w:szCs w:val="24"/>
          <w:lang w:val="en-US" w:eastAsia="pt-BR" w:bidi="ar-SA"/>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9" w:name="_Toc25981"/>
      <w:r>
        <w:rPr>
          <w:lang w:val="en-US" w:eastAsia="pt-BR"/>
        </w:rPr>
        <w:t>Banco de Dados</w:t>
      </w:r>
      <w:bookmarkEnd w:id="69"/>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Banco de Dados selecionado para o Projeto é o MySQL. É um banco de dados gratuito distribuído pela Oracle utilizado por diversas empresas ao redor do mundo. Algumas características que definiram o MySQL como Banco de Dados do projeto são o excelente desempenho e escalabilidade, a compatibilidade com a linguagem Java e o  baixo consumo de recursos do Host (MYSQL, 2018).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70" w:name="_Toc5293"/>
      <w:r>
        <w:rPr>
          <w:lang w:val="en-US" w:eastAsia="pt-BR"/>
        </w:rPr>
        <w:t>Plugins para Base de Dados</w:t>
      </w:r>
      <w:bookmarkEnd w:id="70"/>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H2Database: Banco de dados em memória, utilizar-se-á o H2 para Testes Unitários, verificação dos Scripts do Liquibase e para testes simples dos Serviços e Endpoints.</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MySQL Connector: Plugin necessário para a conexão do Software em Java com o banco de Dados MySQL</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Liquibase: Biblioteca Java para de código fonte aberto para controle e gestão do Banco de Dados de uma aplicação a partir de Scripts Sql ou arquivos XML. O liquibase pode executar tanto comandos DDL Data Definition Language como DML Data Manipulation Language (DATICAL, 2018)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1" w:name="_Toc27865"/>
      <w:r>
        <w:rPr>
          <w:lang w:val="en-US" w:eastAsia="pt-BR"/>
        </w:rPr>
        <w:t>Demais Dependências utilizadas</w:t>
      </w:r>
      <w:bookmarkEnd w:id="71"/>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Project Lombok: Biblioteca Java que gera métodos essências de forma automática, como métodos get, set, toString, equals, construtores sem atributos dentre outros.</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 xml:space="preserve">Javax.Json : Biblioteca utilizada para  leitura, conversão e criação de arquivos JSON  </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HttpClient : Cliente para realizar requisições HTTP para WebServices, faz-se necessária a utilização dessa biblioteca para realizar requisições à API de Distâncias do Google e ao Servidor do ViaCep.</w:t>
      </w:r>
    </w:p>
    <w:p>
      <w:pPr>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2" w:name="_Toc12363"/>
      <w:r>
        <w:rPr>
          <w:lang w:val="en-US" w:eastAsia="pt-BR"/>
        </w:rPr>
        <w:t>Softwares utilizados</w:t>
      </w:r>
      <w:bookmarkEnd w:id="72"/>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Spring Tool Suite conhecido como STS, é uma IDE customizada, que tem o Eclipse como base. É distribuída pela Pivotal Software, desenvolvedora do Projeto Spring. O STS disponibiliza um ambiente completo para criação e execução de uma aplicação baseada no Framework Spring. Contém inclusive um servidor Web embutido, que executa a aplicação desenvolvida automaticamente, sem necessidade de realizar nenhum tipo de configuração (PIVOTAL, 2018B). </w:t>
      </w:r>
    </w:p>
    <w:p>
      <w:pPr>
        <w:autoSpaceDE w:val="0"/>
        <w:autoSpaceDN w:val="0"/>
        <w:adjustRightInd w:val="0"/>
        <w:spacing w:line="360" w:lineRule="auto"/>
        <w:ind w:firstLine="709"/>
        <w:jc w:val="both"/>
        <w:rPr>
          <w:rFonts w:hint="default"/>
          <w:lang w:val="en-US" w:eastAsia="pt-BR"/>
        </w:rPr>
      </w:pPr>
      <w:r>
        <w:rPr>
          <w:rFonts w:hint="default"/>
          <w:lang w:val="en-US" w:eastAsia="pt-BR"/>
        </w:rPr>
        <w:t>XAMPP é um Software Livre Promovido pela Iniciativa Apache Friends. É composto por Servidos Apache, PHP, Perl e atualmente a distribuição Baseada em MySQL MariaDB. Esse software foi elencado para ser utilizado, pelo baixo consumo de recursos de Hardware, e fácil instalação e utilização de suas ferramentas. Para o o projeto a ferramenta da plataforma a ser utilizada é o MariaDB (</w:t>
      </w:r>
      <w:r>
        <w:rPr>
          <w:lang w:val="pt-BR"/>
        </w:rPr>
        <w:t>FRIENDS, 2018)</w:t>
      </w:r>
      <w:r>
        <w:rPr>
          <w:rFonts w:hint="default"/>
          <w:lang w:val="en-US" w:eastAsia="pt-BR"/>
        </w:rPr>
        <w:t>.</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3" w:name="_Toc19072"/>
      <w:r>
        <w:rPr>
          <w:lang w:val="en-US" w:eastAsia="pt-BR"/>
        </w:rPr>
        <w:t>Recursos Externos</w:t>
      </w:r>
      <w:bookmarkEnd w:id="73"/>
    </w:p>
    <w:p>
      <w:pPr>
        <w:autoSpaceDE w:val="0"/>
        <w:autoSpaceDN w:val="0"/>
        <w:adjustRightInd w:val="0"/>
        <w:spacing w:line="360" w:lineRule="auto"/>
        <w:ind w:firstLine="709"/>
        <w:jc w:val="both"/>
        <w:rPr>
          <w:rFonts w:hint="default"/>
          <w:lang w:val="en-US" w:eastAsia="pt-BR"/>
        </w:rPr>
      </w:pPr>
      <w:r>
        <w:rPr>
          <w:rFonts w:hint="default"/>
          <w:lang w:val="en-US" w:eastAsia="pt-BR"/>
        </w:rPr>
        <w:t>Para satisfazer as necessidades dos usuários, faz-se necessária a utilização de dois recursos externos:</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t xml:space="preserve">Distance Matrix API é fornecida pela Google. A API disponibiliza o cálculo de distancias e tempo de percurso, entre ponto de origem e e ponto de destino. É utilizada por meio de requisições HTTP, tendo que enviar a URL utilizando o padrão apresentado na documentação fornecida pela Google. Retorna um JSON com as informações de distancia e tempo. </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t>ViaCep é um WebService gratuito para consulta de ceps. As requisições são feitas pelo Protocolo HTTP. Ao efetuar uma requisição o WebService retorna um JSON com as informações do CEP, caso ele seja válido.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2" w:leftChars="0" w:right="0" w:rightChars="0"/>
        <w:jc w:val="both"/>
        <w:textAlignment w:val="auto"/>
        <w:outlineLvl w:val="9"/>
        <w:rPr>
          <w:rFonts w:eastAsia="Arial Unicode MS" w:cs="Times New Roman"/>
          <w:b w:val="0"/>
          <w:bCs w:val="0"/>
          <w:i w:val="0"/>
          <w:iCs w:val="0"/>
          <w:color w:val="000000"/>
          <w:sz w:val="24"/>
          <w:szCs w:val="24"/>
          <w:lang w:val="en-US" w:eastAsia="pt-BR" w:bidi="ar-SA"/>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4" w:name="_Toc13557"/>
      <w:r>
        <w:rPr>
          <w:lang w:val="en-US" w:eastAsia="pt-BR"/>
        </w:rPr>
        <w:t>FrontEnd</w:t>
      </w:r>
      <w:bookmarkEnd w:id="74"/>
    </w:p>
    <w:p>
      <w:pPr>
        <w:autoSpaceDE w:val="0"/>
        <w:autoSpaceDN w:val="0"/>
        <w:adjustRightInd w:val="0"/>
        <w:spacing w:line="360" w:lineRule="auto"/>
        <w:ind w:firstLine="709"/>
        <w:jc w:val="both"/>
        <w:rPr>
          <w:rFonts w:hint="default"/>
          <w:lang w:val="en-US" w:eastAsia="pt-BR"/>
        </w:rPr>
      </w:pPr>
      <w:r>
        <w:rPr>
          <w:rFonts w:hint="default"/>
          <w:lang w:val="en-US" w:eastAsia="pt-BR"/>
        </w:rPr>
        <w:t>As tecnologias apresentadas, a seguir, fazem parte da camada de FrontEnd do projeto.</w:t>
      </w:r>
    </w:p>
    <w:p>
      <w:pPr>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5" w:name="_Toc22094"/>
      <w:r>
        <w:rPr>
          <w:lang w:val="en-US" w:eastAsia="pt-BR"/>
        </w:rPr>
        <w:t>NPM</w:t>
      </w:r>
      <w:bookmarkEnd w:id="75"/>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Npm é um Software para gerenciamento de Pacotes/Dependências para linguagem de programação JavaScript/TypeScript. Foi lançado inicialmente em 2010. </w:t>
      </w:r>
    </w:p>
    <w:p>
      <w:pPr>
        <w:autoSpaceDE w:val="0"/>
        <w:autoSpaceDN w:val="0"/>
        <w:adjustRightInd w:val="0"/>
        <w:spacing w:line="360" w:lineRule="auto"/>
        <w:ind w:firstLine="709"/>
        <w:jc w:val="both"/>
        <w:rPr>
          <w:rFonts w:hint="default"/>
          <w:lang w:val="en-US" w:eastAsia="pt-BR"/>
        </w:rPr>
      </w:pPr>
      <w:r>
        <w:rPr>
          <w:rFonts w:hint="default"/>
          <w:lang w:val="en-US" w:eastAsia="pt-BR"/>
        </w:rPr>
        <w:t>O NPM consiste em uma base de dados online com diversas dependências que podem ser baixadas pelo cliente NPM, utilizando linha de comando. (NPM,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6" w:name="_Toc27719"/>
      <w:r>
        <w:rPr>
          <w:lang w:val="en-US" w:eastAsia="pt-BR"/>
        </w:rPr>
        <w:t>Ionic</w:t>
      </w:r>
      <w:bookmarkEnd w:id="76"/>
    </w:p>
    <w:p>
      <w:pPr>
        <w:autoSpaceDE w:val="0"/>
        <w:autoSpaceDN w:val="0"/>
        <w:adjustRightInd w:val="0"/>
        <w:spacing w:line="360" w:lineRule="auto"/>
        <w:ind w:firstLine="709"/>
        <w:jc w:val="both"/>
        <w:rPr>
          <w:rFonts w:hint="default"/>
          <w:lang w:val="en-US" w:eastAsia="pt-BR"/>
        </w:rPr>
      </w:pPr>
      <w:r>
        <w:rPr>
          <w:rFonts w:hint="default"/>
          <w:lang w:val="en-US" w:eastAsia="pt-BR"/>
        </w:rPr>
        <w:t>Ionic é um SDK Software Development Kit que foi lançado em 2013, sendo desenvolvido por Max Lynch, Ben Sperry e Adam Bradley. O Ionic possibilita o desenvolvimento de aplicativos híbridos ou multiplataforma, podendo ser executados em IOS, Android, Windows e Browser. O Ionic é executado em uma camada acima do Cordova e, provê a Interface ao usuário, enquanto o Cordova age transcrevendo as ações do FrontEnd em comandos para a plataforma no qual  aplicação é executada (IONIC, 2018).</w:t>
      </w:r>
    </w:p>
    <w:p>
      <w:pPr>
        <w:autoSpaceDE w:val="0"/>
        <w:autoSpaceDN w:val="0"/>
        <w:adjustRightInd w:val="0"/>
        <w:spacing w:line="360" w:lineRule="auto"/>
        <w:ind w:firstLine="709"/>
        <w:jc w:val="both"/>
        <w:rPr>
          <w:rFonts w:hint="default"/>
          <w:lang w:val="en-US" w:eastAsia="pt-BR"/>
        </w:rPr>
      </w:pPr>
      <w:r>
        <w:rPr>
          <w:rFonts w:hint="default"/>
          <w:lang w:val="en-US" w:eastAsia="pt-BR"/>
        </w:rPr>
        <w:t>Para prover o desenvolvimento multiplataforma o Ionic utiliza os recursos primordiais do desenvolvimento de FrontEnd no formato para Web. Para criação de aplicativos são utilizados HTML5, CSS e JavaScript. Esses itens já são o suficiente para o desenvolvimento de uma Página Web, mas o Ionic vai mais além, permitindo implementar também TypeScript e Angular.</w:t>
      </w:r>
    </w:p>
    <w:p>
      <w:pPr>
        <w:autoSpaceDE w:val="0"/>
        <w:autoSpaceDN w:val="0"/>
        <w:adjustRightInd w:val="0"/>
        <w:spacing w:line="360" w:lineRule="auto"/>
        <w:ind w:firstLine="709"/>
        <w:jc w:val="both"/>
        <w:rPr>
          <w:rFonts w:hint="default"/>
          <w:lang w:val="en-US" w:eastAsia="pt-BR"/>
        </w:rPr>
      </w:pPr>
      <w:r>
        <w:rPr>
          <w:rFonts w:hint="default"/>
          <w:lang w:val="en-US" w:eastAsia="pt-BR"/>
        </w:rPr>
        <w:t>Além das tecnologias já citadas, o Ionic ainda permite a utilização de recursos nativos da plataforma que o está executando, como: câmera, GPS, acesso a arquivos locais dentre outros, esses recursos são possíveis de serem executados por conta do Cordova. Outro recurso disponível consistem em componentes já desenvolvidos do Ionic que podem ser utilizados para enriquecer o FrontEnd e deixar o visual da aplicação mais elegante.</w:t>
      </w:r>
    </w:p>
    <w:p>
      <w:pPr>
        <w:autoSpaceDE w:val="0"/>
        <w:autoSpaceDN w:val="0"/>
        <w:adjustRightInd w:val="0"/>
        <w:spacing w:line="360" w:lineRule="auto"/>
        <w:ind w:firstLine="709"/>
        <w:jc w:val="both"/>
        <w:rPr>
          <w:rFonts w:hint="default"/>
          <w:lang w:val="en-US" w:eastAsia="pt-BR"/>
        </w:rPr>
      </w:pPr>
      <w:r>
        <w:rPr>
          <w:rFonts w:hint="default"/>
          <w:lang w:val="en-US" w:eastAsia="pt-BR"/>
        </w:rPr>
        <w:t>O Ionic foi selecionado para implementação do FrontEnd por conta da capacidade de ser executado em qualquer plataforma, podendo acessar os recursos nativos do dispositivo no qual é utilizado, sem a necessidade de fazer nenhum tipo de alteração do código fonte. Além de possuir componentes já preparados para serem utilizados.</w:t>
      </w:r>
    </w:p>
    <w:p>
      <w:pPr>
        <w:ind w:firstLine="697" w:firstLineChars="0"/>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7" w:name="_Toc10176"/>
      <w:r>
        <w:rPr>
          <w:lang w:val="en-US" w:eastAsia="pt-BR"/>
        </w:rPr>
        <w:t>HTML5</w:t>
      </w:r>
      <w:bookmarkEnd w:id="77"/>
    </w:p>
    <w:p>
      <w:pPr>
        <w:autoSpaceDE w:val="0"/>
        <w:autoSpaceDN w:val="0"/>
        <w:adjustRightInd w:val="0"/>
        <w:spacing w:line="360" w:lineRule="auto"/>
        <w:ind w:firstLine="709"/>
        <w:jc w:val="both"/>
        <w:rPr>
          <w:rFonts w:hint="default"/>
          <w:lang w:val="en-US" w:eastAsia="pt-BR"/>
        </w:rPr>
      </w:pPr>
      <w:r>
        <w:rPr>
          <w:rFonts w:hint="default"/>
          <w:lang w:val="en-US" w:eastAsia="pt-BR"/>
        </w:rPr>
        <w:fldChar w:fldCharType="begin"/>
      </w:r>
      <w:r>
        <w:rPr>
          <w:rFonts w:hint="default"/>
          <w:lang w:val="en-US" w:eastAsia="pt-BR"/>
        </w:rPr>
        <w:instrText xml:space="preserve"> HYPERLINK "https://pt.wikipedia.org/wiki/Hypertext_Markup_Language" \o "Hypertext Markup Language" </w:instrText>
      </w:r>
      <w:r>
        <w:rPr>
          <w:rFonts w:hint="default"/>
          <w:lang w:val="en-US" w:eastAsia="pt-BR"/>
        </w:rPr>
        <w:fldChar w:fldCharType="separate"/>
      </w:r>
      <w:r>
        <w:rPr>
          <w:rFonts w:hint="default"/>
          <w:lang w:val="en-US" w:eastAsia="pt-BR"/>
        </w:rPr>
        <w:t>Hypertext Markup Language</w:t>
      </w:r>
      <w:r>
        <w:rPr>
          <w:rFonts w:hint="default"/>
          <w:lang w:val="en-US" w:eastAsia="pt-BR"/>
        </w:rPr>
        <w:fldChar w:fldCharType="end"/>
      </w:r>
      <w:r>
        <w:rPr>
          <w:rFonts w:hint="default"/>
          <w:lang w:val="en-US" w:eastAsia="pt-BR"/>
        </w:rPr>
        <w:t xml:space="preserve"> (HTML) é uma linguagem para estruturação e apresentação de conteúdo. É basicamente a Tecnologia chave da Internet na maneira que conhecemos. Todos os sites utilizam o HTML. </w:t>
      </w:r>
    </w:p>
    <w:p>
      <w:pPr>
        <w:autoSpaceDE w:val="0"/>
        <w:autoSpaceDN w:val="0"/>
        <w:adjustRightInd w:val="0"/>
        <w:spacing w:line="360" w:lineRule="auto"/>
        <w:ind w:firstLine="709"/>
        <w:jc w:val="both"/>
        <w:rPr>
          <w:rFonts w:hint="default"/>
          <w:lang w:val="en-US" w:eastAsia="pt-BR"/>
        </w:rPr>
      </w:pPr>
      <w:r>
        <w:rPr>
          <w:rFonts w:hint="default"/>
          <w:lang w:val="en-US" w:eastAsia="pt-BR"/>
        </w:rPr>
        <w:t>HTML foi originalmente desenvolvido para descrever semanticamente, documentos científicos, mas devido ao seu design, ele pode ser adaptado para tornar-se a estrutura básica de um Site.Sua nova Versão, a 5, foi lançada na integra no ano de 2014. Trazendo diversos novos recursos como: Funcionar Offline, armazenamento Local, viabilização de multimídia, novos efeitos, melhoria de desempenho e capacidade de acessar dispositivos (W3C,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8" w:name="_Toc31449"/>
      <w:r>
        <w:rPr>
          <w:lang w:val="en-US" w:eastAsia="pt-BR"/>
        </w:rPr>
        <w:t>CSS</w:t>
      </w:r>
      <w:bookmarkEnd w:id="78"/>
    </w:p>
    <w:p>
      <w:pPr>
        <w:autoSpaceDE w:val="0"/>
        <w:autoSpaceDN w:val="0"/>
        <w:adjustRightInd w:val="0"/>
        <w:spacing w:line="360" w:lineRule="auto"/>
        <w:ind w:firstLine="709"/>
        <w:jc w:val="both"/>
        <w:rPr>
          <w:rFonts w:hint="default"/>
          <w:lang w:val="en-US" w:eastAsia="pt-BR"/>
        </w:rPr>
      </w:pPr>
      <w:r>
        <w:rPr>
          <w:rFonts w:hint="default"/>
          <w:lang w:val="en-US" w:eastAsia="pt-BR"/>
        </w:rPr>
        <w:t>CSS é a abreviação de Cascade Style Sheets que traduzindo significa,  Folha e Estilos em Cascata. Esta ferramenta é utilizada junto a com linguagens de marcação como HTML(BOS, 2018).Sua principal função é determinar o visual de uma Página web, tornando-a apresentável aos olhos de quem a utiliza. Ele é camada responsável por coordenar todos os estilos aplicados a Página Web e ‘dar vida’ a Página estática baseada em HTML.</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9" w:name="_Toc14319"/>
      <w:r>
        <w:rPr>
          <w:lang w:val="en-US" w:eastAsia="pt-BR"/>
        </w:rPr>
        <w:t>TypeScript</w:t>
      </w:r>
      <w:bookmarkEnd w:id="79"/>
    </w:p>
    <w:p>
      <w:pPr>
        <w:autoSpaceDE w:val="0"/>
        <w:autoSpaceDN w:val="0"/>
        <w:adjustRightInd w:val="0"/>
        <w:spacing w:line="360" w:lineRule="auto"/>
        <w:ind w:firstLine="709"/>
        <w:jc w:val="both"/>
        <w:rPr>
          <w:rFonts w:hint="default"/>
          <w:lang w:val="en-US" w:eastAsia="pt-BR"/>
        </w:rPr>
      </w:pPr>
      <w:r>
        <w:rPr>
          <w:rFonts w:hint="default"/>
          <w:lang w:val="en-US" w:eastAsia="pt-BR"/>
        </w:rPr>
        <w:t>Lançada em 2012 pela Microsoft, o TypeScript é um superconjunto do JavaScript. Sua principal diferença com relação ao JavaScript é suportar o uso de Programação Orientada a Objeto. Com o TypeScript é possível escrever classes, interfaces, indicar o formato de retorno de métodos e indicar o tipo das variáveis (TYPESCRIPT, 2018).</w:t>
      </w:r>
    </w:p>
    <w:p>
      <w:pPr>
        <w:autoSpaceDE w:val="0"/>
        <w:autoSpaceDN w:val="0"/>
        <w:adjustRightInd w:val="0"/>
        <w:spacing w:line="360" w:lineRule="auto"/>
        <w:ind w:firstLine="709"/>
        <w:jc w:val="both"/>
        <w:rPr>
          <w:rFonts w:hint="default"/>
          <w:lang w:val="en-US" w:eastAsia="pt-BR"/>
        </w:rPr>
      </w:pPr>
      <w:r>
        <w:rPr>
          <w:rFonts w:hint="default"/>
          <w:lang w:val="en-US" w:eastAsia="pt-BR"/>
        </w:rPr>
        <w:t>O TypeScript consegue executar JavaScript assim, possibilitando a utilização de ferramentas já desenvolvidas. Na questão de execução, como apresentado no site da ferramenta, todo o código escrito em TypeScript é compilado para JavaScript podendo assim ser interpretado e executado no Browser.</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0" w:name="_Toc18619"/>
      <w:r>
        <w:rPr>
          <w:lang w:val="en-US" w:eastAsia="pt-BR"/>
        </w:rPr>
        <w:t>AngularJS</w:t>
      </w:r>
      <w:bookmarkEnd w:id="80"/>
    </w:p>
    <w:p>
      <w:pPr>
        <w:autoSpaceDE w:val="0"/>
        <w:autoSpaceDN w:val="0"/>
        <w:adjustRightInd w:val="0"/>
        <w:spacing w:line="360" w:lineRule="auto"/>
        <w:ind w:firstLine="709"/>
        <w:jc w:val="both"/>
        <w:rPr>
          <w:rFonts w:hint="default"/>
          <w:lang w:val="en-US" w:eastAsia="pt-BR"/>
        </w:rPr>
      </w:pPr>
      <w:r>
        <w:rPr>
          <w:rFonts w:hint="default"/>
          <w:lang w:val="en-US" w:eastAsia="pt-BR"/>
        </w:rPr>
        <w:t>Angular foi lançado em 2016 e é mantido pela Google. Trata-se de um Framework de código aberto, baseado em JavaScript. Tem a função de construir interfaces para uma aplicação web a partir da utilização de HTML,CSS e JavaScript.</w:t>
      </w:r>
    </w:p>
    <w:p>
      <w:pPr>
        <w:autoSpaceDE w:val="0"/>
        <w:autoSpaceDN w:val="0"/>
        <w:adjustRightInd w:val="0"/>
        <w:spacing w:line="360" w:lineRule="auto"/>
        <w:ind w:firstLine="709"/>
        <w:jc w:val="both"/>
        <w:rPr>
          <w:rFonts w:hint="default"/>
          <w:lang w:val="en-US" w:eastAsia="pt-BR"/>
        </w:rPr>
      </w:pPr>
      <w:r>
        <w:rPr>
          <w:rFonts w:hint="default"/>
          <w:lang w:val="en-US" w:eastAsia="pt-BR"/>
        </w:rPr>
        <w:t>O Angular funciona a partir da leitura de Páginas HTML que contenham atributos adicionais em suas Tags e  interpreta esses atributos como diretivas, para unir partes de entrada e saída da página, com um uma variável. Facilitando a comunicação entre a Página e o controlador da página (ANGULARSJ,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1" w:name="_Toc15520"/>
      <w:r>
        <w:rPr>
          <w:lang w:val="en-US" w:eastAsia="pt-BR"/>
        </w:rPr>
        <w:t>Cordova</w:t>
      </w:r>
      <w:bookmarkEnd w:id="81"/>
    </w:p>
    <w:p>
      <w:pPr>
        <w:autoSpaceDE w:val="0"/>
        <w:autoSpaceDN w:val="0"/>
        <w:adjustRightInd w:val="0"/>
        <w:spacing w:line="360" w:lineRule="auto"/>
        <w:ind w:firstLine="709"/>
        <w:jc w:val="both"/>
        <w:rPr>
          <w:rFonts w:hint="default"/>
          <w:lang w:val="en-US" w:eastAsia="pt-BR"/>
        </w:rPr>
      </w:pPr>
      <w:r>
        <w:rPr>
          <w:rFonts w:hint="default"/>
          <w:lang w:val="en-US" w:eastAsia="pt-BR"/>
        </w:rPr>
        <w:t>Cordova foi lançado em 2017. É um framework para desenvolvimento de aplicações mobile baseado em HTML, CSS e JavaScript. Ele também é capaz de acessar recursos nativos do ambiente no qual é executado (CORDOVA, 2018).</w:t>
      </w:r>
    </w:p>
    <w:p>
      <w:pPr>
        <w:autoSpaceDE w:val="0"/>
        <w:autoSpaceDN w:val="0"/>
        <w:adjustRightInd w:val="0"/>
        <w:spacing w:line="360" w:lineRule="auto"/>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2" w:name="_Toc12998"/>
      <w:r>
        <w:rPr>
          <w:lang w:val="en-US" w:eastAsia="pt-BR"/>
        </w:rPr>
        <w:t>Softwares utilizados</w:t>
      </w:r>
      <w:bookmarkEnd w:id="82"/>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VSCode, lançado em 2015 e desenvolvido pela Microsoft, o VSCode é um editor de código fonte com distribuições para Windows, Linux e MacOS. Suas principais características são: Complemento inteligente de código(incluindo TypeScript, HTML, CSS e os componentes Ionic) , Refatoração de Código, suporte a Depuração, </w:t>
      </w:r>
      <w:r>
        <w:rPr>
          <w:rFonts w:hint="default"/>
          <w:i/>
          <w:iCs/>
          <w:lang w:val="en-US" w:eastAsia="pt-BR"/>
        </w:rPr>
        <w:t xml:space="preserve">Snippets </w:t>
      </w:r>
      <w:r>
        <w:rPr>
          <w:rFonts w:hint="default"/>
          <w:i w:val="0"/>
          <w:iCs w:val="0"/>
          <w:lang w:val="en-US" w:eastAsia="pt-BR"/>
        </w:rPr>
        <w:t>e controle de Git Incorporado (MICROSOFT, 2018).</w:t>
      </w:r>
    </w:p>
    <w:p>
      <w:pPr>
        <w:autoSpaceDE w:val="0"/>
        <w:autoSpaceDN w:val="0"/>
        <w:adjustRightInd w:val="0"/>
        <w:spacing w:line="360" w:lineRule="auto"/>
        <w:ind w:firstLine="697" w:firstLineChars="0"/>
        <w:jc w:val="both"/>
        <w:rPr>
          <w:rFonts w:hint="default"/>
          <w:i/>
          <w:iCs/>
          <w:lang w:val="en-US" w:eastAsia="pt-BR"/>
        </w:rPr>
      </w:pPr>
      <w:r>
        <w:rPr>
          <w:rFonts w:hint="default"/>
          <w:lang w:val="en-US" w:eastAsia="pt-BR"/>
        </w:rPr>
        <w:t xml:space="preserve">Ionic Cli: </w:t>
      </w:r>
      <w:r>
        <w:rPr>
          <w:rFonts w:hint="default"/>
          <w:i/>
          <w:iCs/>
          <w:lang w:val="en-US" w:eastAsia="pt-BR"/>
        </w:rPr>
        <w:t xml:space="preserve">Ionic Command Line Interface </w:t>
      </w:r>
      <w:r>
        <w:rPr>
          <w:rFonts w:hint="default"/>
          <w:i w:val="0"/>
          <w:iCs w:val="0"/>
          <w:lang w:val="en-US" w:eastAsia="pt-BR"/>
        </w:rPr>
        <w:t xml:space="preserve">conhecido como Ionic CLI é uma ferramenta criada para o desenvolvimento de Aplicações Ionic. Com este software é possível criar uma aplicação Ionic, gerar automaticamente alguns componentes. O CLI também facilita os processos de compilação e execução além de prover processos de </w:t>
      </w:r>
      <w:r>
        <w:rPr>
          <w:rFonts w:hint="default"/>
          <w:i/>
          <w:iCs/>
          <w:lang w:val="en-US" w:eastAsia="pt-BR"/>
        </w:rPr>
        <w:t>Build</w:t>
      </w:r>
      <w:r>
        <w:rPr>
          <w:rFonts w:hint="default"/>
          <w:i w:val="0"/>
          <w:iCs w:val="0"/>
          <w:lang w:val="en-US" w:eastAsia="pt-BR"/>
        </w:rPr>
        <w:t xml:space="preserve"> e </w:t>
      </w:r>
      <w:r>
        <w:rPr>
          <w:rFonts w:hint="default"/>
          <w:i/>
          <w:iCs/>
          <w:lang w:val="en-US" w:eastAsia="pt-BR"/>
        </w:rPr>
        <w:t>Live-Reload.</w:t>
      </w:r>
    </w:p>
    <w:p>
      <w:pPr>
        <w:autoSpaceDE w:val="0"/>
        <w:autoSpaceDN w:val="0"/>
        <w:adjustRightInd w:val="0"/>
        <w:spacing w:line="360" w:lineRule="auto"/>
        <w:ind w:firstLine="697" w:firstLineChars="0"/>
        <w:jc w:val="both"/>
        <w:rPr>
          <w:rFonts w:hint="default"/>
          <w:i/>
          <w:iCs/>
          <w:lang w:val="en-US" w:eastAsia="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3" w:name="_Toc19656"/>
      <w:r>
        <w:rPr>
          <w:lang w:val="en-US" w:eastAsia="pt-BR"/>
        </w:rPr>
        <w:t>Ferramentas de Teste</w:t>
      </w:r>
      <w:bookmarkEnd w:id="83"/>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Na sequência serão apresentadas as Ferramentas de Teste Utilizadas na Etapa de Verificação e Validação do software desenvolvido.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4" w:name="_Toc29586"/>
      <w:r>
        <w:rPr>
          <w:lang w:val="en-US" w:eastAsia="pt-BR"/>
        </w:rPr>
        <w:t>JUnit</w:t>
      </w:r>
      <w:bookmarkEnd w:id="84"/>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É um Framework para o desenvolvimento de Testes de Unitários, o conceito de Testes Unitários é definido pela IEEE como: “Atividade capaz de testar unidades de hardware ou software ou grupo de unidades relacionadas”. Foi Desenvolvido originalmente por</w:t>
      </w:r>
      <w:r>
        <w:rPr>
          <w:rFonts w:hint="default"/>
          <w:lang w:val="en-US" w:eastAsia="zh-CN"/>
        </w:rPr>
        <w:fldChar w:fldCharType="begin"/>
      </w:r>
      <w:r>
        <w:rPr>
          <w:rFonts w:hint="default"/>
          <w:lang w:val="en-US" w:eastAsia="zh-CN"/>
        </w:rPr>
        <w:instrText xml:space="preserve"> HYPERLINK "https://en.wikipedia.org/wiki/Kent_Beck" \o "Kent Beck" </w:instrText>
      </w:r>
      <w:r>
        <w:rPr>
          <w:rFonts w:hint="default"/>
          <w:lang w:val="en-US" w:eastAsia="zh-CN"/>
        </w:rPr>
        <w:fldChar w:fldCharType="separate"/>
      </w:r>
      <w:r>
        <w:rPr>
          <w:rFonts w:hint="default"/>
          <w:lang w:val="pt-BR" w:eastAsia="zh-CN"/>
        </w:rPr>
        <w:t xml:space="preserve"> </w:t>
      </w:r>
      <w:r>
        <w:rPr>
          <w:rFonts w:hint="default"/>
          <w:lang w:val="en-US" w:eastAsia="pt-BR"/>
        </w:rPr>
        <w:t>Kent Beck</w:t>
      </w:r>
      <w:r>
        <w:rPr>
          <w:rFonts w:hint="default"/>
          <w:lang w:val="en-US" w:eastAsia="zh-CN"/>
        </w:rPr>
        <w:fldChar w:fldCharType="end"/>
      </w:r>
      <w:r>
        <w:rPr>
          <w:rFonts w:hint="default"/>
          <w:lang w:val="pt-BR" w:eastAsia="zh-CN"/>
        </w:rPr>
        <w:t xml:space="preserve"> e </w:t>
      </w:r>
      <w:r>
        <w:rPr>
          <w:rFonts w:hint="default"/>
          <w:lang w:val="en-US" w:eastAsia="zh-CN"/>
        </w:rPr>
        <w:fldChar w:fldCharType="begin"/>
      </w:r>
      <w:r>
        <w:rPr>
          <w:rFonts w:hint="default"/>
          <w:lang w:val="en-US" w:eastAsia="zh-CN"/>
        </w:rPr>
        <w:instrText xml:space="preserve"> HYPERLINK "https://en.wikipedia.org/wiki/Erich_Gamma" \o "" </w:instrText>
      </w:r>
      <w:r>
        <w:rPr>
          <w:rFonts w:hint="default"/>
          <w:lang w:val="en-US" w:eastAsia="zh-CN"/>
        </w:rPr>
        <w:fldChar w:fldCharType="separate"/>
      </w:r>
      <w:r>
        <w:rPr>
          <w:rFonts w:hint="default"/>
          <w:lang w:val="en-US" w:eastAsia="pt-BR"/>
        </w:rPr>
        <w:t>Erich Gamma</w:t>
      </w:r>
      <w:r>
        <w:rPr>
          <w:rFonts w:hint="default"/>
          <w:lang w:val="en-US" w:eastAsia="zh-CN"/>
        </w:rPr>
        <w:fldChar w:fldCharType="end"/>
      </w:r>
      <w:r>
        <w:rPr>
          <w:rFonts w:hint="default"/>
          <w:lang w:val="pt-BR" w:eastAsia="zh-CN"/>
        </w:rPr>
        <w:t xml:space="preserve">. </w:t>
      </w:r>
      <w:r>
        <w:rPr>
          <w:rFonts w:hint="default"/>
          <w:lang w:val="en-US" w:eastAsia="pt-BR"/>
        </w:rPr>
        <w:t>O Projeto desenvolvido utilizar-se-a do Junit para o desenvolvimento de testes de alguns métodos no Backend, nas camadas de Serviço e Repositórios.</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5" w:name="_Toc8751"/>
      <w:r>
        <w:rPr>
          <w:rFonts w:hint="default"/>
          <w:lang w:val="en-US" w:eastAsia="pt-BR"/>
        </w:rPr>
        <w:t>JaCoCo</w:t>
      </w:r>
      <w:bookmarkEnd w:id="85"/>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JaCoCo é uma biblioteca Java, gratuita, para a analise de cobertura do código. Dentro do Projeto, utilizar-se-a dessa ferramenta no formato de Plugin do Maven. Esse Plugin permite a execução de um agente de analise para os testes, em tempo de execução. E ao final da execução é gerado um relatório de cobertura dos testes (ECLEMMA, 2018). O relatório gerado pelo JaCoCo será utilizado no SonarQube, próxima ferramenta a ser apresentada, para apresentar os dados de cobertura de testes do projeto.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6" w:name="_Toc26904"/>
      <w:r>
        <w:rPr>
          <w:rFonts w:hint="default"/>
          <w:lang w:val="en-US" w:eastAsia="pt-BR"/>
        </w:rPr>
        <w:t>SonarQube</w:t>
      </w:r>
      <w:bookmarkEnd w:id="86"/>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SonarQube é um Plataforma Open-Source (Código Aberto) desenvolvida pela empresa SonarSource. O SonarQube é definido como: Plataforma para inspeção contínua na qualidade do código de um Projeto. Atualmente suporta diversas linguagens, dentre elas as duas utilizadas no Projeto, Java no BackEnd TypeScript no FrontEnd (SONARCOURCE, 2018).</w:t>
      </w:r>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Para o projeto, utilizar-se-a das seguintes funcionalidades da plataforma: detecção de bugs, detecção de vulnerabilidades, analise da qualidade do código, analise da complexidade do código, analise da cobertura de Testes(utilizando o JaCoCo), analise do atendimento das boas práticas de programação e revisão dos denominados CodeSmells, que pode ser entendido como códigos mau cheirosos, quanto mais mau cheiroso um código é pior será mantê-lo e altera-lo.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7" w:name="_Toc10512"/>
      <w:r>
        <w:rPr>
          <w:rFonts w:hint="default"/>
          <w:lang w:val="en-US" w:eastAsia="pt-BR"/>
        </w:rPr>
        <w:t>PostMan</w:t>
      </w:r>
      <w:bookmarkEnd w:id="87"/>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PostMan é uma API de desenvolvimento, que proporciona mecanismos completos para testes de Requisições HTTP(POSTDOT, 2018). É de grande importância ao Projeto, pois é utilizando-o que as Rotas Desenvolvidas do BackEnd Serão testadas e validadas.</w:t>
      </w:r>
    </w:p>
    <w:p>
      <w:pPr>
        <w:ind w:firstLine="697" w:firstLineChars="0"/>
        <w:rPr>
          <w:lang w:val="pt-BR" w:eastAsia="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8" w:name="_Toc17468"/>
      <w:r>
        <w:rPr>
          <w:lang w:val="en-US" w:eastAsia="pt-BR"/>
        </w:rPr>
        <w:t>Versionamento</w:t>
      </w:r>
      <w:bookmarkEnd w:id="88"/>
    </w:p>
    <w:p>
      <w:pPr>
        <w:ind w:firstLine="697" w:firstLineChars="0"/>
        <w:rPr>
          <w:i w:val="0"/>
          <w:iCs w:val="0"/>
          <w:lang w:val="en-US" w:eastAsia="pt-BR"/>
        </w:rPr>
      </w:pPr>
      <w:r>
        <w:rPr>
          <w:lang w:val="en-US" w:eastAsia="pt-BR"/>
        </w:rPr>
        <w:t xml:space="preserve">Com relação ao versionamento do projeto, foram criado dois repositórios no GitHub, um para o </w:t>
      </w:r>
      <w:r>
        <w:rPr>
          <w:i/>
          <w:iCs/>
          <w:lang w:val="en-US" w:eastAsia="pt-BR"/>
        </w:rPr>
        <w:t xml:space="preserve">FrontEnd </w:t>
      </w:r>
      <w:r>
        <w:rPr>
          <w:lang w:val="en-US" w:eastAsia="pt-BR"/>
        </w:rPr>
        <w:t xml:space="preserve">e um para o </w:t>
      </w:r>
      <w:r>
        <w:rPr>
          <w:i/>
          <w:iCs/>
          <w:lang w:val="en-US" w:eastAsia="pt-BR"/>
        </w:rPr>
        <w:t xml:space="preserve">BackEnd. </w:t>
      </w:r>
    </w:p>
    <w:p>
      <w:pPr>
        <w:ind w:firstLine="697" w:firstLineChars="0"/>
        <w:rPr>
          <w:i w:val="0"/>
          <w:iCs w:val="0"/>
          <w:lang w:val="en-US" w:eastAsia="pt-BR"/>
        </w:rPr>
      </w:pPr>
    </w:p>
    <w:p>
      <w:pPr>
        <w:autoSpaceDE w:val="0"/>
        <w:autoSpaceDN w:val="0"/>
        <w:adjustRightInd w:val="0"/>
        <w:spacing w:line="360" w:lineRule="auto"/>
        <w:ind w:firstLine="697" w:firstLineChars="0"/>
        <w:jc w:val="both"/>
        <w:rPr>
          <w:rFonts w:hint="default"/>
          <w:i w:val="0"/>
          <w:iCs w:val="0"/>
          <w:lang w:val="pt-BR" w:eastAsia="pt-BR"/>
        </w:rPr>
      </w:pPr>
      <w:r>
        <w:rPr>
          <w:rFonts w:hint="default"/>
          <w:i/>
          <w:iCs/>
          <w:lang w:val="en-US" w:eastAsia="pt-BR"/>
        </w:rPr>
        <w:t xml:space="preserve">FrontEnd: </w:t>
      </w:r>
      <w:r>
        <w:rPr>
          <w:rFonts w:hint="default"/>
          <w:i w:val="0"/>
          <w:iCs w:val="0"/>
          <w:lang w:val="en-US" w:eastAsia="pt-BR"/>
        </w:rPr>
        <w:t>https://github.com/JoaoVFG/sysrlogapp</w:t>
      </w:r>
    </w:p>
    <w:p>
      <w:pPr>
        <w:autoSpaceDE w:val="0"/>
        <w:autoSpaceDN w:val="0"/>
        <w:adjustRightInd w:val="0"/>
        <w:spacing w:line="360" w:lineRule="auto"/>
        <w:ind w:firstLine="697" w:firstLineChars="0"/>
        <w:jc w:val="both"/>
        <w:rPr>
          <w:rFonts w:hint="default"/>
          <w:i w:val="0"/>
          <w:iCs w:val="0"/>
          <w:lang w:val="en-US" w:eastAsia="pt-BR"/>
        </w:rPr>
      </w:pPr>
      <w:r>
        <w:rPr>
          <w:rFonts w:hint="default"/>
          <w:i/>
          <w:iCs/>
          <w:lang w:val="en-US" w:eastAsia="pt-BR"/>
        </w:rPr>
        <w:t xml:space="preserve">BackEnd: </w:t>
      </w:r>
      <w:r>
        <w:rPr>
          <w:rFonts w:hint="default"/>
          <w:i w:val="0"/>
          <w:iCs w:val="0"/>
          <w:lang w:val="en-US" w:eastAsia="pt-BR"/>
        </w:rPr>
        <w:t>https://github.com/JoaoVFG/sysrlog</w:t>
      </w:r>
    </w:p>
    <w:p>
      <w:pPr>
        <w:autoSpaceDE w:val="0"/>
        <w:autoSpaceDN w:val="0"/>
        <w:adjustRightInd w:val="0"/>
        <w:spacing w:line="360" w:lineRule="auto"/>
        <w:ind w:firstLine="697" w:firstLineChars="0"/>
        <w:jc w:val="both"/>
        <w:rPr>
          <w:rFonts w:hint="default"/>
          <w:i w:val="0"/>
          <w:iCs w:val="0"/>
          <w:lang w:val="en-US" w:eastAsia="pt-BR"/>
        </w:rPr>
      </w:pPr>
    </w:p>
    <w:p>
      <w:pPr>
        <w:autoSpaceDE w:val="0"/>
        <w:autoSpaceDN w:val="0"/>
        <w:adjustRightInd w:val="0"/>
        <w:spacing w:line="360" w:lineRule="auto"/>
        <w:ind w:firstLine="709"/>
        <w:jc w:val="both"/>
        <w:rPr>
          <w:rFonts w:hint="default"/>
          <w:lang w:val="en-US" w:eastAsia="pt-BR"/>
        </w:rPr>
      </w:pP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Chars="125" w:right="0" w:rightChars="0" w:firstLine="697" w:firstLineChars="0"/>
        <w:jc w:val="both"/>
        <w:textAlignment w:val="auto"/>
        <w:outlineLvl w:val="9"/>
        <w:rPr>
          <w:rFonts w:eastAsia="Arial Unicode MS" w:cs="Times New Roman"/>
          <w:b w:val="0"/>
          <w:bCs w:val="0"/>
          <w:i w:val="0"/>
          <w:iCs w:val="0"/>
          <w:color w:val="000000"/>
          <w:sz w:val="24"/>
          <w:szCs w:val="24"/>
          <w:lang w:val="en-US" w:eastAsia="pt-BR" w:bidi="ar-SA"/>
        </w:rPr>
      </w:pP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right="0" w:rightChars="0" w:firstLine="700" w:firstLineChars="0"/>
        <w:jc w:val="both"/>
        <w:textAlignment w:val="auto"/>
        <w:outlineLvl w:val="9"/>
        <w:rPr>
          <w:rFonts w:hint="default" w:eastAsia="Arial Unicode MS" w:cs="Times New Roman"/>
          <w:b w:val="0"/>
          <w:bCs w:val="0"/>
          <w:i w:val="0"/>
          <w:iCs w:val="0"/>
          <w:color w:val="000000"/>
          <w:sz w:val="24"/>
          <w:szCs w:val="24"/>
          <w:lang w:val="en-US" w:eastAsia="pt-BR" w:bidi="ar-SA"/>
        </w:rPr>
      </w:pP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sz w:val="28"/>
          <w:szCs w:val="28"/>
        </w:rPr>
      </w:pPr>
      <w:bookmarkStart w:id="89" w:name="_Toc22001"/>
      <w:bookmarkStart w:id="90" w:name="_Toc118654511"/>
      <w:r>
        <w:rPr>
          <w:caps w:val="0"/>
          <w:sz w:val="28"/>
          <w:szCs w:val="28"/>
          <w:lang w:val="pt-BR"/>
        </w:rPr>
        <w:t>DESENVOLVIMENTO</w:t>
      </w:r>
      <w:bookmarkEnd w:id="89"/>
    </w:p>
    <w:p>
      <w:pPr>
        <w:autoSpaceDE w:val="0"/>
        <w:autoSpaceDN w:val="0"/>
        <w:adjustRightInd w:val="0"/>
        <w:spacing w:line="360" w:lineRule="auto"/>
        <w:ind w:firstLine="709"/>
        <w:jc w:val="both"/>
        <w:rPr>
          <w:lang w:val="pt-BR"/>
        </w:rPr>
      </w:pPr>
      <w:r>
        <w:rPr>
          <w:lang w:val="pt-BR"/>
        </w:rPr>
        <w:t xml:space="preserve">Neste capítulo é apresentada a fase de Desenvolvimento do Projeto e será composto por:  </w:t>
      </w:r>
      <w:r>
        <w:t>Arquitetura</w:t>
      </w:r>
      <w:r>
        <w:rPr>
          <w:lang w:val="pt-BR"/>
        </w:rPr>
        <w:t xml:space="preserve"> da Solução, Modelagem e Gestão dos Dados, Arquitetura do Software,</w:t>
      </w:r>
      <w:r>
        <w:t xml:space="preserve"> </w:t>
      </w:r>
      <w:r>
        <w:rPr>
          <w:lang w:val="pt-BR"/>
        </w:rPr>
        <w:t>Segurança e para concluir a apresentação de uma Visão Geral do Sistema.</w:t>
      </w:r>
    </w:p>
    <w:p>
      <w:pPr>
        <w:autoSpaceDE w:val="0"/>
        <w:autoSpaceDN w:val="0"/>
        <w:adjustRightInd w:val="0"/>
        <w:spacing w:line="360" w:lineRule="auto"/>
        <w:ind w:firstLine="709"/>
        <w:jc w:val="both"/>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lang w:val="en-US"/>
        </w:rPr>
      </w:pPr>
      <w:bookmarkStart w:id="91" w:name="_Toc22998"/>
      <w:r>
        <w:rPr>
          <w:lang w:val="pt-BR"/>
        </w:rPr>
        <w:t>Padrão do Projeto</w:t>
      </w:r>
      <w:bookmarkEnd w:id="91"/>
    </w:p>
    <w:p>
      <w:pPr>
        <w:autoSpaceDE w:val="0"/>
        <w:autoSpaceDN w:val="0"/>
        <w:adjustRightInd w:val="0"/>
        <w:spacing w:line="360" w:lineRule="auto"/>
        <w:ind w:firstLine="709"/>
        <w:jc w:val="both"/>
        <w:rPr>
          <w:rFonts w:hint="default"/>
          <w:lang w:val="en-US"/>
        </w:rPr>
      </w:pPr>
      <w:r>
        <w:rPr>
          <w:rFonts w:hint="default"/>
          <w:lang w:val="en-US"/>
        </w:rPr>
        <w:t>O padrão de escolhido para o desenvolvimento do projeto é o MVC</w:t>
      </w:r>
      <w:r>
        <w:rPr>
          <w:rFonts w:hint="default"/>
          <w:lang w:val="pt-BR"/>
        </w:rPr>
        <w:t xml:space="preserve">:  </w:t>
      </w:r>
      <w:r>
        <w:rPr>
          <w:rFonts w:hint="default"/>
          <w:i/>
          <w:iCs/>
          <w:lang w:val="en-US"/>
        </w:rPr>
        <w:t>Model, View e</w:t>
      </w:r>
      <w:r>
        <w:rPr>
          <w:rFonts w:hint="default"/>
          <w:i/>
          <w:iCs/>
          <w:lang w:val="pt-BR"/>
        </w:rPr>
        <w:t xml:space="preserve"> </w:t>
      </w:r>
      <w:r>
        <w:rPr>
          <w:rFonts w:hint="default"/>
          <w:i/>
          <w:iCs/>
          <w:lang w:val="en-US"/>
        </w:rPr>
        <w:t>Controller</w:t>
      </w:r>
      <w:r>
        <w:rPr>
          <w:rFonts w:hint="default"/>
          <w:i/>
          <w:iCs/>
          <w:lang w:val="pt-BR"/>
        </w:rPr>
        <w:t xml:space="preserve">, </w:t>
      </w:r>
      <w:r>
        <w:rPr>
          <w:rFonts w:hint="default"/>
          <w:i w:val="0"/>
          <w:iCs w:val="0"/>
          <w:lang w:val="pt-BR"/>
        </w:rPr>
        <w:t>traduzido ao português para Modelo, Visão e Controlador</w:t>
      </w:r>
      <w:r>
        <w:rPr>
          <w:rFonts w:hint="default"/>
          <w:lang w:val="en-US"/>
        </w:rPr>
        <w:t>. O padrão foi escolhido por conta da organização que ele trás ao projeto além de</w:t>
      </w:r>
      <w:r>
        <w:rPr>
          <w:rFonts w:hint="default"/>
          <w:lang w:val="pt-BR"/>
        </w:rPr>
        <w:t xml:space="preserve"> </w:t>
      </w:r>
      <w:r>
        <w:rPr>
          <w:rFonts w:hint="default"/>
          <w:lang w:val="en-US"/>
        </w:rPr>
        <w:t>separar o código de maneira lógica facilitando o desenvolvimento.</w:t>
      </w:r>
    </w:p>
    <w:p>
      <w:pPr>
        <w:autoSpaceDE w:val="0"/>
        <w:autoSpaceDN w:val="0"/>
        <w:adjustRightInd w:val="0"/>
        <w:spacing w:line="360" w:lineRule="auto"/>
        <w:ind w:firstLine="709"/>
        <w:jc w:val="both"/>
        <w:rPr>
          <w:rFonts w:hint="default"/>
          <w:lang w:val="en-US"/>
        </w:rPr>
      </w:pPr>
      <w:r>
        <w:rPr>
          <w:rFonts w:hint="default"/>
          <w:lang w:val="en-US"/>
        </w:rPr>
        <w:t>O usuário através do Navegador ou do Celular, fará uma requisição pela tela (View)</w:t>
      </w:r>
    </w:p>
    <w:p>
      <w:pPr>
        <w:autoSpaceDE w:val="0"/>
        <w:autoSpaceDN w:val="0"/>
        <w:adjustRightInd w:val="0"/>
        <w:spacing w:line="360" w:lineRule="auto"/>
        <w:jc w:val="both"/>
        <w:rPr>
          <w:rFonts w:hint="default"/>
          <w:lang w:val="en-US"/>
        </w:rPr>
      </w:pPr>
      <w:r>
        <w:rPr>
          <w:rFonts w:hint="default"/>
          <w:lang w:val="en-US"/>
        </w:rPr>
        <w:t>que será enviada ao Controller. O Controller irá tratar as requisições vindas da View e, se</w:t>
      </w:r>
    </w:p>
    <w:p>
      <w:pPr>
        <w:autoSpaceDE w:val="0"/>
        <w:autoSpaceDN w:val="0"/>
        <w:adjustRightInd w:val="0"/>
        <w:spacing w:line="360" w:lineRule="auto"/>
        <w:jc w:val="both"/>
        <w:rPr>
          <w:rFonts w:hint="default"/>
          <w:lang w:val="en-US"/>
        </w:rPr>
      </w:pPr>
      <w:r>
        <w:rPr>
          <w:rFonts w:hint="default"/>
          <w:lang w:val="en-US"/>
        </w:rPr>
        <w:t>necessário, ira acionar a camada Model, caso não seja, retornara a resposta para View. Se a</w:t>
      </w:r>
    </w:p>
    <w:p>
      <w:pPr>
        <w:autoSpaceDE w:val="0"/>
        <w:autoSpaceDN w:val="0"/>
        <w:adjustRightInd w:val="0"/>
        <w:spacing w:line="360" w:lineRule="auto"/>
        <w:jc w:val="both"/>
        <w:rPr>
          <w:rFonts w:hint="default"/>
          <w:lang w:val="en-US"/>
        </w:rPr>
      </w:pPr>
      <w:r>
        <w:rPr>
          <w:rFonts w:hint="default"/>
          <w:lang w:val="en-US"/>
        </w:rPr>
        <w:t xml:space="preserve">camada Model tiver sido acionada, ela irá se conectar via um Driver ao Banco de dados e </w:t>
      </w:r>
      <w:r>
        <w:rPr>
          <w:rFonts w:hint="default"/>
          <w:lang w:val="pt-BR"/>
        </w:rPr>
        <w:t>efetuará</w:t>
      </w:r>
      <w:r>
        <w:rPr>
          <w:rFonts w:hint="default"/>
          <w:lang w:val="en-US"/>
        </w:rPr>
        <w:t xml:space="preserve"> as devidas operações.</w:t>
      </w:r>
    </w:p>
    <w:p>
      <w:pPr>
        <w:rPr>
          <w:lang w:val="en-US"/>
        </w:rPr>
      </w:pPr>
    </w:p>
    <w:p>
      <w:pPr>
        <w:pStyle w:val="3"/>
        <w:numPr>
          <w:ilvl w:val="1"/>
          <w:numId w:val="3"/>
        </w:numPr>
        <w:spacing w:line="360" w:lineRule="auto"/>
        <w:ind w:left="0" w:leftChars="0" w:firstLine="289" w:firstLineChars="0"/>
        <w:rPr>
          <w:lang w:val="en-US"/>
        </w:rPr>
      </w:pPr>
      <w:bookmarkStart w:id="92" w:name="_Toc15113"/>
      <w:r>
        <w:rPr>
          <w:lang w:val="pt-BR"/>
        </w:rPr>
        <w:t>Arquitetura da Solução</w:t>
      </w:r>
      <w:bookmarkEnd w:id="92"/>
    </w:p>
    <w:p>
      <w:pPr>
        <w:autoSpaceDE w:val="0"/>
        <w:autoSpaceDN w:val="0"/>
        <w:adjustRightInd w:val="0"/>
        <w:spacing w:line="360" w:lineRule="auto"/>
        <w:ind w:firstLine="709"/>
        <w:jc w:val="both"/>
        <w:rPr>
          <w:lang w:val="pt-BR"/>
        </w:rPr>
      </w:pPr>
      <w:r>
        <w:rPr>
          <w:lang w:val="pt-BR"/>
        </w:rPr>
        <w:t xml:space="preserve">A Arquitetura da Solução foi planejada para que o aplicativo(FrontEnd) seja utilizado tanto em dispositivos móveis quanto em navegadores. O aplicativo irá se comunicar com o Software(BackEnd) sendo executada em um servidor, por meio de requisições HTTP e arquivos no formato JSON para transferência dos dados. </w:t>
      </w:r>
    </w:p>
    <w:p>
      <w:pPr>
        <w:autoSpaceDE w:val="0"/>
        <w:autoSpaceDN w:val="0"/>
        <w:adjustRightInd w:val="0"/>
        <w:spacing w:line="360" w:lineRule="auto"/>
        <w:ind w:firstLine="709"/>
        <w:jc w:val="both"/>
        <w:rPr>
          <w:lang w:val="pt-BR"/>
        </w:rPr>
      </w:pPr>
      <w:r>
        <w:rPr>
          <w:lang w:val="pt-BR"/>
        </w:rPr>
        <w:t>O Software será responsável por receber as requisições, e executar os processos necessários para atender essa requisição, seja acessar a Base de dados ou executar consultas a serviços externos. Quando os processos originados pela requisição forem resolvidos o software devolverá a resposta para o aplicativo, seja ela o resultado de uma busca, um mensagem de confirmação ou uma advertência indicando algum problema com a requisição.</w:t>
      </w:r>
    </w:p>
    <w:p>
      <w:pPr>
        <w:autoSpaceDE w:val="0"/>
        <w:autoSpaceDN w:val="0"/>
        <w:adjustRightInd w:val="0"/>
        <w:spacing w:line="360" w:lineRule="auto"/>
        <w:ind w:firstLine="697" w:firstLineChars="0"/>
        <w:jc w:val="both"/>
        <w:rPr>
          <w:lang w:val="pt-BR"/>
        </w:rPr>
      </w:pPr>
      <w:r>
        <w:rPr>
          <w:lang w:val="pt-BR"/>
        </w:rPr>
        <w:t>A Figura 8 apresenta esses processos a partir de uma visão macro de toda a aplicação:</w:t>
      </w:r>
    </w:p>
    <w:p>
      <w:pPr>
        <w:autoSpaceDE w:val="0"/>
        <w:autoSpaceDN w:val="0"/>
        <w:adjustRightInd w:val="0"/>
        <w:spacing w:line="360" w:lineRule="auto"/>
        <w:ind w:firstLine="697" w:firstLineChars="0"/>
        <w:jc w:val="both"/>
        <w:rPr>
          <w:lang w:val="pt-BR"/>
        </w:rPr>
      </w:pPr>
    </w:p>
    <w:p>
      <w:pPr>
        <w:autoSpaceDE w:val="0"/>
        <w:autoSpaceDN w:val="0"/>
        <w:adjustRightInd w:val="0"/>
        <w:spacing w:line="360" w:lineRule="auto"/>
        <w:ind w:firstLine="697" w:firstLineChars="0"/>
        <w:jc w:val="both"/>
        <w:rPr>
          <w:lang w:val="pt-BR"/>
        </w:rPr>
      </w:pPr>
    </w:p>
    <w:p>
      <w:pPr>
        <w:autoSpaceDE w:val="0"/>
        <w:autoSpaceDN w:val="0"/>
        <w:adjustRightInd w:val="0"/>
        <w:spacing w:line="360" w:lineRule="auto"/>
        <w:ind w:firstLine="697" w:firstLineChars="0"/>
        <w:jc w:val="both"/>
        <w:rPr>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w:t>
      </w:r>
      <w:r>
        <w:rPr>
          <w:rFonts w:ascii="Times New Roman" w:hAnsi="Times New Roman" w:eastAsia="Times New Roman" w:cs="Times New Roman"/>
          <w:b/>
          <w:bCs/>
          <w:sz w:val="24"/>
          <w:szCs w:val="24"/>
          <w:lang w:val="pt-BR" w:eastAsia="pt-BR" w:bidi="ar-SA"/>
        </w:rPr>
        <w:fldChar w:fldCharType="end"/>
      </w:r>
      <w:bookmarkStart w:id="93" w:name="_Toc13517"/>
      <w:r>
        <w:rPr>
          <w:rFonts w:ascii="Times New Roman" w:hAnsi="Times New Roman" w:eastAsia="Times New Roman" w:cs="Times New Roman"/>
          <w:b/>
          <w:bCs/>
          <w:sz w:val="24"/>
          <w:szCs w:val="24"/>
          <w:lang w:val="pt-BR" w:eastAsia="pt-BR" w:bidi="ar-SA"/>
        </w:rPr>
        <w:t>. Arquitetura da Solução - BackEnd</w:t>
      </w:r>
      <w:bookmarkEnd w:id="9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4438650" cy="3281680"/>
            <wp:effectExtent l="9525" t="9525" r="9525" b="23495"/>
            <wp:docPr id="1" name="Picture 1" descr="ArquiteturaDaSolu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rquiteturaDaSolução"/>
                    <pic:cNvPicPr>
                      <a:picLocks noChangeAspect="1"/>
                    </pic:cNvPicPr>
                  </pic:nvPicPr>
                  <pic:blipFill>
                    <a:blip r:embed="rId18"/>
                    <a:stretch>
                      <a:fillRect/>
                    </a:stretch>
                  </pic:blipFill>
                  <pic:spPr>
                    <a:xfrm>
                      <a:off x="0" y="0"/>
                      <a:ext cx="4438650" cy="32816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bookmarkStart w:id="94" w:name="_Toc18686"/>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r>
        <w:rPr>
          <w:lang w:val="pt-BR"/>
        </w:rPr>
        <w:t>Arquitetura da Solução - FrontEnd</w:t>
      </w:r>
      <w:bookmarkEnd w:id="94"/>
    </w:p>
    <w:p>
      <w:pPr>
        <w:autoSpaceDE w:val="0"/>
        <w:autoSpaceDN w:val="0"/>
        <w:adjustRightInd w:val="0"/>
        <w:spacing w:line="360" w:lineRule="auto"/>
        <w:ind w:firstLine="697" w:firstLineChars="0"/>
        <w:jc w:val="both"/>
        <w:rPr>
          <w:rFonts w:hint="default"/>
          <w:lang w:val="pt-BR"/>
        </w:rPr>
      </w:pPr>
      <w:r>
        <w:rPr>
          <w:rFonts w:hint="default"/>
          <w:lang w:val="pt-BR"/>
        </w:rPr>
        <w:t>O FrontEnd do projeto corresponde a toda uma estrutura necessária para que a View envie requisições ao BackEnd, além de receber e tratar as respostas recebidas. Ao implementar o desenvolvimento utilizando Ionic, Cordova e TypeScrip, foi necessário adotar o Padrão MVC também no FrontEnd. A Figura 9, ilustra o Funcionamento do FrontEnd bem como onde estão localizados os componentes do Padrão MVC</w:t>
      </w:r>
    </w:p>
    <w:p>
      <w:pPr>
        <w:ind w:firstLine="697" w:firstLineChars="0"/>
        <w:rPr>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9</w:t>
      </w:r>
      <w:r>
        <w:rPr>
          <w:rFonts w:ascii="Times New Roman" w:hAnsi="Times New Roman" w:eastAsia="Times New Roman" w:cs="Times New Roman"/>
          <w:b/>
          <w:bCs/>
          <w:sz w:val="24"/>
          <w:szCs w:val="24"/>
          <w:lang w:val="pt-BR" w:eastAsia="pt-BR" w:bidi="ar-SA"/>
        </w:rPr>
        <w:fldChar w:fldCharType="end"/>
      </w:r>
      <w:bookmarkStart w:id="95" w:name="_Toc26763"/>
      <w:r>
        <w:rPr>
          <w:rFonts w:ascii="Times New Roman" w:hAnsi="Times New Roman" w:eastAsia="Times New Roman" w:cs="Times New Roman"/>
          <w:b/>
          <w:bCs/>
          <w:sz w:val="24"/>
          <w:szCs w:val="24"/>
          <w:lang w:val="pt-BR" w:eastAsia="pt-BR" w:bidi="ar-SA"/>
        </w:rPr>
        <w:t>. Arquitetura da Solução: FrontEnd</w:t>
      </w:r>
      <w:bookmarkEnd w:id="9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5661025" cy="1979295"/>
            <wp:effectExtent l="9525" t="9525" r="25400" b="11430"/>
            <wp:docPr id="2" name="Picture 2" descr="C:\PROJETOS\documentacaoTG\ArquiteturaSoluçãoFrontEnd.pngArquiteturaSolução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PROJETOS\documentacaoTG\ArquiteturaSoluçãoFrontEnd.pngArquiteturaSoluçãoFrontEnd"/>
                    <pic:cNvPicPr>
                      <a:picLocks noChangeAspect="1"/>
                    </pic:cNvPicPr>
                  </pic:nvPicPr>
                  <pic:blipFill>
                    <a:blip r:embed="rId19"/>
                    <a:srcRect/>
                    <a:stretch>
                      <a:fillRect/>
                    </a:stretch>
                  </pic:blipFill>
                  <pic:spPr>
                    <a:xfrm>
                      <a:off x="0" y="0"/>
                      <a:ext cx="5661025" cy="19792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left"/>
        <w:rPr>
          <w:rFonts w:hint="default"/>
          <w:lang w:val="pt-BR"/>
        </w:rPr>
      </w:pPr>
      <w:r>
        <w:rPr>
          <w:rFonts w:hint="default"/>
          <w:lang w:val="pt-BR"/>
        </w:rPr>
        <w:t xml:space="preserve">A estrutura do FrontEnd é composta por: </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Páginas: Formada pelos </w:t>
      </w:r>
      <w:r>
        <w:rPr>
          <w:rFonts w:hint="default"/>
          <w:i/>
          <w:iCs/>
          <w:lang w:val="pt-BR"/>
        </w:rPr>
        <w:t xml:space="preserve">Templates </w:t>
      </w:r>
      <w:r>
        <w:rPr>
          <w:rFonts w:hint="default"/>
          <w:lang w:val="pt-BR"/>
        </w:rPr>
        <w:t xml:space="preserve">HTML e Arquivos SCSS( a combinação destes dois itens constituem a </w:t>
      </w:r>
      <w:r>
        <w:rPr>
          <w:rFonts w:hint="default"/>
          <w:i/>
          <w:iCs/>
          <w:lang w:val="pt-BR"/>
        </w:rPr>
        <w:t>View</w:t>
      </w:r>
      <w:r>
        <w:rPr>
          <w:rFonts w:hint="default"/>
          <w:lang w:val="pt-BR"/>
        </w:rPr>
        <w:t xml:space="preserve"> do projeto), o Controlador da Página e pelo Módulo da Página(Responsável por indicar que determinada página é controlada por determinado Controlador). Essa composição cada uma das Páginas é o Padrão utilizado pelo Ionic.</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Serviços: Responsáveis por realizar as Requisições Solicitadas pelas Páginas ao </w:t>
      </w:r>
      <w:r>
        <w:rPr>
          <w:rFonts w:hint="default"/>
          <w:i/>
          <w:iCs/>
          <w:lang w:val="pt-BR"/>
        </w:rPr>
        <w:t>BackEnd</w:t>
      </w:r>
      <w:r>
        <w:rPr>
          <w:rFonts w:hint="default"/>
          <w:lang w:val="pt-BR"/>
        </w:rPr>
        <w:t>, receber as respostas e devolve-las às Páginas.</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Interfaces: Define os Objetos que serão enviados e Recebidos. Só é possível utilizar esse recurso na camada de </w:t>
      </w:r>
      <w:r>
        <w:rPr>
          <w:rFonts w:hint="default"/>
          <w:i/>
          <w:iCs/>
          <w:lang w:val="pt-BR"/>
        </w:rPr>
        <w:t xml:space="preserve">FrontEnd </w:t>
      </w:r>
      <w:r>
        <w:rPr>
          <w:rFonts w:hint="default"/>
          <w:lang w:val="pt-BR"/>
        </w:rPr>
        <w:t>devida a utilização da Linguagem TypeScript.</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Interceptadores: São componentes criados para realizarem duas funções no FrontEnd: adicionar o </w:t>
      </w:r>
      <w:r>
        <w:rPr>
          <w:rFonts w:hint="default"/>
          <w:i/>
          <w:iCs/>
          <w:lang w:val="pt-BR"/>
        </w:rPr>
        <w:t xml:space="preserve">Token </w:t>
      </w:r>
      <w:r>
        <w:rPr>
          <w:rFonts w:hint="default"/>
          <w:lang w:val="pt-BR"/>
        </w:rPr>
        <w:t>de autenticação a todas as requisições que serão realizadas e ao receber um erro do BackEnd, mostra-lo no formato de alerta na tela.</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1129" w:leftChars="0" w:right="0" w:rightChars="0"/>
        <w:jc w:val="both"/>
        <w:textAlignment w:val="auto"/>
        <w:outlineLvl w:val="9"/>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O </w:t>
      </w:r>
      <w:r>
        <w:rPr>
          <w:rFonts w:hint="default"/>
          <w:i/>
          <w:iCs/>
          <w:lang w:val="pt-BR"/>
        </w:rPr>
        <w:t xml:space="preserve">FrontEnd </w:t>
      </w:r>
      <w:r>
        <w:rPr>
          <w:rFonts w:hint="default"/>
          <w:lang w:val="pt-BR"/>
        </w:rPr>
        <w:t xml:space="preserve">funciona a partir de um evento que ocorre nos Templates HTML,o </w:t>
      </w:r>
      <w:r>
        <w:rPr>
          <w:rFonts w:hint="default"/>
          <w:i/>
          <w:iCs/>
          <w:lang w:val="pt-BR"/>
        </w:rPr>
        <w:t xml:space="preserve">click </w:t>
      </w:r>
      <w:r>
        <w:rPr>
          <w:rFonts w:hint="default"/>
          <w:lang w:val="pt-BR"/>
        </w:rPr>
        <w:t xml:space="preserve">em um botão por exemplo. O </w:t>
      </w:r>
      <w:r>
        <w:rPr>
          <w:rFonts w:hint="default"/>
          <w:i/>
          <w:iCs/>
          <w:lang w:val="pt-BR"/>
        </w:rPr>
        <w:t xml:space="preserve">click </w:t>
      </w:r>
      <w:r>
        <w:rPr>
          <w:rFonts w:hint="default"/>
          <w:lang w:val="pt-BR"/>
        </w:rPr>
        <w:t>nesse botão aciona um método dentro do Controlador da Página.</w:t>
      </w:r>
    </w:p>
    <w:p>
      <w:pPr>
        <w:autoSpaceDE w:val="0"/>
        <w:autoSpaceDN w:val="0"/>
        <w:adjustRightInd w:val="0"/>
        <w:spacing w:line="360" w:lineRule="auto"/>
        <w:ind w:firstLine="697" w:firstLineChars="0"/>
        <w:jc w:val="both"/>
        <w:rPr>
          <w:rFonts w:hint="default"/>
          <w:lang w:val="pt-BR"/>
        </w:rPr>
      </w:pPr>
      <w:r>
        <w:rPr>
          <w:rFonts w:hint="default"/>
          <w:lang w:val="pt-BR"/>
        </w:rPr>
        <w:t xml:space="preserve">Esse Controlador irá realizar uma requisição irá acionar um método de um dos Serviços, que realizará um Requisição HTTP ao </w:t>
      </w:r>
      <w:r>
        <w:rPr>
          <w:rFonts w:hint="default"/>
          <w:i/>
          <w:iCs/>
          <w:lang w:val="pt-BR"/>
        </w:rPr>
        <w:t>BackEnd</w:t>
      </w:r>
      <w:r>
        <w:rPr>
          <w:rFonts w:hint="default"/>
          <w:lang w:val="pt-BR"/>
        </w:rPr>
        <w:t xml:space="preserve">, passando se necessário, alguma informação pela URL, ou algum objeto definido pelas </w:t>
      </w:r>
      <w:r>
        <w:rPr>
          <w:rFonts w:hint="default"/>
          <w:i/>
          <w:iCs/>
          <w:lang w:val="pt-BR"/>
        </w:rPr>
        <w:t>Models</w:t>
      </w:r>
      <w:r>
        <w:rPr>
          <w:rFonts w:hint="default"/>
          <w:lang w:val="pt-BR"/>
        </w:rPr>
        <w:t xml:space="preserve">, no corpo da requisição. Quando a requisição for efetuada, o Interceptador irá inserir o </w:t>
      </w:r>
      <w:r>
        <w:rPr>
          <w:rFonts w:hint="default"/>
          <w:i/>
          <w:iCs/>
          <w:lang w:val="pt-BR"/>
        </w:rPr>
        <w:t xml:space="preserve">Token </w:t>
      </w:r>
      <w:r>
        <w:rPr>
          <w:rFonts w:hint="default"/>
          <w:lang w:val="pt-BR"/>
        </w:rPr>
        <w:t>no Cabeçalho da requisição.</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 xml:space="preserve">Ao receber a resposta da requisição o </w:t>
      </w:r>
      <w:r>
        <w:rPr>
          <w:rFonts w:hint="default"/>
          <w:i/>
          <w:iCs/>
          <w:lang w:val="pt-BR"/>
        </w:rPr>
        <w:t xml:space="preserve">Interceptador </w:t>
      </w:r>
      <w:r>
        <w:rPr>
          <w:rFonts w:hint="default"/>
          <w:i w:val="0"/>
          <w:iCs w:val="0"/>
          <w:lang w:val="pt-BR"/>
        </w:rPr>
        <w:t xml:space="preserve">verificará se a resposta foi um erro, caso não seja, irá deixar ela prosseguir a origem. O Controlador, quando receber a resposta, irá transferir as informações aos objetos que estão ligados ao </w:t>
      </w:r>
      <w:r>
        <w:rPr>
          <w:rFonts w:hint="default"/>
          <w:i/>
          <w:iCs/>
          <w:lang w:val="pt-BR"/>
        </w:rPr>
        <w:t>FrontEnd</w:t>
      </w:r>
      <w:r>
        <w:rPr>
          <w:rFonts w:hint="default"/>
          <w:i w:val="0"/>
          <w:iCs w:val="0"/>
          <w:lang w:val="pt-BR"/>
        </w:rPr>
        <w:t xml:space="preserve">. Quando os dados desses Objetos são alterados, automaticamente eles são apresentados no </w:t>
      </w:r>
      <w:r>
        <w:rPr>
          <w:rFonts w:hint="default"/>
          <w:i/>
          <w:iCs/>
          <w:lang w:val="pt-BR"/>
        </w:rPr>
        <w:t xml:space="preserve">Template </w:t>
      </w:r>
      <w:r>
        <w:rPr>
          <w:rFonts w:hint="default"/>
          <w:i w:val="0"/>
          <w:iCs w:val="0"/>
          <w:lang w:val="pt-BR"/>
        </w:rPr>
        <w:t>ao Usuário isso por meio das Diretivas do Angular.</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96" w:name="_Toc25059"/>
      <w:r>
        <w:rPr>
          <w:lang w:val="pt-BR"/>
        </w:rPr>
        <w:t>Arquitetura da Solução - BackEnd</w:t>
      </w:r>
      <w:bookmarkEnd w:id="96"/>
    </w:p>
    <w:p>
      <w:pPr>
        <w:autoSpaceDE w:val="0"/>
        <w:autoSpaceDN w:val="0"/>
        <w:adjustRightInd w:val="0"/>
        <w:spacing w:line="360" w:lineRule="auto"/>
        <w:ind w:firstLine="697" w:firstLineChars="0"/>
        <w:jc w:val="both"/>
        <w:rPr>
          <w:rFonts w:hint="default"/>
          <w:lang w:val="pt-BR"/>
        </w:rPr>
      </w:pPr>
      <w:r>
        <w:rPr>
          <w:rFonts w:hint="default"/>
          <w:lang w:val="pt-BR"/>
        </w:rPr>
        <w:t>O BackEnd do Projeto corresponde a Camada de Model e Controller. A Figura 10 apresenta um maior detalhamento dessas camadas.</w:t>
      </w:r>
    </w:p>
    <w:p>
      <w:pPr>
        <w:autoSpaceDE w:val="0"/>
        <w:autoSpaceDN w:val="0"/>
        <w:adjustRightInd w:val="0"/>
        <w:spacing w:line="360" w:lineRule="auto"/>
        <w:ind w:left="0" w:leftChars="0" w:firstLine="0" w:firstLineChars="0"/>
        <w:jc w:val="both"/>
        <w:rPr>
          <w:rFonts w:hint="default"/>
          <w:lang w:val="en-US"/>
        </w:rPr>
      </w:pP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10</w:t>
      </w:r>
      <w:r>
        <w:rPr>
          <w:rFonts w:ascii="Times New Roman" w:hAnsi="Times New Roman" w:eastAsia="Times New Roman" w:cs="Times New Roman"/>
          <w:b/>
          <w:bCs/>
          <w:sz w:val="24"/>
          <w:szCs w:val="24"/>
          <w:lang w:val="pt-BR" w:eastAsia="pt-BR" w:bidi="ar-SA"/>
        </w:rPr>
        <w:fldChar w:fldCharType="end"/>
      </w:r>
      <w:bookmarkStart w:id="97" w:name="_Toc5959"/>
      <w:r>
        <w:rPr>
          <w:rFonts w:ascii="Times New Roman" w:hAnsi="Times New Roman" w:eastAsia="Times New Roman" w:cs="Times New Roman"/>
          <w:b/>
          <w:bCs/>
          <w:sz w:val="24"/>
          <w:szCs w:val="24"/>
          <w:lang w:val="pt-BR" w:eastAsia="pt-BR" w:bidi="ar-SA"/>
        </w:rPr>
        <w:t>. Arquitetura da Solução: BackEnd</w:t>
      </w:r>
      <w:bookmarkEnd w:id="9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671820" cy="3270250"/>
            <wp:effectExtent l="9525" t="9525" r="14605" b="15875"/>
            <wp:docPr id="11" name="Picture 11" descr="CONTROLE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ONTROLERMODEL"/>
                    <pic:cNvPicPr>
                      <a:picLocks noChangeAspect="1"/>
                    </pic:cNvPicPr>
                  </pic:nvPicPr>
                  <pic:blipFill>
                    <a:blip r:embed="rId20"/>
                    <a:stretch>
                      <a:fillRect/>
                    </a:stretch>
                  </pic:blipFill>
                  <pic:spPr>
                    <a:xfrm>
                      <a:off x="0" y="0"/>
                      <a:ext cx="5671820" cy="32702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Todas as requisições são recebidas por </w:t>
      </w:r>
      <w:r>
        <w:rPr>
          <w:rFonts w:hint="default"/>
          <w:i/>
          <w:iCs/>
          <w:lang w:val="pt-BR"/>
        </w:rPr>
        <w:t>Controllers</w:t>
      </w:r>
      <w:r>
        <w:rPr>
          <w:rFonts w:hint="default"/>
          <w:lang w:val="pt-BR"/>
        </w:rPr>
        <w:t>, eles deverão validar a requisição e repassar a camada de serviço. Por sua vez, a camada de Serviço irá fazer as validações necessárias com os parâmetros passados pelo controlador, e realizar as chamadas necessárias, sejam repositórios ou outro serviço. Caso a ao validar a requisição seja identificado algum erro, a camada de serviço irá retornar a exception para o controlador disparar e apresentar a View.</w:t>
      </w:r>
    </w:p>
    <w:p>
      <w:pPr>
        <w:autoSpaceDE w:val="0"/>
        <w:autoSpaceDN w:val="0"/>
        <w:adjustRightInd w:val="0"/>
        <w:spacing w:line="360" w:lineRule="auto"/>
        <w:ind w:firstLine="697" w:firstLineChars="0"/>
        <w:jc w:val="both"/>
        <w:rPr>
          <w:rFonts w:hint="default"/>
          <w:lang w:val="pt-BR"/>
        </w:rPr>
      </w:pPr>
      <w:r>
        <w:rPr>
          <w:rFonts w:hint="default"/>
          <w:lang w:val="pt-BR"/>
        </w:rPr>
        <w:t xml:space="preserve">A camada de serviço é a responsável por realizar acesso ao banco de dados para realizar as operações básicas, Utilizando os as Classes de Entidades como referência. </w:t>
      </w:r>
    </w:p>
    <w:p>
      <w:pPr>
        <w:autoSpaceDE w:val="0"/>
        <w:autoSpaceDN w:val="0"/>
        <w:adjustRightInd w:val="0"/>
        <w:spacing w:line="360" w:lineRule="auto"/>
        <w:ind w:firstLine="697" w:firstLineChars="0"/>
        <w:jc w:val="both"/>
        <w:rPr>
          <w:rFonts w:hint="default"/>
          <w:lang w:val="pt-BR"/>
        </w:rPr>
      </w:pPr>
      <w:r>
        <w:rPr>
          <w:rFonts w:hint="default"/>
          <w:lang w:val="pt-BR"/>
        </w:rPr>
        <w:t xml:space="preserve">Após os repositórios executarem seus métodos com sucesso, os serviços irão receber o resultado e retorna-los aos controladores. O Controlador irá  devolver a requisição HTTP feita pela view, com o Status(seja de sucesso ou de falha), o respectivo corpo apresentando o resultado da requisição. </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98" w:name="_Toc2204"/>
      <w:r>
        <w:rPr>
          <w:lang w:val="pt-BR"/>
        </w:rPr>
        <w:t>Arquitetura da Solução - Implantação</w:t>
      </w:r>
      <w:bookmarkEnd w:id="98"/>
    </w:p>
    <w:p>
      <w:pPr>
        <w:autoSpaceDE w:val="0"/>
        <w:autoSpaceDN w:val="0"/>
        <w:adjustRightInd w:val="0"/>
        <w:spacing w:line="360" w:lineRule="auto"/>
        <w:ind w:firstLine="697" w:firstLineChars="0"/>
        <w:jc w:val="both"/>
        <w:rPr>
          <w:rFonts w:hint="default"/>
          <w:lang w:val="pt-BR"/>
        </w:rPr>
      </w:pPr>
      <w:r>
        <w:rPr>
          <w:rFonts w:hint="default"/>
          <w:lang w:val="pt-BR"/>
        </w:rPr>
        <w:t xml:space="preserve">Para a implantação do Software é necessária a alocação do BackEnd em um Servidor de Aplicações Java como o TomCat ou ser implantado em um serviço de hospedagem de aplicações como o Heroku. Seja onde o BackEnd for implementado é obrigatório ele possua conexão constante com a Internet, para que possa receber requisições e acessar os Serviços Externos. </w:t>
      </w:r>
    </w:p>
    <w:p>
      <w:pPr>
        <w:autoSpaceDE w:val="0"/>
        <w:autoSpaceDN w:val="0"/>
        <w:adjustRightInd w:val="0"/>
        <w:spacing w:line="360" w:lineRule="auto"/>
        <w:ind w:firstLine="697" w:firstLineChars="0"/>
        <w:jc w:val="both"/>
        <w:rPr>
          <w:rFonts w:hint="default"/>
          <w:lang w:val="pt-BR"/>
        </w:rPr>
      </w:pPr>
      <w:r>
        <w:rPr>
          <w:rFonts w:hint="default"/>
          <w:lang w:val="pt-BR"/>
        </w:rPr>
        <w:t xml:space="preserve">Além de um servidor de aplicações,  é necessário ter um serviço de Banco De Dados MySQL disponível para a armazenagem dos dados do Software. Seja qual for o serviço definido para implantação, basta configurar o acesso dentro dos arquivos de configuração do Spring. </w:t>
      </w:r>
    </w:p>
    <w:p>
      <w:pPr>
        <w:autoSpaceDE w:val="0"/>
        <w:autoSpaceDN w:val="0"/>
        <w:adjustRightInd w:val="0"/>
        <w:spacing w:line="360" w:lineRule="auto"/>
        <w:ind w:firstLine="697" w:firstLineChars="0"/>
        <w:jc w:val="both"/>
        <w:rPr>
          <w:rFonts w:hint="default"/>
          <w:lang w:val="pt-BR"/>
        </w:rPr>
      </w:pPr>
      <w:r>
        <w:rPr>
          <w:rFonts w:hint="default"/>
          <w:lang w:val="pt-BR"/>
        </w:rPr>
        <w:t>O FrontEnd pode ser implantado em qualquer servidor com Suporte a Linguagem TypeScript e  componentes do Ionic e Cordova. Heroku e Firebase são exemplos. Já para dispositivos móveis, basta que o Projeto Ionic seja compilado para o Sistema Operacional respectivo, tendo o  BackEnd e o Banco de Dados implantados que ele poderá ser executado.</w:t>
      </w:r>
    </w:p>
    <w:p>
      <w:pPr>
        <w:autoSpaceDE w:val="0"/>
        <w:autoSpaceDN w:val="0"/>
        <w:adjustRightInd w:val="0"/>
        <w:spacing w:line="360" w:lineRule="auto"/>
        <w:ind w:firstLine="697" w:firstLineChars="0"/>
        <w:jc w:val="both"/>
        <w:rPr>
          <w:rFonts w:hint="default"/>
          <w:lang w:val="pt-BR"/>
        </w:rPr>
      </w:pPr>
      <w:r>
        <w:rPr>
          <w:rFonts w:hint="default"/>
          <w:lang w:val="pt-BR"/>
        </w:rPr>
        <w:t>A Figura 11 apresenta a arquitetura de Implantação do Projeto:</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11</w:t>
      </w:r>
      <w:r>
        <w:rPr>
          <w:rFonts w:ascii="Times New Roman" w:hAnsi="Times New Roman" w:eastAsia="Times New Roman" w:cs="Times New Roman"/>
          <w:b/>
          <w:bCs/>
          <w:sz w:val="24"/>
          <w:szCs w:val="24"/>
          <w:lang w:val="pt-BR" w:eastAsia="pt-BR" w:bidi="ar-SA"/>
        </w:rPr>
        <w:fldChar w:fldCharType="end"/>
      </w:r>
      <w:bookmarkStart w:id="99" w:name="_Toc25076"/>
      <w:r>
        <w:rPr>
          <w:rFonts w:ascii="Times New Roman" w:hAnsi="Times New Roman" w:eastAsia="Times New Roman" w:cs="Times New Roman"/>
          <w:b/>
          <w:bCs/>
          <w:sz w:val="24"/>
          <w:szCs w:val="24"/>
          <w:lang w:val="pt-BR" w:eastAsia="pt-BR" w:bidi="ar-SA"/>
        </w:rPr>
        <w:t>. Arquitetura da Solução: Implantação de Projeto</w:t>
      </w:r>
      <w:bookmarkEnd w:id="9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291455" cy="2917825"/>
            <wp:effectExtent l="9525" t="9525" r="13970" b="25400"/>
            <wp:docPr id="18" name="Picture 18" descr="ARQUITETURADEIMPLANTA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RQUITETURADEIMPLANTACAO"/>
                    <pic:cNvPicPr>
                      <a:picLocks noChangeAspect="1"/>
                    </pic:cNvPicPr>
                  </pic:nvPicPr>
                  <pic:blipFill>
                    <a:blip r:embed="rId21"/>
                    <a:stretch>
                      <a:fillRect/>
                    </a:stretch>
                  </pic:blipFill>
                  <pic:spPr>
                    <a:xfrm>
                      <a:off x="0" y="0"/>
                      <a:ext cx="5291455" cy="291782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p>
    <w:p>
      <w:pPr>
        <w:pStyle w:val="3"/>
        <w:numPr>
          <w:ilvl w:val="1"/>
          <w:numId w:val="3"/>
        </w:numPr>
        <w:spacing w:line="360" w:lineRule="auto"/>
        <w:ind w:left="0" w:leftChars="0" w:firstLine="289" w:firstLineChars="0"/>
        <w:rPr>
          <w:lang w:val="en-US"/>
        </w:rPr>
      </w:pPr>
      <w:bookmarkStart w:id="100" w:name="_Toc21288"/>
      <w:bookmarkStart w:id="101" w:name="_Toc483916794"/>
      <w:bookmarkStart w:id="102" w:name="_Toc483916839"/>
      <w:bookmarkStart w:id="103" w:name="_Toc118654510"/>
      <w:r>
        <w:rPr>
          <w:lang w:val="pt-BR"/>
        </w:rPr>
        <w:t>Arquitetura do Software</w:t>
      </w:r>
      <w:bookmarkEnd w:id="100"/>
    </w:p>
    <w:p>
      <w:pPr>
        <w:autoSpaceDE w:val="0"/>
        <w:autoSpaceDN w:val="0"/>
        <w:adjustRightInd w:val="0"/>
        <w:spacing w:line="360" w:lineRule="auto"/>
        <w:ind w:firstLine="697" w:firstLineChars="0"/>
        <w:jc w:val="both"/>
        <w:rPr>
          <w:rFonts w:hint="default"/>
          <w:lang w:val="pt-BR"/>
        </w:rPr>
      </w:pPr>
      <w:r>
        <w:rPr>
          <w:rFonts w:hint="default"/>
          <w:lang w:val="pt-BR"/>
        </w:rPr>
        <w:t>O presente sub capítulo apresentara a estruturação do código fonte do Projeto, tanto para o BackEnd quanto para o FrontEnd, além de explicar seu funcionamento com alguns fragmentos de Código</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04" w:name="_Toc16012"/>
      <w:r>
        <w:rPr>
          <w:lang w:val="pt-BR"/>
        </w:rPr>
        <w:t>Diagrama de Componentes</w:t>
      </w:r>
      <w:bookmarkEnd w:id="104"/>
    </w:p>
    <w:p>
      <w:pPr>
        <w:autoSpaceDE w:val="0"/>
        <w:autoSpaceDN w:val="0"/>
        <w:adjustRightInd w:val="0"/>
        <w:spacing w:line="360" w:lineRule="auto"/>
        <w:ind w:firstLine="697" w:firstLineChars="0"/>
        <w:jc w:val="both"/>
        <w:rPr>
          <w:rFonts w:hint="default"/>
          <w:lang w:val="pt-BR"/>
        </w:rPr>
      </w:pPr>
      <w:r>
        <w:rPr>
          <w:rFonts w:hint="default"/>
          <w:lang w:val="pt-BR"/>
        </w:rPr>
        <w:t>O Diagrama de Componentes apresentado na Figura 12 ilustra os componentes do BackEnd relacionados as funcionalidades de cadastros, e sua relação entre as camadas e empacotamento</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12</w:t>
      </w:r>
      <w:r>
        <w:rPr>
          <w:rFonts w:ascii="Times New Roman" w:hAnsi="Times New Roman" w:eastAsia="Times New Roman" w:cs="Times New Roman"/>
          <w:b/>
          <w:bCs/>
          <w:sz w:val="24"/>
          <w:szCs w:val="24"/>
          <w:lang w:val="pt-BR" w:eastAsia="pt-BR" w:bidi="ar-SA"/>
        </w:rPr>
        <w:fldChar w:fldCharType="end"/>
      </w:r>
      <w:bookmarkStart w:id="105" w:name="_Toc15673"/>
      <w:r>
        <w:rPr>
          <w:rFonts w:ascii="Times New Roman" w:hAnsi="Times New Roman" w:eastAsia="Times New Roman" w:cs="Times New Roman"/>
          <w:b/>
          <w:bCs/>
          <w:sz w:val="24"/>
          <w:szCs w:val="24"/>
          <w:lang w:val="pt-BR" w:eastAsia="pt-BR" w:bidi="ar-SA"/>
        </w:rPr>
        <w:t>. Diagrama de Componentes</w:t>
      </w:r>
      <w:bookmarkEnd w:id="105"/>
    </w:p>
    <w:p>
      <w:pPr>
        <w:jc w:val="center"/>
        <w:rPr>
          <w:rFonts w:hint="default"/>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876165" cy="5567045"/>
            <wp:effectExtent l="9525" t="9525" r="10160" b="24130"/>
            <wp:docPr id="19" name="Picture 19" descr="C:\PROJETOS\documentacaoTG\DiagramaComponentesBackCruds.pngDiagramaComponentesBackCru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PROJETOS\documentacaoTG\DiagramaComponentesBackCruds.pngDiagramaComponentesBackCruds"/>
                    <pic:cNvPicPr>
                      <a:picLocks noChangeAspect="1"/>
                    </pic:cNvPicPr>
                  </pic:nvPicPr>
                  <pic:blipFill>
                    <a:blip r:embed="rId22"/>
                    <a:srcRect/>
                    <a:stretch>
                      <a:fillRect/>
                    </a:stretch>
                  </pic:blipFill>
                  <pic:spPr>
                    <a:xfrm>
                      <a:off x="0" y="0"/>
                      <a:ext cx="4876165" cy="556704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bookmarkStart w:id="106" w:name="_Toc17849"/>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r>
        <w:rPr>
          <w:lang w:val="pt-BR"/>
        </w:rPr>
        <w:t>Diagramas de Classes</w:t>
      </w:r>
      <w:bookmarkEnd w:id="106"/>
    </w:p>
    <w:p>
      <w:pPr>
        <w:autoSpaceDE w:val="0"/>
        <w:autoSpaceDN w:val="0"/>
        <w:adjustRightInd w:val="0"/>
        <w:spacing w:line="360" w:lineRule="auto"/>
        <w:ind w:firstLine="697" w:firstLineChars="0"/>
        <w:jc w:val="both"/>
        <w:rPr>
          <w:rFonts w:hint="default"/>
          <w:lang w:val="pt-BR"/>
        </w:rPr>
      </w:pPr>
      <w:r>
        <w:rPr>
          <w:rFonts w:hint="default"/>
          <w:lang w:val="pt-BR"/>
        </w:rPr>
        <w:t>A seguir serão mostrados os Diagramas de Classe do Projeto. Estes diagramas foram categorizados por: Entidade, Serviço, Repositório, Controladores.</w:t>
      </w:r>
    </w:p>
    <w:p>
      <w:pPr>
        <w:autoSpaceDE w:val="0"/>
        <w:autoSpaceDN w:val="0"/>
        <w:adjustRightInd w:val="0"/>
        <w:spacing w:line="360" w:lineRule="auto"/>
        <w:ind w:firstLine="697" w:firstLineChars="0"/>
        <w:jc w:val="both"/>
        <w:rPr>
          <w:rFonts w:hint="default"/>
          <w:lang w:val="pt-BR"/>
        </w:rPr>
      </w:pPr>
      <w:r>
        <w:rPr>
          <w:rFonts w:hint="default"/>
          <w:lang w:val="pt-BR"/>
        </w:rPr>
        <w:t xml:space="preserve"> A Figura 13 apresenta o Diagrama de Classes referente as Classes de Entidade do Projeto</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13</w:t>
      </w:r>
      <w:r>
        <w:rPr>
          <w:rFonts w:ascii="Times New Roman" w:hAnsi="Times New Roman" w:eastAsia="Times New Roman" w:cs="Times New Roman"/>
          <w:b/>
          <w:bCs/>
          <w:sz w:val="24"/>
          <w:szCs w:val="24"/>
          <w:lang w:val="pt-BR" w:eastAsia="pt-BR" w:bidi="ar-SA"/>
        </w:rPr>
        <w:fldChar w:fldCharType="end"/>
      </w:r>
      <w:bookmarkStart w:id="107" w:name="_Toc3990"/>
      <w:r>
        <w:rPr>
          <w:rFonts w:ascii="Times New Roman" w:hAnsi="Times New Roman" w:eastAsia="Times New Roman" w:cs="Times New Roman"/>
          <w:b/>
          <w:bCs/>
          <w:sz w:val="24"/>
          <w:szCs w:val="24"/>
          <w:lang w:val="pt-BR" w:eastAsia="pt-BR" w:bidi="ar-SA"/>
        </w:rPr>
        <w:t>. Diagrama de Classes: Entidades</w:t>
      </w:r>
      <w:bookmarkEnd w:id="10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849495" cy="8305165"/>
            <wp:effectExtent l="9525" t="9525" r="17780" b="10160"/>
            <wp:docPr id="23" name="Picture 23" descr="C:\Users\jintahibari\Documents\FACULDADE\TRABALHO DE GRADUACAO\documentacaoTG\3.2.2-1.png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jintahibari\Documents\FACULDADE\TRABALHO DE GRADUACAO\documentacaoTG\3.2.2-1.png3.2.2-1"/>
                    <pic:cNvPicPr>
                      <a:picLocks noChangeAspect="1"/>
                    </pic:cNvPicPr>
                  </pic:nvPicPr>
                  <pic:blipFill>
                    <a:blip r:embed="rId23"/>
                    <a:srcRect/>
                    <a:stretch>
                      <a:fillRect/>
                    </a:stretch>
                  </pic:blipFill>
                  <pic:spPr>
                    <a:xfrm>
                      <a:off x="0" y="0"/>
                      <a:ext cx="4849495" cy="83051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14 apresenta o Diagrama de Classes referente as Classes da camada de Repositório do Projeto.</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14</w:t>
      </w:r>
      <w:r>
        <w:rPr>
          <w:rFonts w:ascii="Times New Roman" w:hAnsi="Times New Roman" w:eastAsia="Times New Roman" w:cs="Times New Roman"/>
          <w:b/>
          <w:bCs/>
          <w:sz w:val="24"/>
          <w:szCs w:val="24"/>
          <w:lang w:val="pt-BR" w:eastAsia="pt-BR" w:bidi="ar-SA"/>
        </w:rPr>
        <w:fldChar w:fldCharType="end"/>
      </w:r>
      <w:bookmarkStart w:id="108" w:name="_Toc17902"/>
      <w:r>
        <w:rPr>
          <w:rFonts w:ascii="Times New Roman" w:hAnsi="Times New Roman" w:eastAsia="Times New Roman" w:cs="Times New Roman"/>
          <w:b/>
          <w:bCs/>
          <w:sz w:val="24"/>
          <w:szCs w:val="24"/>
          <w:lang w:val="pt-BR" w:eastAsia="pt-BR" w:bidi="ar-SA"/>
        </w:rPr>
        <w:t>. Diagrama de Classes: Repositórios</w:t>
      </w:r>
      <w:bookmarkEnd w:id="10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754370" cy="4938395"/>
            <wp:effectExtent l="9525" t="9525" r="27305" b="24130"/>
            <wp:docPr id="25" name="Picture 25" descr="C:\Users\jintahibari\Documents\FACULDADE\TRABALHO DE GRADUACAO\documentacaoTG\3.2.2-2.png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jintahibari\Documents\FACULDADE\TRABALHO DE GRADUACAO\documentacaoTG\3.2.2-2.png3.2.2-2"/>
                    <pic:cNvPicPr>
                      <a:picLocks noChangeAspect="1"/>
                    </pic:cNvPicPr>
                  </pic:nvPicPr>
                  <pic:blipFill>
                    <a:blip r:embed="rId24"/>
                    <a:srcRect/>
                    <a:stretch>
                      <a:fillRect/>
                    </a:stretch>
                  </pic:blipFill>
                  <pic:spPr>
                    <a:xfrm>
                      <a:off x="0" y="0"/>
                      <a:ext cx="5754370" cy="49383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15 apresenta o diagrama de Classes referente as Classes da camada de Serviço do Projeto:</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15</w:t>
      </w:r>
      <w:r>
        <w:rPr>
          <w:rFonts w:ascii="Times New Roman" w:hAnsi="Times New Roman" w:eastAsia="Times New Roman" w:cs="Times New Roman"/>
          <w:b/>
          <w:bCs/>
          <w:sz w:val="24"/>
          <w:szCs w:val="24"/>
          <w:lang w:val="pt-BR" w:eastAsia="pt-BR" w:bidi="ar-SA"/>
        </w:rPr>
        <w:fldChar w:fldCharType="end"/>
      </w:r>
      <w:bookmarkStart w:id="109" w:name="_Toc14632"/>
      <w:r>
        <w:rPr>
          <w:rFonts w:ascii="Times New Roman" w:hAnsi="Times New Roman" w:eastAsia="Times New Roman" w:cs="Times New Roman"/>
          <w:b/>
          <w:bCs/>
          <w:sz w:val="24"/>
          <w:szCs w:val="24"/>
          <w:lang w:val="pt-BR" w:eastAsia="pt-BR" w:bidi="ar-SA"/>
        </w:rPr>
        <w:t>. Diagrama de Classes: Serviços</w:t>
      </w:r>
      <w:bookmarkEnd w:id="10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586095" cy="8255635"/>
            <wp:effectExtent l="9525" t="9525" r="24130" b="21590"/>
            <wp:docPr id="27" name="Picture 27" descr="C:\Users\jintahibari\Documents\FACULDADE\TRABALHO DE GRADUACAO\documentacaoTG\3.2.2-3.png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Users\jintahibari\Documents\FACULDADE\TRABALHO DE GRADUACAO\documentacaoTG\3.2.2-3.png3.2.2-3"/>
                    <pic:cNvPicPr>
                      <a:picLocks noChangeAspect="1"/>
                    </pic:cNvPicPr>
                  </pic:nvPicPr>
                  <pic:blipFill>
                    <a:blip r:embed="rId25"/>
                    <a:srcRect/>
                    <a:stretch>
                      <a:fillRect/>
                    </a:stretch>
                  </pic:blipFill>
                  <pic:spPr>
                    <a:xfrm>
                      <a:off x="0" y="0"/>
                      <a:ext cx="5586095" cy="825563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16 apresenta o diagrama de Classes referente Classes da camada de Controladores do Projeto:</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16</w:t>
      </w:r>
      <w:r>
        <w:rPr>
          <w:rFonts w:ascii="Times New Roman" w:hAnsi="Times New Roman" w:eastAsia="Times New Roman" w:cs="Times New Roman"/>
          <w:b/>
          <w:bCs/>
          <w:sz w:val="24"/>
          <w:szCs w:val="24"/>
          <w:lang w:val="pt-BR" w:eastAsia="pt-BR" w:bidi="ar-SA"/>
        </w:rPr>
        <w:fldChar w:fldCharType="end"/>
      </w:r>
      <w:bookmarkStart w:id="110" w:name="_Toc22017"/>
      <w:r>
        <w:rPr>
          <w:rFonts w:ascii="Times New Roman" w:hAnsi="Times New Roman" w:eastAsia="Times New Roman" w:cs="Times New Roman"/>
          <w:b/>
          <w:bCs/>
          <w:sz w:val="24"/>
          <w:szCs w:val="24"/>
          <w:lang w:val="pt-BR" w:eastAsia="pt-BR" w:bidi="ar-SA"/>
        </w:rPr>
        <w:t>. Diagrama de Classes: Controladores</w:t>
      </w:r>
      <w:bookmarkEnd w:id="11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118100" cy="5402580"/>
            <wp:effectExtent l="9525" t="9525" r="15875" b="17145"/>
            <wp:docPr id="26" name="Picture 26" descr="C:\Users\jintahibari\Documents\FACULDADE\TRABALHO DE GRADUACAO\documentacaoTG\3.2.2-4.png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jintahibari\Documents\FACULDADE\TRABALHO DE GRADUACAO\documentacaoTG\3.2.2-4.png3.2.2-4"/>
                    <pic:cNvPicPr>
                      <a:picLocks noChangeAspect="1"/>
                    </pic:cNvPicPr>
                  </pic:nvPicPr>
                  <pic:blipFill>
                    <a:blip r:embed="rId26"/>
                    <a:srcRect/>
                    <a:stretch>
                      <a:fillRect/>
                    </a:stretch>
                  </pic:blipFill>
                  <pic:spPr>
                    <a:xfrm>
                      <a:off x="0" y="0"/>
                      <a:ext cx="5118100" cy="54025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jc w:val="center"/>
        <w:rPr>
          <w:rFonts w:hint="default"/>
          <w:b/>
          <w:bCs/>
          <w:sz w:val="24"/>
          <w:szCs w:val="24"/>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11" w:name="_Toc5336"/>
      <w:r>
        <w:rPr>
          <w:lang w:val="pt-BR"/>
        </w:rPr>
        <w:t>Exemplificação de Funcionamento do BackEnd</w:t>
      </w:r>
      <w:bookmarkEnd w:id="111"/>
    </w:p>
    <w:p>
      <w:pPr>
        <w:autoSpaceDE w:val="0"/>
        <w:autoSpaceDN w:val="0"/>
        <w:adjustRightInd w:val="0"/>
        <w:spacing w:line="360" w:lineRule="auto"/>
        <w:ind w:firstLine="697" w:firstLineChars="0"/>
        <w:jc w:val="both"/>
        <w:rPr>
          <w:rFonts w:hint="default"/>
          <w:lang w:val="pt-BR"/>
        </w:rPr>
      </w:pPr>
      <w:r>
        <w:rPr>
          <w:rFonts w:hint="default"/>
          <w:lang w:val="pt-BR"/>
        </w:rPr>
        <w:t>Toda requisição realizada ao BackEnd é direcionada aos Controladores, eles são os responsáveis por receber as requisições e repassa-las a camada de serviço, ou caso a requisição seja inválida, o próprio Controller envia uma mensagem de erro para a View. Pelo projeto ser baseado em Spring, deve ser informado as classes que são controladores e suas respectivas URLs de acesso, a Figura 17 exemplifica como é realizada essa parametrização.</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17</w:t>
      </w:r>
      <w:r>
        <w:rPr>
          <w:rFonts w:ascii="Times New Roman" w:hAnsi="Times New Roman" w:eastAsia="Times New Roman" w:cs="Times New Roman"/>
          <w:b/>
          <w:bCs/>
          <w:sz w:val="24"/>
          <w:szCs w:val="24"/>
          <w:lang w:val="pt-BR" w:eastAsia="pt-BR" w:bidi="ar-SA"/>
        </w:rPr>
        <w:fldChar w:fldCharType="end"/>
      </w:r>
      <w:bookmarkStart w:id="112" w:name="_Toc16455"/>
      <w:r>
        <w:rPr>
          <w:rFonts w:ascii="Times New Roman" w:hAnsi="Times New Roman" w:eastAsia="Times New Roman" w:cs="Times New Roman"/>
          <w:b/>
          <w:bCs/>
          <w:sz w:val="24"/>
          <w:szCs w:val="24"/>
          <w:lang w:val="pt-BR" w:eastAsia="pt-BR" w:bidi="ar-SA"/>
        </w:rPr>
        <w:t>. Definição de Controlador e URL</w:t>
      </w:r>
      <w:bookmarkEnd w:id="11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2366645" cy="466725"/>
            <wp:effectExtent l="0" t="0" r="14605" b="952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7"/>
                    <a:stretch>
                      <a:fillRect/>
                    </a:stretch>
                  </pic:blipFill>
                  <pic:spPr>
                    <a:xfrm>
                      <a:off x="0" y="0"/>
                      <a:ext cx="2366645" cy="46672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left="0" w:leftChars="0" w:firstLine="700" w:firstLineChars="0"/>
        <w:jc w:val="both"/>
        <w:rPr>
          <w:rFonts w:hint="default"/>
          <w:i w:val="0"/>
          <w:iCs w:val="0"/>
          <w:lang w:val="pt-BR"/>
        </w:rPr>
      </w:pPr>
      <w:r>
        <w:rPr>
          <w:rFonts w:hint="default"/>
          <w:lang w:val="pt-BR"/>
        </w:rPr>
        <w:t xml:space="preserve">A anotação </w:t>
      </w:r>
      <w:r>
        <w:rPr>
          <w:rFonts w:hint="default"/>
          <w:i/>
          <w:iCs/>
          <w:lang w:val="pt-BR"/>
        </w:rPr>
        <w:t xml:space="preserve">@RestController </w:t>
      </w:r>
      <w:r>
        <w:rPr>
          <w:rFonts w:hint="default"/>
          <w:i w:val="0"/>
          <w:iCs w:val="0"/>
          <w:lang w:val="pt-BR"/>
        </w:rPr>
        <w:t xml:space="preserve">tem a função de identificar que a Classe é um Controlador e a anotação </w:t>
      </w:r>
      <w:r>
        <w:rPr>
          <w:rFonts w:hint="default"/>
          <w:i/>
          <w:iCs/>
          <w:lang w:val="pt-BR"/>
        </w:rPr>
        <w:t xml:space="preserve">@RequestMapping() </w:t>
      </w:r>
      <w:r>
        <w:rPr>
          <w:rFonts w:hint="default"/>
          <w:i w:val="0"/>
          <w:iCs w:val="0"/>
          <w:lang w:val="pt-BR"/>
        </w:rPr>
        <w:t xml:space="preserve">informa o Spring que é necessária uma URL para acessar a Classe. A URL é informada dentro do atributo </w:t>
      </w:r>
      <w:r>
        <w:rPr>
          <w:rFonts w:hint="default"/>
          <w:i/>
          <w:iCs/>
          <w:lang w:val="pt-BR"/>
        </w:rPr>
        <w:t xml:space="preserve">value. </w:t>
      </w:r>
      <w:r>
        <w:rPr>
          <w:rFonts w:hint="default"/>
          <w:i w:val="0"/>
          <w:iCs w:val="0"/>
          <w:lang w:val="pt-BR"/>
        </w:rPr>
        <w:t>Devida a utilização do Spring Boot no projeto, não é necessário nenhuma outra configuração ou parametrização, o Spring Boot escaneia todos os arquivos do projeto e com base nessas anotações já atribui as funções destas Classes.</w:t>
      </w:r>
    </w:p>
    <w:p>
      <w:pPr>
        <w:autoSpaceDE w:val="0"/>
        <w:autoSpaceDN w:val="0"/>
        <w:adjustRightInd w:val="0"/>
        <w:spacing w:line="360" w:lineRule="auto"/>
        <w:ind w:left="0" w:leftChars="0" w:firstLine="700" w:firstLineChars="0"/>
        <w:jc w:val="both"/>
        <w:rPr>
          <w:rFonts w:hint="default"/>
          <w:i w:val="0"/>
          <w:iCs w:val="0"/>
          <w:lang w:val="pt-BR"/>
        </w:rPr>
      </w:pPr>
      <w:r>
        <w:rPr>
          <w:rFonts w:hint="default"/>
          <w:i w:val="0"/>
          <w:iCs w:val="0"/>
          <w:lang w:val="pt-BR"/>
        </w:rPr>
        <w:t xml:space="preserve">Anotar as Classes apenas define o caminho para a acessá-las, mas para utilizar suas funcionalidades, os métodos também devem ser anotados com </w:t>
      </w:r>
      <w:r>
        <w:rPr>
          <w:rFonts w:hint="default"/>
          <w:i/>
          <w:iCs/>
          <w:lang w:val="pt-BR"/>
        </w:rPr>
        <w:t xml:space="preserve">@RequestMapping </w:t>
      </w:r>
      <w:r>
        <w:rPr>
          <w:rFonts w:hint="default"/>
          <w:i w:val="0"/>
          <w:iCs w:val="0"/>
          <w:lang w:val="pt-BR"/>
        </w:rPr>
        <w:t>como mostrado na Figura 18.</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18</w:t>
      </w:r>
      <w:r>
        <w:rPr>
          <w:rFonts w:ascii="Times New Roman" w:hAnsi="Times New Roman" w:eastAsia="Times New Roman" w:cs="Times New Roman"/>
          <w:b/>
          <w:bCs/>
          <w:sz w:val="24"/>
          <w:szCs w:val="24"/>
          <w:lang w:val="pt-BR" w:eastAsia="pt-BR" w:bidi="ar-SA"/>
        </w:rPr>
        <w:fldChar w:fldCharType="end"/>
      </w:r>
      <w:bookmarkStart w:id="113" w:name="_Toc13589"/>
      <w:r>
        <w:rPr>
          <w:rFonts w:ascii="Times New Roman" w:hAnsi="Times New Roman" w:eastAsia="Times New Roman" w:cs="Times New Roman"/>
          <w:b/>
          <w:bCs/>
          <w:sz w:val="24"/>
          <w:szCs w:val="24"/>
          <w:lang w:val="pt-BR" w:eastAsia="pt-BR" w:bidi="ar-SA"/>
        </w:rPr>
        <w:t>. Definição de Acesso ao Método usando @RequestMapping</w:t>
      </w:r>
      <w:bookmarkEnd w:id="11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drawing>
          <wp:inline distT="0" distB="0" distL="114300" distR="114300">
            <wp:extent cx="5095240" cy="914400"/>
            <wp:effectExtent l="0" t="0" r="1016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28"/>
                    <a:stretch>
                      <a:fillRect/>
                    </a:stretch>
                  </pic:blipFill>
                  <pic:spPr>
                    <a:xfrm>
                      <a:off x="0" y="0"/>
                      <a:ext cx="5095240" cy="91440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 anotação de um método necessita de outro atributos além do valor da URL. É necessário informar o tipo da requisição, identificado pelo atributo method, no exemplo é informado ao Spring que para acessar o método findById é necessária usar a URL ‘pessoa/’ definida para classe, combinada com ‘/buscapessoa/id/{id}’ utilizando o método de requisição do Tipo </w:t>
      </w:r>
      <w:r>
        <w:rPr>
          <w:rFonts w:hint="default"/>
          <w:i/>
          <w:iCs/>
          <w:lang w:val="pt-BR"/>
        </w:rPr>
        <w:t xml:space="preserve">get </w:t>
      </w:r>
      <w:r>
        <w:rPr>
          <w:rFonts w:hint="default"/>
          <w:i w:val="0"/>
          <w:iCs w:val="0"/>
          <w:lang w:val="pt-BR"/>
        </w:rPr>
        <w:t xml:space="preserve">traduzido como pegar ou obter.  Existem ainda outros tipos de métodos de Requisições como </w:t>
      </w:r>
      <w:r>
        <w:rPr>
          <w:rFonts w:hint="default"/>
          <w:i/>
          <w:iCs/>
          <w:lang w:val="pt-BR"/>
        </w:rPr>
        <w:t>post</w:t>
      </w:r>
      <w:r>
        <w:rPr>
          <w:rFonts w:hint="default"/>
          <w:i w:val="0"/>
          <w:iCs w:val="0"/>
          <w:lang w:val="pt-BR"/>
        </w:rPr>
        <w:t xml:space="preserve">(enviar ou publicar),  </w:t>
      </w:r>
      <w:r>
        <w:rPr>
          <w:rFonts w:hint="default"/>
          <w:i/>
          <w:iCs/>
          <w:lang w:val="pt-BR"/>
        </w:rPr>
        <w:t>delete</w:t>
      </w:r>
      <w:r>
        <w:rPr>
          <w:rFonts w:hint="default"/>
          <w:i w:val="0"/>
          <w:iCs w:val="0"/>
          <w:lang w:val="pt-BR"/>
        </w:rPr>
        <w:t xml:space="preserve">(deletar) e </w:t>
      </w:r>
      <w:r>
        <w:rPr>
          <w:rFonts w:hint="default"/>
          <w:i/>
          <w:iCs/>
          <w:lang w:val="pt-BR"/>
        </w:rPr>
        <w:t>put</w:t>
      </w:r>
      <w:r>
        <w:rPr>
          <w:rFonts w:hint="default"/>
          <w:i w:val="0"/>
          <w:iCs w:val="0"/>
          <w:lang w:val="pt-BR"/>
        </w:rPr>
        <w:t>(colocar).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Na assinatura do método findById existe a anotação </w:t>
      </w:r>
      <w:r>
        <w:rPr>
          <w:rFonts w:hint="default"/>
          <w:i/>
          <w:iCs/>
          <w:lang w:val="pt-BR"/>
        </w:rPr>
        <w:t>@PathVariable</w:t>
      </w:r>
      <w:r>
        <w:rPr>
          <w:rFonts w:hint="default"/>
          <w:i w:val="0"/>
          <w:iCs w:val="0"/>
          <w:lang w:val="pt-BR"/>
        </w:rPr>
        <w:t xml:space="preserve"> utilizada para indicar que deve ser passado ao método, uma variável de nome id, a partir da URL da requisição. Na URL essa variável é identificada dentro de colchetes e deve ter o mesmo nome da variável de assinatura do método.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Dentro do método findById é criado uma objeto do tipo Pessoa(definido pela camada Model). Esse objeto receberá o retorno da chamada do Método findById da Classe de serviço ‘PessoaService’. O objeto pessoaService que faz a chamada ao método findById da Classe de serviço foi instanciado usando Injeção de Dependências pelo Spring, a figura 19 demonstra como utilizar essa funcionalidade.</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19</w:t>
      </w:r>
      <w:r>
        <w:rPr>
          <w:rFonts w:ascii="Times New Roman" w:hAnsi="Times New Roman" w:eastAsia="Times New Roman" w:cs="Times New Roman"/>
          <w:b/>
          <w:bCs/>
          <w:sz w:val="24"/>
          <w:szCs w:val="24"/>
          <w:lang w:val="pt-BR" w:eastAsia="pt-BR" w:bidi="ar-SA"/>
        </w:rPr>
        <w:fldChar w:fldCharType="end"/>
      </w:r>
      <w:bookmarkStart w:id="114" w:name="_Toc19401"/>
      <w:r>
        <w:rPr>
          <w:rFonts w:ascii="Times New Roman" w:hAnsi="Times New Roman" w:eastAsia="Times New Roman" w:cs="Times New Roman"/>
          <w:b/>
          <w:bCs/>
          <w:sz w:val="24"/>
          <w:szCs w:val="24"/>
          <w:lang w:val="pt-BR" w:eastAsia="pt-BR" w:bidi="ar-SA"/>
        </w:rPr>
        <w:t>. Definição Injeção de Dependências</w:t>
      </w:r>
      <w:bookmarkEnd w:id="11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2286000" cy="590550"/>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29"/>
                    <a:stretch>
                      <a:fillRect/>
                    </a:stretch>
                  </pic:blipFill>
                  <pic:spPr>
                    <a:xfrm>
                      <a:off x="0" y="0"/>
                      <a:ext cx="2286000" cy="59055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A anotação </w:t>
      </w:r>
      <w:r>
        <w:rPr>
          <w:rFonts w:hint="default"/>
          <w:i/>
          <w:iCs/>
          <w:lang w:val="pt-BR"/>
        </w:rPr>
        <w:t xml:space="preserve">@Autowired </w:t>
      </w:r>
      <w:r>
        <w:rPr>
          <w:rFonts w:hint="default"/>
          <w:lang w:val="pt-BR"/>
        </w:rPr>
        <w:t>que realizada a injeção de dependência. Nesse caso o objeto de pessoa Service não precisa ser Criado e inicializado, ele apenas é chamado, liberando acesso aos seus métodos quando necessário.</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As classes de serviço são as responsáveis por realizar a chamadas as Classes da camada de Repositórios(</w:t>
      </w:r>
      <w:r>
        <w:rPr>
          <w:rFonts w:hint="default"/>
          <w:i/>
          <w:iCs/>
          <w:lang w:val="pt-BR"/>
        </w:rPr>
        <w:t>Repositories</w:t>
      </w:r>
      <w:r>
        <w:rPr>
          <w:rFonts w:hint="default"/>
          <w:lang w:val="pt-BR"/>
        </w:rPr>
        <w:t xml:space="preserve">), realizar validações e o principal, é a responsável pelas Regras de Negócio do Software. Para identificar uma Classe de serviço é necessária anotá-la com  </w:t>
      </w:r>
      <w:r>
        <w:rPr>
          <w:rFonts w:hint="default"/>
          <w:i/>
          <w:iCs/>
          <w:lang w:val="pt-BR"/>
        </w:rPr>
        <w:t xml:space="preserve">@Service </w:t>
      </w:r>
      <w:r>
        <w:rPr>
          <w:rFonts w:hint="default"/>
          <w:i w:val="0"/>
          <w:iCs w:val="0"/>
          <w:lang w:val="pt-BR"/>
        </w:rPr>
        <w:t>como mostrado na Figura 20.</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20</w:t>
      </w:r>
      <w:r>
        <w:rPr>
          <w:rFonts w:ascii="Times New Roman" w:hAnsi="Times New Roman" w:eastAsia="Times New Roman" w:cs="Times New Roman"/>
          <w:b/>
          <w:bCs/>
          <w:sz w:val="24"/>
          <w:szCs w:val="24"/>
          <w:lang w:val="pt-BR" w:eastAsia="pt-BR" w:bidi="ar-SA"/>
        </w:rPr>
        <w:fldChar w:fldCharType="end"/>
      </w:r>
      <w:bookmarkStart w:id="115" w:name="_Toc29639"/>
      <w:r>
        <w:rPr>
          <w:rFonts w:ascii="Times New Roman" w:hAnsi="Times New Roman" w:eastAsia="Times New Roman" w:cs="Times New Roman"/>
          <w:b/>
          <w:bCs/>
          <w:sz w:val="24"/>
          <w:szCs w:val="24"/>
          <w:lang w:val="pt-BR" w:eastAsia="pt-BR" w:bidi="ar-SA"/>
        </w:rPr>
        <w:t>. Definição Injeção de Serviço</w:t>
      </w:r>
      <w:bookmarkEnd w:id="11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2028825" cy="447675"/>
            <wp:effectExtent l="0" t="0" r="9525" b="952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30"/>
                    <a:stretch>
                      <a:fillRect/>
                    </a:stretch>
                  </pic:blipFill>
                  <pic:spPr>
                    <a:xfrm>
                      <a:off x="0" y="0"/>
                      <a:ext cx="2028825" cy="44767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O Controlador de Pessoa, ‘PessoaResource’ em seu método findById, realizou chamada ao método findById, da Classe PessoaService, como foi mostrado na Figura 18.</w:t>
      </w:r>
    </w:p>
    <w:p>
      <w:pPr>
        <w:autoSpaceDE w:val="0"/>
        <w:autoSpaceDN w:val="0"/>
        <w:adjustRightInd w:val="0"/>
        <w:spacing w:line="360" w:lineRule="auto"/>
        <w:ind w:firstLine="697" w:firstLineChars="0"/>
        <w:jc w:val="both"/>
        <w:rPr>
          <w:rFonts w:hint="default"/>
          <w:lang w:val="pt-BR"/>
        </w:rPr>
      </w:pPr>
      <w:r>
        <w:rPr>
          <w:rFonts w:hint="default"/>
          <w:lang w:val="pt-BR"/>
        </w:rPr>
        <w:t xml:space="preserve">Dentro da Classe PessoaService o método findById acessa o método findById da Interface PessoaRepository da camada de Repositório, conforme apresentado na Figura 21. Novamente é realizada Injeção de Dependência, neste caso gerando um objeto pessoaRepository do tipo PessoaRepository.  </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21</w:t>
      </w:r>
      <w:r>
        <w:rPr>
          <w:rFonts w:ascii="Times New Roman" w:hAnsi="Times New Roman" w:eastAsia="Times New Roman" w:cs="Times New Roman"/>
          <w:b/>
          <w:bCs/>
          <w:sz w:val="24"/>
          <w:szCs w:val="24"/>
          <w:lang w:val="pt-BR" w:eastAsia="pt-BR" w:bidi="ar-SA"/>
        </w:rPr>
        <w:fldChar w:fldCharType="end"/>
      </w:r>
      <w:bookmarkStart w:id="116" w:name="_Toc15694"/>
      <w:r>
        <w:rPr>
          <w:rFonts w:ascii="Times New Roman" w:hAnsi="Times New Roman" w:eastAsia="Times New Roman" w:cs="Times New Roman"/>
          <w:b/>
          <w:bCs/>
          <w:sz w:val="24"/>
          <w:szCs w:val="24"/>
          <w:lang w:val="pt-BR" w:eastAsia="pt-BR" w:bidi="ar-SA"/>
        </w:rPr>
        <w:t>. Fragmento da Classe PessoaService</w:t>
      </w:r>
      <w:bookmarkEnd w:id="11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5608955" cy="1414145"/>
            <wp:effectExtent l="0" t="0" r="10795" b="1460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31"/>
                    <a:stretch>
                      <a:fillRect/>
                    </a:stretch>
                  </pic:blipFill>
                  <pic:spPr>
                    <a:xfrm>
                      <a:off x="0" y="0"/>
                      <a:ext cx="5608955" cy="141414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As Interfaces de Repositório são as responsáveis por realizar acesso ao Banco de Dados, também conhecida como camada de Persistência. Essa camada tem a função de efetuar as operações de CRUD: </w:t>
      </w:r>
      <w:r>
        <w:rPr>
          <w:rFonts w:hint="default"/>
          <w:i/>
          <w:iCs/>
          <w:lang w:val="pt-BR"/>
        </w:rPr>
        <w:t xml:space="preserve">create </w:t>
      </w:r>
      <w:r>
        <w:rPr>
          <w:rFonts w:hint="default"/>
          <w:lang w:val="pt-BR"/>
        </w:rPr>
        <w:t>(criar)</w:t>
      </w:r>
      <w:r>
        <w:rPr>
          <w:rFonts w:hint="default"/>
          <w:i/>
          <w:iCs/>
          <w:lang w:val="pt-BR"/>
        </w:rPr>
        <w:t xml:space="preserve">, read </w:t>
      </w:r>
      <w:r>
        <w:rPr>
          <w:rFonts w:hint="default"/>
          <w:lang w:val="pt-BR"/>
        </w:rPr>
        <w:t>(ler ou busca)</w:t>
      </w:r>
      <w:r>
        <w:rPr>
          <w:rFonts w:hint="default"/>
          <w:i/>
          <w:iCs/>
          <w:lang w:val="pt-BR"/>
        </w:rPr>
        <w:t xml:space="preserve">, update </w:t>
      </w:r>
      <w:r>
        <w:rPr>
          <w:rFonts w:hint="default"/>
          <w:lang w:val="pt-BR"/>
        </w:rPr>
        <w:t>(atualizar)</w:t>
      </w:r>
      <w:r>
        <w:rPr>
          <w:rFonts w:hint="default"/>
          <w:i/>
          <w:iCs/>
          <w:lang w:val="pt-BR"/>
        </w:rPr>
        <w:t xml:space="preserve"> e delete</w:t>
      </w:r>
      <w:r>
        <w:rPr>
          <w:rFonts w:hint="default"/>
          <w:lang w:val="pt-BR"/>
        </w:rPr>
        <w:t>(deletar). A Figura 22 apresenta a Interface PessoaRepository:</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22</w:t>
      </w:r>
      <w:r>
        <w:rPr>
          <w:rFonts w:ascii="Times New Roman" w:hAnsi="Times New Roman" w:eastAsia="Times New Roman" w:cs="Times New Roman"/>
          <w:b/>
          <w:bCs/>
          <w:sz w:val="24"/>
          <w:szCs w:val="24"/>
          <w:lang w:val="pt-BR" w:eastAsia="pt-BR" w:bidi="ar-SA"/>
        </w:rPr>
        <w:fldChar w:fldCharType="end"/>
      </w:r>
      <w:bookmarkStart w:id="117" w:name="_Toc11745"/>
      <w:r>
        <w:rPr>
          <w:rFonts w:ascii="Times New Roman" w:hAnsi="Times New Roman" w:eastAsia="Times New Roman" w:cs="Times New Roman"/>
          <w:b/>
          <w:bCs/>
          <w:sz w:val="24"/>
          <w:szCs w:val="24"/>
          <w:lang w:val="pt-BR" w:eastAsia="pt-BR" w:bidi="ar-SA"/>
        </w:rPr>
        <w:t>. Interface Pessoa Repository</w:t>
      </w:r>
      <w:bookmarkEnd w:id="11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5295265" cy="2980690"/>
            <wp:effectExtent l="0" t="0" r="635" b="1016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32"/>
                    <a:stretch>
                      <a:fillRect/>
                    </a:stretch>
                  </pic:blipFill>
                  <pic:spPr>
                    <a:xfrm>
                      <a:off x="0" y="0"/>
                      <a:ext cx="5295265" cy="298069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Os repositórios são definidos pela anotação </w:t>
      </w:r>
      <w:r>
        <w:rPr>
          <w:rFonts w:hint="default"/>
          <w:i/>
          <w:iCs/>
          <w:lang w:val="pt-BR"/>
        </w:rPr>
        <w:t xml:space="preserve">@repository. Eles </w:t>
      </w:r>
      <w:r>
        <w:rPr>
          <w:rFonts w:hint="default"/>
          <w:lang w:val="pt-BR"/>
        </w:rPr>
        <w:t xml:space="preserve">são Interfaces que estendem JpaRepository, para estender essa classe é necessário que indicar a qual entidade é referenciada pela Interface, no exemplo a classe referenciada é a Pessoa, e o seu Identificador é do Tipo Integer, conforme na Figura 22, o fragmento ‘extends JpaRepository&lt;Pessoa, Integer&gt;’. </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 xml:space="preserve">Mesmo sendo Interface, quando utilizada a anotação de @Repository junto com estender </w:t>
      </w:r>
      <w:r>
        <w:rPr>
          <w:rFonts w:hint="default"/>
          <w:i/>
          <w:iCs/>
          <w:lang w:val="pt-BR"/>
        </w:rPr>
        <w:t xml:space="preserve">JpaRepository </w:t>
      </w:r>
      <w:r>
        <w:rPr>
          <w:rFonts w:hint="default"/>
          <w:i w:val="0"/>
          <w:iCs w:val="0"/>
          <w:lang w:val="pt-BR"/>
        </w:rPr>
        <w:t xml:space="preserve">a Classe </w:t>
      </w:r>
      <w:r>
        <w:rPr>
          <w:rFonts w:hint="default"/>
          <w:i/>
          <w:iCs/>
          <w:lang w:val="pt-BR"/>
        </w:rPr>
        <w:t xml:space="preserve">PessoaRepsitory </w:t>
      </w:r>
      <w:r>
        <w:rPr>
          <w:rFonts w:hint="default"/>
          <w:i w:val="0"/>
          <w:iCs w:val="0"/>
          <w:lang w:val="pt-BR"/>
        </w:rPr>
        <w:t xml:space="preserve">tem suas funções implementadas em tempo de execução pelo próprio Spring, por isso que é possível utilizar seus métodos, sem nenhum tipo de implementação desenvolvida. </w:t>
      </w:r>
      <w:r>
        <w:rPr>
          <w:rFonts w:hint="default"/>
          <w:i/>
          <w:iCs/>
          <w:lang w:val="pt-BR"/>
        </w:rPr>
        <w:t xml:space="preserve">JpaRepository </w:t>
      </w:r>
      <w:r>
        <w:rPr>
          <w:rFonts w:hint="default"/>
          <w:i w:val="0"/>
          <w:iCs w:val="0"/>
          <w:lang w:val="pt-BR"/>
        </w:rPr>
        <w:t xml:space="preserve">já oferece por padrão, alguns métodos implementados para operações básicas.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Caso exista necessidade de implementar outros métodos, eles devem ser inseridos nos Repositórios e podem ser criados com base em consultas JPQL, como o método ‘findByid’ na Figura 22 ou por assinatura de método como no método ‘findBytipo’ também apresentado n  Figura 22.</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As entidades são definidas pela anotação </w:t>
      </w:r>
      <w:r>
        <w:rPr>
          <w:rFonts w:hint="default"/>
          <w:i/>
          <w:iCs/>
          <w:lang w:val="pt-BR"/>
        </w:rPr>
        <w:t xml:space="preserve">@Entity, </w:t>
      </w:r>
      <w:r>
        <w:rPr>
          <w:rFonts w:hint="default"/>
          <w:i w:val="0"/>
          <w:iCs w:val="0"/>
          <w:lang w:val="pt-BR"/>
        </w:rPr>
        <w:t xml:space="preserve">são as classes responsáveis por representarem as tabelas do Banco de Dados em objetos. Elas são a denominadas camada </w:t>
      </w:r>
      <w:r>
        <w:rPr>
          <w:rFonts w:hint="default"/>
          <w:i/>
          <w:iCs/>
          <w:lang w:val="pt-BR"/>
        </w:rPr>
        <w:t xml:space="preserve">Model </w:t>
      </w:r>
      <w:r>
        <w:rPr>
          <w:rFonts w:hint="default"/>
          <w:i w:val="0"/>
          <w:iCs w:val="0"/>
          <w:lang w:val="pt-BR"/>
        </w:rPr>
        <w:t>em português Modelo por conta dessa representação. A Figura 23 mostra um fragmento da Classe Pessoa.</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23</w:t>
      </w:r>
      <w:r>
        <w:rPr>
          <w:rFonts w:ascii="Times New Roman" w:hAnsi="Times New Roman" w:eastAsia="Times New Roman" w:cs="Times New Roman"/>
          <w:b/>
          <w:bCs/>
          <w:sz w:val="24"/>
          <w:szCs w:val="24"/>
          <w:lang w:val="pt-BR" w:eastAsia="pt-BR" w:bidi="ar-SA"/>
        </w:rPr>
        <w:fldChar w:fldCharType="end"/>
      </w:r>
      <w:bookmarkStart w:id="118" w:name="_Toc9495"/>
      <w:r>
        <w:rPr>
          <w:rFonts w:ascii="Times New Roman" w:hAnsi="Times New Roman" w:eastAsia="Times New Roman" w:cs="Times New Roman"/>
          <w:b/>
          <w:bCs/>
          <w:sz w:val="24"/>
          <w:szCs w:val="24"/>
          <w:lang w:val="pt-BR" w:eastAsia="pt-BR" w:bidi="ar-SA"/>
        </w:rPr>
        <w:t>. Entidade Pessoa</w:t>
      </w:r>
      <w:bookmarkEnd w:id="11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218940" cy="2666365"/>
            <wp:effectExtent l="0" t="0" r="10160" b="635"/>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33"/>
                    <a:stretch>
                      <a:fillRect/>
                    </a:stretch>
                  </pic:blipFill>
                  <pic:spPr>
                    <a:xfrm>
                      <a:off x="0" y="0"/>
                      <a:ext cx="4218940" cy="266636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 anotação @Entity indicam ao Spring que essa é uma Entidade. As anotações @Getter(gera os métodos get para os atributos) @Setter(gera os métodos set para os atributos) e @NoArgsConstructor(gera um construtor sem argumentos) são anotações do </w:t>
      </w:r>
      <w:r>
        <w:rPr>
          <w:rFonts w:hint="default"/>
          <w:i/>
          <w:iCs/>
          <w:lang w:val="pt-BR"/>
        </w:rPr>
        <w:t>Framework</w:t>
      </w:r>
      <w:r>
        <w:rPr>
          <w:rFonts w:hint="default"/>
          <w:i w:val="0"/>
          <w:iCs w:val="0"/>
          <w:lang w:val="pt-BR"/>
        </w:rPr>
        <w:t xml:space="preserve"> Lombok.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Outra anotação que pode ser observada é a </w:t>
      </w:r>
      <w:r>
        <w:rPr>
          <w:rFonts w:hint="default"/>
          <w:i/>
          <w:iCs/>
          <w:lang w:val="pt-BR"/>
        </w:rPr>
        <w:t>@ManyToOne</w:t>
      </w:r>
      <w:r>
        <w:rPr>
          <w:rFonts w:hint="default"/>
          <w:i w:val="0"/>
          <w:iCs w:val="0"/>
          <w:lang w:val="pt-BR"/>
        </w:rPr>
        <w:t xml:space="preserve">(um para muitos) que indica o relacionamento da tabela ‘Pessoa’ para a tabela  ‘TipoPessoa’. Ainda há as anotações </w:t>
      </w:r>
      <w:r>
        <w:rPr>
          <w:rFonts w:hint="default"/>
          <w:i/>
          <w:iCs/>
          <w:lang w:val="pt-BR"/>
        </w:rPr>
        <w:t>@OneToMany</w:t>
      </w:r>
      <w:r>
        <w:rPr>
          <w:rFonts w:hint="default"/>
          <w:i w:val="0"/>
          <w:iCs w:val="0"/>
          <w:lang w:val="pt-BR"/>
        </w:rPr>
        <w:t xml:space="preserve">(muitos para um) e </w:t>
      </w:r>
      <w:r>
        <w:rPr>
          <w:rFonts w:hint="default"/>
          <w:i/>
          <w:iCs/>
          <w:lang w:val="pt-BR"/>
        </w:rPr>
        <w:t>@ManyToMany</w:t>
      </w:r>
      <w:r>
        <w:rPr>
          <w:rFonts w:hint="default"/>
          <w:i w:val="0"/>
          <w:iCs w:val="0"/>
          <w:lang w:val="pt-BR"/>
        </w:rPr>
        <w:t>(muitos para muitos).</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Retornando ao tratamento da requisição, após o repositório receber o resultado da consulta, ele enviará o retorno ao método da Classe de Serviço. Na classe de Serviço o retorno é inserido dentro de um Objeto </w:t>
      </w:r>
      <w:r>
        <w:rPr>
          <w:rFonts w:hint="default"/>
          <w:i/>
          <w:iCs/>
          <w:lang w:val="pt-BR"/>
        </w:rPr>
        <w:t xml:space="preserve">Optional </w:t>
      </w:r>
      <w:r>
        <w:rPr>
          <w:rFonts w:hint="default"/>
          <w:i w:val="0"/>
          <w:iCs w:val="0"/>
          <w:lang w:val="pt-BR"/>
        </w:rPr>
        <w:t xml:space="preserve">traduzido para Opcional. Objeto que resumidamente, pode se tornar um tipo de Objeto definido, ou receber </w:t>
      </w:r>
      <w:r>
        <w:rPr>
          <w:rFonts w:hint="default"/>
          <w:i/>
          <w:iCs/>
          <w:lang w:val="pt-BR"/>
        </w:rPr>
        <w:t xml:space="preserve">Null, </w:t>
      </w:r>
      <w:r>
        <w:rPr>
          <w:rFonts w:hint="default"/>
          <w:i w:val="0"/>
          <w:iCs w:val="0"/>
          <w:lang w:val="pt-BR"/>
        </w:rPr>
        <w:t>traduzido para nulo. E quando esse objeto é retornado por uma função, caso ele possua um valor definido caso contrario ele pode automaticamente lançar uma exceção, conforme visto na Figura 21.</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Na Classe PessoaResource, caso o esse resultado retornado pela Camada de Serviço seja um objeto, a Camada Controller gerará um Objeto do tipo </w:t>
      </w:r>
      <w:r>
        <w:rPr>
          <w:rFonts w:hint="default"/>
          <w:i/>
          <w:iCs/>
          <w:lang w:val="pt-BR"/>
        </w:rPr>
        <w:t xml:space="preserve">ResponseEntity, </w:t>
      </w:r>
      <w:r>
        <w:rPr>
          <w:rFonts w:hint="default"/>
          <w:i w:val="0"/>
          <w:iCs w:val="0"/>
          <w:lang w:val="pt-BR"/>
        </w:rPr>
        <w:t>traduzido para entidade de resposta, cujo corpo será composto pelo objeto retornado pela Camada de Serviço. O ObjetoResponseEntity, retorna um JSON em seu corpo. O resultado será enviado para o aplicativo, que faz a representa a camada  View. Na camada View, o JSON retornado será interpretado e apresentado ao usuário.</w:t>
      </w:r>
    </w:p>
    <w:p>
      <w:pPr>
        <w:autoSpaceDE w:val="0"/>
        <w:autoSpaceDN w:val="0"/>
        <w:adjustRightInd w:val="0"/>
        <w:spacing w:line="360" w:lineRule="auto"/>
        <w:ind w:firstLine="697" w:firstLineChars="0"/>
        <w:jc w:val="both"/>
        <w:rPr>
          <w:rFonts w:hint="default"/>
          <w:i w:val="0"/>
          <w:iCs w:val="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19" w:name="_Toc30582"/>
      <w:r>
        <w:rPr>
          <w:lang w:val="pt-BR"/>
        </w:rPr>
        <w:t>Exemplificação de Funcionamento do FrontEnd</w:t>
      </w:r>
      <w:bookmarkEnd w:id="119"/>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O frontEnd do Projeto funciona baseado na interação com o usuário. Quando ele clica em um botão, ou clica em um item para detalhamento.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Para uma breve explicação do funcionamento do  Front End, utilizaremos como exemplo a função de criação de rotas. Para poder utilizar essa função deve-se acessar a Página de criação de Rotas. No Ionic Página é composta por 4 arquivos: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HTML: É a tela, a qual o usuário vê e interage.</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SCSS: Arquivo que contém as propriedades gráficas da tela, como definição de posicionamento dos objetos, cor de Fonts...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Modulo : é o arquivo onde são Injetadas as dependências da Página</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Controlador da Página: Responsável por Captar os eventos, executar ações e retornar dados ao usuário.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Essas Páginas podem ser gerada automaticamente utilizando o Ionic Cli, tendo ele instalado basta executar a seguinte instrução utilizando um prompt de comando: ionic g page ‘nome da página’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Dada a explicação do conceito de Página dentro do Ionic , pode ser analisada a estrutura HTML da Página de geração de rotas. Antes de ser apresentado o código HTML, a Figura 24 mostra a Página, sem ter sofrido interações com o usuário.</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24</w:t>
      </w:r>
      <w:r>
        <w:rPr>
          <w:rFonts w:ascii="Times New Roman" w:hAnsi="Times New Roman" w:eastAsia="Times New Roman" w:cs="Times New Roman"/>
          <w:b/>
          <w:bCs/>
          <w:sz w:val="24"/>
          <w:szCs w:val="24"/>
          <w:lang w:val="pt-BR" w:eastAsia="pt-BR" w:bidi="ar-SA"/>
        </w:rPr>
        <w:fldChar w:fldCharType="end"/>
      </w:r>
      <w:bookmarkStart w:id="120" w:name="_Toc15568"/>
      <w:r>
        <w:rPr>
          <w:rFonts w:ascii="Times New Roman" w:hAnsi="Times New Roman" w:eastAsia="Times New Roman" w:cs="Times New Roman"/>
          <w:b/>
          <w:bCs/>
          <w:sz w:val="24"/>
          <w:szCs w:val="24"/>
          <w:lang w:val="pt-BR" w:eastAsia="pt-BR" w:bidi="ar-SA"/>
        </w:rPr>
        <w:t>. Página de Geração de Rotas</w:t>
      </w:r>
      <w:bookmarkEnd w:id="12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drawing>
          <wp:inline distT="0" distB="0" distL="114300" distR="114300">
            <wp:extent cx="1461770" cy="2437765"/>
            <wp:effectExtent l="9525" t="9525" r="14605" b="10160"/>
            <wp:docPr id="3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2"/>
                    <pic:cNvPicPr>
                      <a:picLocks noChangeAspect="1"/>
                    </pic:cNvPicPr>
                  </pic:nvPicPr>
                  <pic:blipFill>
                    <a:blip r:embed="rId34"/>
                    <a:stretch>
                      <a:fillRect/>
                    </a:stretch>
                  </pic:blipFill>
                  <pic:spPr>
                    <a:xfrm>
                      <a:off x="0" y="0"/>
                      <a:ext cx="1461770" cy="243776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  Podemos Observar alguns itens que são carregados quando a Página é acessada. A Figura 25 apresenta o código cabeçalho desta Página. Nesse cabeçalho é apresentado o nome da Página e inserido o botão para acessar o menu lateral. </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25</w:t>
      </w:r>
      <w:r>
        <w:rPr>
          <w:rFonts w:ascii="Times New Roman" w:hAnsi="Times New Roman" w:eastAsia="Times New Roman" w:cs="Times New Roman"/>
          <w:b/>
          <w:bCs/>
          <w:sz w:val="24"/>
          <w:szCs w:val="24"/>
          <w:lang w:val="pt-BR" w:eastAsia="pt-BR" w:bidi="ar-SA"/>
        </w:rPr>
        <w:fldChar w:fldCharType="end"/>
      </w:r>
      <w:bookmarkStart w:id="121" w:name="_Toc10268"/>
      <w:r>
        <w:rPr>
          <w:rFonts w:ascii="Times New Roman" w:hAnsi="Times New Roman" w:eastAsia="Times New Roman" w:cs="Times New Roman"/>
          <w:b/>
          <w:bCs/>
          <w:sz w:val="24"/>
          <w:szCs w:val="24"/>
          <w:lang w:val="pt-BR" w:eastAsia="pt-BR" w:bidi="ar-SA"/>
        </w:rPr>
        <w:t>. Cabeçalho da Página de Geração de Rotas</w:t>
      </w:r>
      <w:bookmarkEnd w:id="12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543175" cy="1338580"/>
            <wp:effectExtent l="0" t="0" r="9525" b="13970"/>
            <wp:docPr id="37" name="Imagem 37" descr="F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FE1"/>
                    <pic:cNvPicPr>
                      <a:picLocks noChangeAspect="1"/>
                    </pic:cNvPicPr>
                  </pic:nvPicPr>
                  <pic:blipFill>
                    <a:blip r:embed="rId35"/>
                    <a:stretch>
                      <a:fillRect/>
                    </a:stretch>
                  </pic:blipFill>
                  <pic:spPr>
                    <a:xfrm>
                      <a:off x="0" y="0"/>
                      <a:ext cx="2543175" cy="133858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Podemos Observar também na Figura 24, alguns outros itens. Dois campos para inserir informações, no caso o cep para entrega e o número do cep, e também dois botões, um para adicionar o endereço digitado a lista de endereços a serem roteirizados e outro para solicitar a criação da rota. A Figura 26 apresenta o código HTML referente a essas funcionalidades.</w:t>
      </w:r>
    </w:p>
    <w:p>
      <w:pPr>
        <w:pStyle w:val="28"/>
        <w:jc w:val="cente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26</w:t>
      </w:r>
      <w:r>
        <w:rPr>
          <w:rFonts w:ascii="Times New Roman" w:hAnsi="Times New Roman" w:eastAsia="Times New Roman" w:cs="Times New Roman"/>
          <w:b/>
          <w:bCs/>
          <w:sz w:val="24"/>
          <w:szCs w:val="24"/>
          <w:lang w:val="pt-BR" w:eastAsia="pt-BR" w:bidi="ar-SA"/>
        </w:rPr>
        <w:fldChar w:fldCharType="end"/>
      </w:r>
      <w:bookmarkStart w:id="122" w:name="_Toc28249"/>
      <w:r>
        <w:rPr>
          <w:rFonts w:ascii="Times New Roman" w:hAnsi="Times New Roman" w:eastAsia="Times New Roman" w:cs="Times New Roman"/>
          <w:b/>
          <w:bCs/>
          <w:sz w:val="24"/>
          <w:szCs w:val="24"/>
          <w:lang w:val="pt-BR" w:eastAsia="pt-BR" w:bidi="ar-SA"/>
        </w:rPr>
        <w:t>. Fragmento da Página de Geração de Rotas</w:t>
      </w:r>
      <w:bookmarkEnd w:id="12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drawing>
          <wp:inline distT="0" distB="0" distL="114300" distR="114300">
            <wp:extent cx="5656580" cy="1821815"/>
            <wp:effectExtent l="0" t="0" r="1270" b="6985"/>
            <wp:docPr id="3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
                    <pic:cNvPicPr>
                      <a:picLocks noChangeAspect="1"/>
                    </pic:cNvPicPr>
                  </pic:nvPicPr>
                  <pic:blipFill>
                    <a:blip r:embed="rId36"/>
                    <a:srcRect l="-112" t="654" r="112" b="32376"/>
                    <a:stretch>
                      <a:fillRect/>
                    </a:stretch>
                  </pic:blipFill>
                  <pic:spPr>
                    <a:xfrm>
                      <a:off x="0" y="0"/>
                      <a:ext cx="5656580" cy="182181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As duas primeiras Tags nomeadas ‘ion-item’ é a união do nome do campo(nomeado como ‘ion-lebel’) com o campo de inserção de texto(nomeado ion-input). Dentro de ion-input, é utilizada a diretiva ngModel que tem a função de vincular o campo de input com uma variável declarada no Controlador da Pagina, os campos ion-input devem receber um nome e também o tipo de dado. Outro ponto a ser notado é a utilização da diretiva *ngIf que na posição que esta no código tem a função de mostrar ou não o objeto ion-item. Nesse caso, quando uma rota é gerada, esses dois campos de inserção são ocultados, já que não tem mais utilidade no momento.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Abaixo dos campos de inserção há dois botões, um  para inserir o endereço digitado na lista de endereços a ser roteirizada, e o outro serve para enviar a lista de endereços para o BackEnd e esperar a resposta com a rota gerada. Para que essas ações sejam executadas, é utilizada a propriedade  (click) indicando um método do controlador da Página. Outro aspecto a ser notado é a utilizaçãoo da diretiva *ngIf, para esconder os botões após a rota ser gerada.</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Botão que adiciona o endereço efetua chamada ao método ‘validaCep’ que efetua uma requisicão ao BackEnd solicitando o CEP que foi digitado, caso essa resposta seja positiva, esse cep é adicionado a Lista de Endereços para roteirização. Esse processo é mostrado com o fragmento do código do controlador da Página de Geração de Rotas apresentada na Figura 27.</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27</w:t>
      </w:r>
      <w:r>
        <w:rPr>
          <w:rFonts w:ascii="Times New Roman" w:hAnsi="Times New Roman" w:eastAsia="Times New Roman" w:cs="Times New Roman"/>
          <w:b/>
          <w:bCs/>
          <w:sz w:val="24"/>
          <w:szCs w:val="24"/>
          <w:lang w:val="pt-BR" w:eastAsia="pt-BR" w:bidi="ar-SA"/>
        </w:rPr>
        <w:fldChar w:fldCharType="end"/>
      </w:r>
      <w:bookmarkStart w:id="123" w:name="_Toc3160"/>
      <w:r>
        <w:rPr>
          <w:rFonts w:ascii="Times New Roman" w:hAnsi="Times New Roman" w:eastAsia="Times New Roman" w:cs="Times New Roman"/>
          <w:b/>
          <w:bCs/>
          <w:sz w:val="24"/>
          <w:szCs w:val="24"/>
          <w:lang w:val="pt-BR" w:eastAsia="pt-BR" w:bidi="ar-SA"/>
        </w:rPr>
        <w:t>. Fragmento de Código, Controlador Pagina de Geração de Rotas</w:t>
      </w:r>
      <w:bookmarkEnd w:id="12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924175" cy="2182495"/>
            <wp:effectExtent l="0" t="0" r="9525" b="8255"/>
            <wp:docPr id="40" name="Imagem 40" descr="f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fe3"/>
                    <pic:cNvPicPr>
                      <a:picLocks noChangeAspect="1"/>
                    </pic:cNvPicPr>
                  </pic:nvPicPr>
                  <pic:blipFill>
                    <a:blip r:embed="rId37"/>
                    <a:stretch>
                      <a:fillRect/>
                    </a:stretch>
                  </pic:blipFill>
                  <pic:spPr>
                    <a:xfrm>
                      <a:off x="0" y="0"/>
                      <a:ext cx="2924175" cy="218249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método Valida Cep, executa o método ‘findByCep’ de cepService Figura28, esse método irá realizar um requisição ao BackEnd e receber a resposta. Caso seja um erro, um alerta será mostrado na Tela. Se a requisição obtiver uma resposta, o método addToList será acionado, onde irá inserir esse endereço a Lista a ser roteirizada, e também irá limpar o valor dos campos de cep e número do endereço.</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28</w:t>
      </w:r>
      <w:r>
        <w:rPr>
          <w:rFonts w:ascii="Times New Roman" w:hAnsi="Times New Roman" w:eastAsia="Times New Roman" w:cs="Times New Roman"/>
          <w:b/>
          <w:bCs/>
          <w:sz w:val="24"/>
          <w:szCs w:val="24"/>
          <w:lang w:val="pt-BR" w:eastAsia="pt-BR" w:bidi="ar-SA"/>
        </w:rPr>
        <w:fldChar w:fldCharType="end"/>
      </w:r>
      <w:bookmarkStart w:id="124" w:name="_Toc4999"/>
      <w:r>
        <w:rPr>
          <w:rFonts w:ascii="Times New Roman" w:hAnsi="Times New Roman" w:eastAsia="Times New Roman" w:cs="Times New Roman"/>
          <w:b/>
          <w:bCs/>
          <w:sz w:val="24"/>
          <w:szCs w:val="24"/>
          <w:lang w:val="pt-BR" w:eastAsia="pt-BR" w:bidi="ar-SA"/>
        </w:rPr>
        <w:t>. Fragmento da Classe CepService</w:t>
      </w:r>
      <w:bookmarkEnd w:id="12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204970" cy="1370965"/>
            <wp:effectExtent l="9525" t="9525" r="14605" b="10160"/>
            <wp:docPr id="41" name="Imagem 41" descr="f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fe4"/>
                    <pic:cNvPicPr>
                      <a:picLocks noChangeAspect="1"/>
                    </pic:cNvPicPr>
                  </pic:nvPicPr>
                  <pic:blipFill>
                    <a:blip r:embed="rId38"/>
                    <a:stretch>
                      <a:fillRect/>
                    </a:stretch>
                  </pic:blipFill>
                  <pic:spPr>
                    <a:xfrm>
                      <a:off x="0" y="0"/>
                      <a:ext cx="4204970" cy="13709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i w:val="0"/>
          <w:iCs w:val="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sz w:val="20"/>
          <w:lang w:val="pt-BR"/>
        </w:rPr>
      </w:pPr>
      <w:r>
        <w:rPr>
          <w:rFonts w:hint="default"/>
          <w:sz w:val="20"/>
          <w:lang w:val="pt-BR"/>
        </w:rPr>
        <w:t>Devem ser destacados alguns Pontos da Classe de serviço CepService. Toda Classe que será utilizada em algum outro ponto da aplicação deve usar a Anotação @Injectable, para que ela possa ser injetada e usada em outras Classes. Todos os recursos que serão utilizados por uma classe, devem ser injetados no construtor da classe, em CepService por exemplo existe a injeção de um objeto HttpClient, o cliente padrão para requisições Http. Os métodos das classes de serviço devem retornar a execução de um requisição Http de qualquer tipo, passando como parâmetro obrigatório a URL e se necessário objetos no corpo da requisição.</w:t>
      </w:r>
    </w:p>
    <w:p>
      <w:pPr>
        <w:autoSpaceDE w:val="0"/>
        <w:autoSpaceDN w:val="0"/>
        <w:adjustRightInd w:val="0"/>
        <w:spacing w:line="360" w:lineRule="auto"/>
        <w:ind w:left="0" w:leftChars="0" w:firstLine="700" w:firstLineChars="0"/>
        <w:jc w:val="both"/>
        <w:rPr>
          <w:rFonts w:hint="default"/>
          <w:sz w:val="20"/>
          <w:lang w:val="pt-BR"/>
        </w:rPr>
      </w:pPr>
      <w:r>
        <w:rPr>
          <w:rFonts w:hint="default"/>
          <w:sz w:val="20"/>
          <w:lang w:val="pt-BR"/>
        </w:rPr>
        <w:t>Realizada a adição de alguns endereços para entrega o Card com os pontos de entrega a serem roteirizados será preenchido como apresentado na Figura 29.</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29</w:t>
      </w:r>
      <w:r>
        <w:rPr>
          <w:rFonts w:ascii="Times New Roman" w:hAnsi="Times New Roman" w:eastAsia="Times New Roman" w:cs="Times New Roman"/>
          <w:b/>
          <w:bCs/>
          <w:sz w:val="24"/>
          <w:szCs w:val="24"/>
          <w:lang w:val="pt-BR" w:eastAsia="pt-BR" w:bidi="ar-SA"/>
        </w:rPr>
        <w:fldChar w:fldCharType="end"/>
      </w:r>
      <w:bookmarkStart w:id="125" w:name="_Toc24424"/>
      <w:r>
        <w:rPr>
          <w:rFonts w:ascii="Times New Roman" w:hAnsi="Times New Roman" w:eastAsia="Times New Roman" w:cs="Times New Roman"/>
          <w:b/>
          <w:bCs/>
          <w:sz w:val="24"/>
          <w:szCs w:val="24"/>
          <w:lang w:val="pt-BR" w:eastAsia="pt-BR" w:bidi="ar-SA"/>
        </w:rPr>
        <w:t>. Tela para Geração e Rotas, com Endereços Inseridos</w:t>
      </w:r>
      <w:bookmarkEnd w:id="12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drawing>
          <wp:inline distT="0" distB="0" distL="114300" distR="114300">
            <wp:extent cx="1837690" cy="2248535"/>
            <wp:effectExtent l="9525" t="9525" r="19685" b="27940"/>
            <wp:docPr id="4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
                    <pic:cNvPicPr>
                      <a:picLocks noChangeAspect="1"/>
                    </pic:cNvPicPr>
                  </pic:nvPicPr>
                  <pic:blipFill>
                    <a:blip r:embed="rId39"/>
                    <a:stretch>
                      <a:fillRect/>
                    </a:stretch>
                  </pic:blipFill>
                  <pic:spPr>
                    <a:xfrm>
                      <a:off x="0" y="0"/>
                      <a:ext cx="1837690" cy="224853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Para essa listagem de endereços ser apresentada é utilizada a diretiva *ngFor do Angular, responsável por gerar dinamicamente uma lista de itens que podem ter as suas informações acessadas no HTML da Página mostrado na Figura 30, com base em um vetor declarado no Controlador da Pagina. </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30</w:t>
      </w:r>
      <w:r>
        <w:rPr>
          <w:rFonts w:ascii="Times New Roman" w:hAnsi="Times New Roman" w:eastAsia="Times New Roman" w:cs="Times New Roman"/>
          <w:b/>
          <w:bCs/>
          <w:sz w:val="24"/>
          <w:szCs w:val="24"/>
          <w:lang w:val="pt-BR" w:eastAsia="pt-BR" w:bidi="ar-SA"/>
        </w:rPr>
        <w:fldChar w:fldCharType="end"/>
      </w:r>
      <w:bookmarkStart w:id="126" w:name="_Toc31720"/>
      <w:r>
        <w:rPr>
          <w:rFonts w:ascii="Times New Roman" w:hAnsi="Times New Roman" w:eastAsia="Times New Roman" w:cs="Times New Roman"/>
          <w:b/>
          <w:bCs/>
          <w:sz w:val="24"/>
          <w:szCs w:val="24"/>
          <w:lang w:val="pt-BR" w:eastAsia="pt-BR" w:bidi="ar-SA"/>
        </w:rPr>
        <w:t>. Tela para Geração e Rotas, com Endereços Inseridos</w:t>
      </w:r>
      <w:bookmarkEnd w:id="12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683125" cy="1703070"/>
            <wp:effectExtent l="0" t="0" r="3175" b="11430"/>
            <wp:docPr id="43"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5"/>
                    <pic:cNvPicPr>
                      <a:picLocks noChangeAspect="1"/>
                    </pic:cNvPicPr>
                  </pic:nvPicPr>
                  <pic:blipFill>
                    <a:blip r:embed="rId40"/>
                    <a:stretch>
                      <a:fillRect/>
                    </a:stretch>
                  </pic:blipFill>
                  <pic:spPr>
                    <a:xfrm>
                      <a:off x="0" y="0"/>
                      <a:ext cx="4683125" cy="170307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As os campos do objeto que está sendo percorrido é acessado através do denominado ‘binding de atributo’ que pode ser entendido como vinculo do elemento dentro da pagina com o uma variável, nesse caso é a variável do gerada dinamicamente pelo *ngFor. </w:t>
      </w:r>
    </w:p>
    <w:p>
      <w:pPr>
        <w:autoSpaceDE w:val="0"/>
        <w:autoSpaceDN w:val="0"/>
        <w:adjustRightInd w:val="0"/>
        <w:spacing w:line="360" w:lineRule="auto"/>
        <w:ind w:left="0" w:leftChars="0" w:firstLine="700" w:firstLineChars="0"/>
        <w:jc w:val="both"/>
        <w:rPr>
          <w:rFonts w:hint="default"/>
          <w:lang w:val="pt-BR"/>
        </w:rPr>
      </w:pPr>
      <w:r>
        <w:rPr>
          <w:rFonts w:hint="default"/>
          <w:lang w:val="pt-BR"/>
        </w:rPr>
        <w:t>Outro elemento a ser destacado é o ícone de remoção que tem função de remover o endereço selecionado da Lista de Endereços, esse ícone quando clicado aciona o método removeOfList. Que irá busca a posição no vetor que o endereço encontra-se, e irá remove-lo do vetor. O fragmento de código que realiza essa função está apresentado na figura 31.</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31</w:t>
      </w:r>
      <w:r>
        <w:rPr>
          <w:rFonts w:ascii="Times New Roman" w:hAnsi="Times New Roman" w:eastAsia="Times New Roman" w:cs="Times New Roman"/>
          <w:b/>
          <w:bCs/>
          <w:sz w:val="24"/>
          <w:szCs w:val="24"/>
          <w:lang w:val="pt-BR" w:eastAsia="pt-BR" w:bidi="ar-SA"/>
        </w:rPr>
        <w:fldChar w:fldCharType="end"/>
      </w:r>
      <w:bookmarkStart w:id="127" w:name="_Toc27476"/>
      <w:r>
        <w:rPr>
          <w:rFonts w:ascii="Times New Roman" w:hAnsi="Times New Roman" w:eastAsia="Times New Roman" w:cs="Times New Roman"/>
          <w:b/>
          <w:bCs/>
          <w:sz w:val="24"/>
          <w:szCs w:val="24"/>
          <w:lang w:val="pt-BR" w:eastAsia="pt-BR" w:bidi="ar-SA"/>
        </w:rPr>
        <w:t>. Método para Remoção de Endereço da Lista.</w:t>
      </w:r>
      <w:bookmarkEnd w:id="12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229100" cy="1824990"/>
            <wp:effectExtent l="0" t="0" r="0" b="3810"/>
            <wp:docPr id="4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6"/>
                    <pic:cNvPicPr>
                      <a:picLocks noChangeAspect="1"/>
                    </pic:cNvPicPr>
                  </pic:nvPicPr>
                  <pic:blipFill>
                    <a:blip r:embed="rId41"/>
                    <a:stretch>
                      <a:fillRect/>
                    </a:stretch>
                  </pic:blipFill>
                  <pic:spPr>
                    <a:xfrm>
                      <a:off x="0" y="0"/>
                      <a:ext cx="4229100" cy="182499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Ao final da inserção dos endereços de entrega, deverá ser clickado do botão de geração de rotas. A tela será alterada para apresentar os dados da Rota gerada conforme Figura 32.</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32</w:t>
      </w:r>
      <w:r>
        <w:rPr>
          <w:rFonts w:ascii="Times New Roman" w:hAnsi="Times New Roman" w:eastAsia="Times New Roman" w:cs="Times New Roman"/>
          <w:b/>
          <w:bCs/>
          <w:sz w:val="24"/>
          <w:szCs w:val="24"/>
          <w:lang w:val="pt-BR" w:eastAsia="pt-BR" w:bidi="ar-SA"/>
        </w:rPr>
        <w:fldChar w:fldCharType="end"/>
      </w:r>
      <w:bookmarkStart w:id="128" w:name="_Toc12537"/>
      <w:r>
        <w:rPr>
          <w:rFonts w:ascii="Times New Roman" w:hAnsi="Times New Roman" w:eastAsia="Times New Roman" w:cs="Times New Roman"/>
          <w:b/>
          <w:bCs/>
          <w:sz w:val="24"/>
          <w:szCs w:val="24"/>
          <w:lang w:val="pt-BR" w:eastAsia="pt-BR" w:bidi="ar-SA"/>
        </w:rPr>
        <w:t>. Tela de Geração de Rotas após executada a Geração.</w:t>
      </w:r>
      <w:bookmarkEnd w:id="12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766060" cy="3185795"/>
            <wp:effectExtent l="9525" t="9525" r="24765" b="24130"/>
            <wp:docPr id="45" name="Imagem 45" descr="f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fe8"/>
                    <pic:cNvPicPr>
                      <a:picLocks noChangeAspect="1"/>
                    </pic:cNvPicPr>
                  </pic:nvPicPr>
                  <pic:blipFill>
                    <a:blip r:embed="rId42"/>
                    <a:stretch>
                      <a:fillRect/>
                    </a:stretch>
                  </pic:blipFill>
                  <pic:spPr>
                    <a:xfrm>
                      <a:off x="0" y="0"/>
                      <a:ext cx="2766060" cy="31857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Os campos para inserção de endereços são ocultados, assim como a Lista de Endereços para ser roteirizada. É apresentado um Card, com o botão para abrir a rota no Maps, a Lista de endereços onde deverão ser realizadas as entregas, e por fim, caso a empresa use a parametrização por regiões, será mostrado a relacão de entregas que deverão ser realizadas por outras filiais. O método responsável por realizar a solicitação para a criação de rotas é mostrado na Figura 33.</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33</w:t>
      </w:r>
      <w:r>
        <w:rPr>
          <w:rFonts w:ascii="Times New Roman" w:hAnsi="Times New Roman" w:eastAsia="Times New Roman" w:cs="Times New Roman"/>
          <w:b/>
          <w:bCs/>
          <w:sz w:val="24"/>
          <w:szCs w:val="24"/>
          <w:lang w:val="pt-BR" w:eastAsia="pt-BR" w:bidi="ar-SA"/>
        </w:rPr>
        <w:fldChar w:fldCharType="end"/>
      </w:r>
      <w:bookmarkStart w:id="129" w:name="_Toc28077"/>
      <w:r>
        <w:rPr>
          <w:rFonts w:ascii="Times New Roman" w:hAnsi="Times New Roman" w:eastAsia="Times New Roman" w:cs="Times New Roman"/>
          <w:b/>
          <w:bCs/>
          <w:sz w:val="24"/>
          <w:szCs w:val="24"/>
          <w:lang w:val="pt-BR" w:eastAsia="pt-BR" w:bidi="ar-SA"/>
        </w:rPr>
        <w:t>. Tela de Geração de Rotas após executada a Geração.</w:t>
      </w:r>
      <w:bookmarkEnd w:id="12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3365500" cy="2136140"/>
            <wp:effectExtent l="0" t="0" r="6350" b="16510"/>
            <wp:docPr id="4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7"/>
                    <pic:cNvPicPr>
                      <a:picLocks noChangeAspect="1"/>
                    </pic:cNvPicPr>
                  </pic:nvPicPr>
                  <pic:blipFill>
                    <a:blip r:embed="rId43"/>
                    <a:stretch>
                      <a:fillRect/>
                    </a:stretch>
                  </pic:blipFill>
                  <pic:spPr>
                    <a:xfrm>
                      <a:off x="0" y="0"/>
                      <a:ext cx="3365500" cy="213614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Nesse fragmento de código,  é criado um objeto de </w:t>
      </w:r>
      <w:r>
        <w:rPr>
          <w:rFonts w:hint="default"/>
          <w:i/>
          <w:iCs/>
          <w:lang w:val="pt-BR"/>
        </w:rPr>
        <w:t>Loading</w:t>
      </w:r>
      <w:r>
        <w:rPr>
          <w:rFonts w:hint="default"/>
          <w:lang w:val="pt-BR"/>
        </w:rPr>
        <w:t xml:space="preserve"> que apresentará uma animação de carregamento, até que seja retornada alguma resposta. Se a resposta for de sucesso, o objeto rotaRsponse, irá receber o corpo da resposta, que contém os dados da rota, a URL, os endereços onde a entrega será efetuada, e os endereços atendidos por outras filiais. E esse objeto rotaResponse que é apresentado na tela ao usuário.</w:t>
      </w:r>
    </w:p>
    <w:p>
      <w:pPr>
        <w:autoSpaceDE w:val="0"/>
        <w:autoSpaceDN w:val="0"/>
        <w:adjustRightInd w:val="0"/>
        <w:spacing w:line="360" w:lineRule="auto"/>
        <w:ind w:left="0" w:leftChars="0" w:firstLine="700" w:firstLineChars="0"/>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0" w:name="_Toc9689"/>
      <w:r>
        <w:rPr>
          <w:rFonts w:hint="default"/>
          <w:lang w:val="pt-BR"/>
        </w:rPr>
        <w:t>Modelagem e Gestão dos Dados</w:t>
      </w:r>
      <w:bookmarkEnd w:id="130"/>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No presente SubCapítulo será apresentado a modelagem do Banco de Dados, Contemplando o Modelo Entidade Relacionamento, Dicionário de Dados detalhando as tabelas e campos do Banco de dados e utilização do Liquibase no Projeto.</w:t>
      </w: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1" w:name="_Toc1386"/>
      <w:r>
        <w:rPr>
          <w:rFonts w:hint="default"/>
          <w:lang w:val="pt-BR"/>
        </w:rPr>
        <w:t>Modelo de Entidade Relacionamento</w:t>
      </w:r>
      <w:bookmarkEnd w:id="131"/>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Modelo Entidade Relacionamento representado na Figura 34 mostra as Tabelas do Banco De Dados, seus atributos e seus Relacionamentos.</w:t>
      </w:r>
    </w:p>
    <w:p>
      <w:pPr>
        <w:pStyle w:val="28"/>
        <w:jc w:val="center"/>
        <w:rPr>
          <w:rFonts w:hint="default"/>
          <w:lang w:val="pt-BR"/>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34</w:t>
      </w:r>
      <w:r>
        <w:rPr>
          <w:rFonts w:ascii="Times New Roman" w:hAnsi="Times New Roman" w:eastAsia="Times New Roman" w:cs="Times New Roman"/>
          <w:b/>
          <w:bCs/>
          <w:sz w:val="24"/>
          <w:szCs w:val="24"/>
          <w:lang w:val="pt-BR" w:eastAsia="pt-BR" w:bidi="ar-SA"/>
        </w:rPr>
        <w:fldChar w:fldCharType="end"/>
      </w:r>
      <w:bookmarkStart w:id="132" w:name="_Toc1502"/>
      <w:r>
        <w:rPr>
          <w:rFonts w:ascii="Times New Roman" w:hAnsi="Times New Roman" w:eastAsia="Times New Roman" w:cs="Times New Roman"/>
          <w:b/>
          <w:bCs/>
          <w:sz w:val="24"/>
          <w:szCs w:val="24"/>
          <w:lang w:val="pt-BR" w:eastAsia="pt-BR" w:bidi="ar-SA"/>
        </w:rPr>
        <w:t>. Modelo Entidade Relacionamento</w:t>
      </w:r>
      <w:bookmarkEnd w:id="13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720080" cy="5709285"/>
            <wp:effectExtent l="9525" t="9525" r="23495" b="15240"/>
            <wp:docPr id="28" name="Picture 28" descr="C:\PROJETOS\documentacaoTG\BD.png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PROJETOS\documentacaoTG\BD.pngBD"/>
                    <pic:cNvPicPr>
                      <a:picLocks noChangeAspect="1"/>
                    </pic:cNvPicPr>
                  </pic:nvPicPr>
                  <pic:blipFill>
                    <a:blip r:embed="rId44"/>
                    <a:srcRect/>
                    <a:stretch>
                      <a:fillRect/>
                    </a:stretch>
                  </pic:blipFill>
                  <pic:spPr>
                    <a:xfrm>
                      <a:off x="0" y="0"/>
                      <a:ext cx="5720080" cy="570928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O Autor (2018)</w:t>
      </w:r>
    </w:p>
    <w:p>
      <w:pPr>
        <w:rPr>
          <w:sz w:val="20"/>
          <w:lang w:val="pt-BR"/>
        </w:rPr>
      </w:pPr>
    </w:p>
    <w:p>
      <w:pPr>
        <w:rPr>
          <w:rFonts w:hint="default"/>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3" w:name="_Toc7737"/>
      <w:r>
        <w:rPr>
          <w:rFonts w:hint="default"/>
          <w:lang w:val="pt-BR"/>
        </w:rPr>
        <w:t>Dicionário de Dados</w:t>
      </w:r>
      <w:bookmarkEnd w:id="133"/>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Dicionário de Dados tem a função de descrever de forma Objetiva as Tabelas, os seus Atributos, seus Tipos e a função de cada campo. As siglas FK vêm de Foreign Key que significa Chave Estrangeira e PK vem de Primary Key que significa Chave Primária.</w:t>
      </w:r>
    </w:p>
    <w:p>
      <w:pPr>
        <w:ind w:firstLine="697" w:firstLineChars="0"/>
        <w:rPr>
          <w:rFonts w:hint="default"/>
          <w:lang w:val="pt-BR"/>
        </w:rPr>
      </w:pPr>
      <w:r>
        <w:rPr>
          <w:rFonts w:hint="default"/>
          <w:lang w:val="pt-BR"/>
        </w:rPr>
        <w:t>A Tabela 33 descreve a Tabela que armazena as Informações de Cargo:</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33</w:t>
      </w:r>
      <w:r>
        <w:rPr>
          <w:rFonts w:ascii="Times New Roman" w:hAnsi="Times New Roman" w:eastAsia="Times New Roman" w:cs="Times New Roman"/>
          <w:b/>
          <w:bCs/>
          <w:sz w:val="24"/>
          <w:szCs w:val="24"/>
          <w:lang w:val="pt-BR" w:eastAsia="pt-BR" w:bidi="ar-SA"/>
        </w:rPr>
        <w:fldChar w:fldCharType="end"/>
      </w:r>
      <w:bookmarkStart w:id="134" w:name="_Toc23715"/>
      <w:r>
        <w:rPr>
          <w:rFonts w:ascii="Times New Roman" w:hAnsi="Times New Roman" w:eastAsia="Times New Roman" w:cs="Times New Roman"/>
          <w:b/>
          <w:bCs/>
          <w:sz w:val="24"/>
          <w:szCs w:val="24"/>
          <w:lang w:val="pt-BR" w:eastAsia="pt-BR" w:bidi="ar-SA"/>
        </w:rPr>
        <w:t>. Dicionário de Dados: Tabela Cargo</w:t>
      </w:r>
      <w:bookmarkEnd w:id="134"/>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32"/>
        <w:gridCol w:w="886"/>
        <w:gridCol w:w="532"/>
        <w:gridCol w:w="648"/>
        <w:gridCol w:w="467"/>
        <w:gridCol w:w="45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61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Descrição Da Tabela</w:t>
            </w:r>
          </w:p>
        </w:tc>
        <w:tc>
          <w:tcPr>
            <w:tcW w:w="619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Tabela para cadastro dos cargos do funcion</w:t>
            </w:r>
            <w:r>
              <w:rPr>
                <w:rFonts w:hint="default" w:ascii="Calibri" w:hAnsi="Calibri" w:eastAsia="SimSun" w:cs="Calibri"/>
                <w:i w:val="0"/>
                <w:color w:val="000000"/>
                <w:kern w:val="0"/>
                <w:sz w:val="20"/>
                <w:szCs w:val="20"/>
                <w:u w:val="none"/>
                <w:lang w:val="pt-BR" w:eastAsia="zh-CN" w:bidi="ar"/>
              </w:rPr>
              <w:t>á</w:t>
            </w:r>
            <w:r>
              <w:rPr>
                <w:rFonts w:hint="default" w:ascii="Calibri" w:hAnsi="Calibri" w:eastAsia="SimSun" w:cs="Calibri"/>
                <w:i w:val="0"/>
                <w:color w:val="000000"/>
                <w:kern w:val="0"/>
                <w:sz w:val="20"/>
                <w:szCs w:val="20"/>
                <w:u w:val="none"/>
                <w:lang w:val="en-US" w:eastAsia="zh-CN" w:bidi="ar"/>
              </w:rPr>
              <w:t>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Nome Do Campo</w:t>
            </w:r>
          </w:p>
        </w:tc>
        <w:tc>
          <w:tcPr>
            <w:tcW w:w="141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0"/>
                <w:szCs w:val="20"/>
                <w:u w:val="none"/>
              </w:rPr>
            </w:pPr>
            <w:r>
              <w:rPr>
                <w:rFonts w:hint="default" w:ascii="Calibri" w:hAnsi="Calibri" w:eastAsia="SimSun" w:cs="Calibri"/>
                <w:b/>
                <w:i w:val="0"/>
                <w:color w:val="000000"/>
                <w:kern w:val="0"/>
                <w:sz w:val="20"/>
                <w:szCs w:val="20"/>
                <w:u w:val="none"/>
                <w:lang w:val="en-US" w:eastAsia="zh-CN" w:bidi="ar"/>
              </w:rPr>
              <w:t>Tipo do Campo</w:t>
            </w:r>
          </w:p>
        </w:tc>
        <w:tc>
          <w:tcPr>
            <w:tcW w:w="64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0"/>
                <w:szCs w:val="20"/>
                <w:u w:val="none"/>
              </w:rPr>
            </w:pPr>
            <w:r>
              <w:rPr>
                <w:rFonts w:hint="default" w:ascii="Calibri" w:hAnsi="Calibri" w:eastAsia="SimSun" w:cs="Calibri"/>
                <w:b/>
                <w:i w:val="0"/>
                <w:color w:val="000000"/>
                <w:kern w:val="0"/>
                <w:sz w:val="20"/>
                <w:szCs w:val="20"/>
                <w:u w:val="none"/>
                <w:lang w:val="en-US" w:eastAsia="zh-CN" w:bidi="ar"/>
              </w:rPr>
              <w:t>PK</w:t>
            </w:r>
          </w:p>
        </w:tc>
        <w:tc>
          <w:tcPr>
            <w:tcW w:w="46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0"/>
                <w:szCs w:val="20"/>
                <w:u w:val="none"/>
              </w:rPr>
            </w:pPr>
            <w:r>
              <w:rPr>
                <w:rFonts w:hint="default" w:ascii="Calibri" w:hAnsi="Calibri" w:eastAsia="SimSun" w:cs="Calibri"/>
                <w:b/>
                <w:i w:val="0"/>
                <w:color w:val="000000"/>
                <w:kern w:val="0"/>
                <w:sz w:val="20"/>
                <w:szCs w:val="20"/>
                <w:u w:val="none"/>
                <w:lang w:val="en-US" w:eastAsia="zh-CN" w:bidi="ar"/>
              </w:rPr>
              <w:t>FK</w:t>
            </w:r>
          </w:p>
        </w:tc>
        <w:tc>
          <w:tcPr>
            <w:tcW w:w="45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b/>
                <w:i w:val="0"/>
                <w:color w:val="000000"/>
                <w:sz w:val="20"/>
                <w:szCs w:val="20"/>
                <w:u w:val="none"/>
              </w:rPr>
            </w:pPr>
            <w:r>
              <w:rPr>
                <w:rFonts w:hint="default" w:ascii="Calibri" w:hAnsi="Calibri" w:eastAsia="SimSun" w:cs="Calibri"/>
                <w:b/>
                <w:i w:val="0"/>
                <w:color w:val="000000"/>
                <w:kern w:val="0"/>
                <w:sz w:val="20"/>
                <w:szCs w:val="20"/>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66"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ID</w:t>
            </w:r>
          </w:p>
        </w:tc>
        <w:tc>
          <w:tcPr>
            <w:tcW w:w="141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INT(11)</w:t>
            </w:r>
          </w:p>
        </w:tc>
        <w:tc>
          <w:tcPr>
            <w:tcW w:w="64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Sim</w:t>
            </w:r>
          </w:p>
        </w:tc>
        <w:tc>
          <w:tcPr>
            <w:tcW w:w="46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Não</w:t>
            </w:r>
          </w:p>
        </w:tc>
        <w:tc>
          <w:tcPr>
            <w:tcW w:w="45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Campo identificador para 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1732" w:type="dxa"/>
            <w:tcBorders>
              <w:top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DESCRICAO</w:t>
            </w:r>
          </w:p>
        </w:tc>
        <w:tc>
          <w:tcPr>
            <w:tcW w:w="141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VARCHAR(60)</w:t>
            </w:r>
          </w:p>
        </w:tc>
        <w:tc>
          <w:tcPr>
            <w:tcW w:w="64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Não</w:t>
            </w:r>
          </w:p>
        </w:tc>
        <w:tc>
          <w:tcPr>
            <w:tcW w:w="46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Não</w:t>
            </w:r>
          </w:p>
        </w:tc>
        <w:tc>
          <w:tcPr>
            <w:tcW w:w="4551"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Campo para descrever o Cargo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rPr>
          <w:rFonts w:hint="default"/>
          <w:lang w:val="pt-BR"/>
        </w:rPr>
      </w:pPr>
    </w:p>
    <w:p>
      <w:pPr>
        <w:ind w:firstLine="697" w:firstLineChars="0"/>
        <w:rPr>
          <w:rFonts w:hint="default"/>
          <w:lang w:val="pt-BR"/>
        </w:rPr>
      </w:pPr>
      <w:r>
        <w:rPr>
          <w:rFonts w:hint="default"/>
          <w:lang w:val="pt-BR"/>
        </w:rPr>
        <w:t>A Tabela 34 descreve a Tabela que armazena as Informações de Cep:</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34</w:t>
      </w:r>
      <w:r>
        <w:rPr>
          <w:rFonts w:ascii="Times New Roman" w:hAnsi="Times New Roman" w:eastAsia="Times New Roman" w:cs="Times New Roman"/>
          <w:b/>
          <w:bCs/>
          <w:sz w:val="24"/>
          <w:szCs w:val="24"/>
          <w:lang w:val="pt-BR" w:eastAsia="pt-BR" w:bidi="ar-SA"/>
        </w:rPr>
        <w:fldChar w:fldCharType="end"/>
      </w:r>
      <w:bookmarkStart w:id="135" w:name="_Toc21688"/>
      <w:r>
        <w:rPr>
          <w:rFonts w:ascii="Times New Roman" w:hAnsi="Times New Roman" w:eastAsia="Times New Roman" w:cs="Times New Roman"/>
          <w:b/>
          <w:bCs/>
          <w:sz w:val="24"/>
          <w:szCs w:val="24"/>
          <w:lang w:val="pt-BR" w:eastAsia="pt-BR" w:bidi="ar-SA"/>
        </w:rPr>
        <w:t>. Dicionário de Dados: Tabela Cep</w:t>
      </w:r>
      <w:bookmarkEnd w:id="135"/>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68"/>
        <w:gridCol w:w="246"/>
        <w:gridCol w:w="1241"/>
        <w:gridCol w:w="560"/>
        <w:gridCol w:w="600"/>
        <w:gridCol w:w="43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14"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os ceps e a cidae respectiva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pt-BR" w:eastAsia="zh-CN" w:bidi="ar"/>
              </w:rPr>
              <w:t>I</w:t>
            </w:r>
            <w:r>
              <w:rPr>
                <w:rFonts w:hint="default" w:ascii="Calibri" w:hAnsi="Calibri" w:eastAsia="SimSun" w:cs="Calibri"/>
                <w:i w:val="0"/>
                <w:color w:val="000000"/>
                <w:kern w:val="0"/>
                <w:sz w:val="22"/>
                <w:szCs w:val="22"/>
                <w:u w:val="none"/>
                <w:lang w:val="en-US" w:eastAsia="zh-CN" w:bidi="ar"/>
              </w:rPr>
              <w:t>NT(11)</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CEP</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do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NOME_RUA</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do Nome da Rua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BAIRRO</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o nome do Bairro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6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CIDADE_ID</w:t>
            </w:r>
          </w:p>
        </w:tc>
        <w:tc>
          <w:tcPr>
            <w:tcW w:w="148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6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301"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Cidade(Atrbuto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O Autor (2018)</w:t>
      </w:r>
    </w:p>
    <w:p>
      <w:pPr>
        <w:ind w:firstLine="697" w:firstLineChars="0"/>
        <w:rPr>
          <w:rFonts w:hint="default"/>
          <w:lang w:val="pt-BR"/>
        </w:rPr>
      </w:pPr>
      <w:r>
        <w:rPr>
          <w:rFonts w:hint="default"/>
          <w:lang w:val="pt-BR"/>
        </w:rPr>
        <w:t>A Tabela 35 descreve a Tabela que armazena as Informações de Cargo:</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35</w:t>
      </w:r>
      <w:r>
        <w:rPr>
          <w:rFonts w:ascii="Times New Roman" w:hAnsi="Times New Roman" w:eastAsia="Times New Roman" w:cs="Times New Roman"/>
          <w:b/>
          <w:bCs/>
          <w:sz w:val="24"/>
          <w:szCs w:val="24"/>
          <w:lang w:val="pt-BR" w:eastAsia="pt-BR" w:bidi="ar-SA"/>
        </w:rPr>
        <w:fldChar w:fldCharType="end"/>
      </w:r>
      <w:bookmarkStart w:id="136" w:name="_Toc17917"/>
      <w:r>
        <w:rPr>
          <w:rFonts w:ascii="Times New Roman" w:hAnsi="Times New Roman" w:eastAsia="Times New Roman" w:cs="Times New Roman"/>
          <w:b/>
          <w:bCs/>
          <w:sz w:val="24"/>
          <w:szCs w:val="24"/>
          <w:lang w:val="pt-BR" w:eastAsia="pt-BR" w:bidi="ar-SA"/>
        </w:rPr>
        <w:t>. Dicionário de Dados: Tabela Cidade</w:t>
      </w:r>
      <w:bookmarkEnd w:id="136"/>
    </w:p>
    <w:tbl>
      <w:tblPr>
        <w:tblStyle w:val="45"/>
        <w:tblW w:w="8830" w:type="dxa"/>
        <w:tblInd w:w="27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8"/>
        <w:gridCol w:w="650"/>
        <w:gridCol w:w="917"/>
        <w:gridCol w:w="517"/>
        <w:gridCol w:w="515"/>
        <w:gridCol w:w="47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30"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Tabela:cidade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as cidades e o estado respectivo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30"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o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4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ESTADO_ID</w:t>
            </w:r>
          </w:p>
        </w:tc>
        <w:tc>
          <w:tcPr>
            <w:tcW w:w="156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53"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Sigla do Estado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rPr>
          <w:rFonts w:hint="default"/>
          <w:lang w:val="pt-BR"/>
        </w:rPr>
      </w:pPr>
    </w:p>
    <w:p>
      <w:pPr>
        <w:ind w:firstLine="697" w:firstLineChars="0"/>
        <w:rPr>
          <w:rFonts w:hint="default"/>
          <w:lang w:val="pt-BR"/>
        </w:rPr>
      </w:pPr>
      <w:r>
        <w:rPr>
          <w:rFonts w:hint="default"/>
          <w:lang w:val="pt-BR"/>
        </w:rPr>
        <w:t>A Tabela 36 descreve a Tabela que armazena as Informações de Empresa:</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36</w:t>
      </w:r>
      <w:r>
        <w:rPr>
          <w:rFonts w:ascii="Times New Roman" w:hAnsi="Times New Roman" w:eastAsia="Times New Roman" w:cs="Times New Roman"/>
          <w:b/>
          <w:bCs/>
          <w:sz w:val="24"/>
          <w:szCs w:val="24"/>
          <w:lang w:val="pt-BR" w:eastAsia="pt-BR" w:bidi="ar-SA"/>
        </w:rPr>
        <w:fldChar w:fldCharType="end"/>
      </w:r>
      <w:bookmarkStart w:id="137" w:name="_Toc4274"/>
      <w:r>
        <w:rPr>
          <w:rFonts w:ascii="Times New Roman" w:hAnsi="Times New Roman" w:eastAsia="Times New Roman" w:cs="Times New Roman"/>
          <w:b/>
          <w:bCs/>
          <w:sz w:val="24"/>
          <w:szCs w:val="24"/>
          <w:lang w:val="pt-BR" w:eastAsia="pt-BR" w:bidi="ar-SA"/>
        </w:rPr>
        <w:t>. Dicionário de Dados: Tabela Empresa</w:t>
      </w:r>
      <w:bookmarkEnd w:id="137"/>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38"/>
        <w:gridCol w:w="290"/>
        <w:gridCol w:w="626"/>
        <w:gridCol w:w="417"/>
        <w:gridCol w:w="500"/>
        <w:gridCol w:w="51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66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de cadastro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PESSOA_ID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TIPO_EMPRESA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Tipo_empresa(Atributo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TRANSPORTADORA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definir Se é transportadora (1 - Sim ; 0 Não)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EMPRESA_MATRIZ_ID</w:t>
            </w:r>
          </w:p>
        </w:tc>
        <w:tc>
          <w:tcPr>
            <w:tcW w:w="916"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18"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referenciar a Empresa Matriz(Ligado 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ind w:firstLine="697" w:firstLineChars="0"/>
        <w:jc w:val="both"/>
        <w:rPr>
          <w:rFonts w:hint="default"/>
          <w:lang w:val="pt-BR"/>
        </w:rPr>
      </w:pPr>
      <w:r>
        <w:rPr>
          <w:rFonts w:hint="default"/>
          <w:lang w:val="pt-BR"/>
        </w:rPr>
        <w:t>A Tabela 37 descreve a Tabela que armazena as Informações de Endereço:</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37</w:t>
      </w:r>
      <w:r>
        <w:rPr>
          <w:rFonts w:ascii="Times New Roman" w:hAnsi="Times New Roman" w:eastAsia="Times New Roman" w:cs="Times New Roman"/>
          <w:b/>
          <w:bCs/>
          <w:sz w:val="24"/>
          <w:szCs w:val="24"/>
          <w:lang w:val="pt-BR" w:eastAsia="pt-BR" w:bidi="ar-SA"/>
        </w:rPr>
        <w:fldChar w:fldCharType="end"/>
      </w:r>
      <w:bookmarkStart w:id="138" w:name="_Toc24815"/>
      <w:r>
        <w:rPr>
          <w:rFonts w:ascii="Times New Roman" w:hAnsi="Times New Roman" w:eastAsia="Times New Roman" w:cs="Times New Roman"/>
          <w:b/>
          <w:bCs/>
          <w:sz w:val="24"/>
          <w:szCs w:val="24"/>
          <w:lang w:val="pt-BR" w:eastAsia="pt-BR" w:bidi="ar-SA"/>
        </w:rPr>
        <w:t>. Dicionário de Dados: Tabela Endereço</w:t>
      </w:r>
      <w:bookmarkEnd w:id="138"/>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91"/>
        <w:gridCol w:w="368"/>
        <w:gridCol w:w="1268"/>
        <w:gridCol w:w="464"/>
        <w:gridCol w:w="436"/>
        <w:gridCol w:w="42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Tabela:endereco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9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11" w:type="dxa"/>
            <w:gridSpan w:val="5"/>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os celulares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w:t>
            </w:r>
            <w:r>
              <w:rPr>
                <w:rFonts w:hint="default" w:ascii="Calibri" w:hAnsi="Calibri" w:eastAsia="SimSun" w:cs="Calibri"/>
                <w:b/>
                <w:i w:val="0"/>
                <w:color w:val="000000"/>
                <w:kern w:val="0"/>
                <w:sz w:val="22"/>
                <w:szCs w:val="22"/>
                <w:u w:val="none"/>
                <w:lang w:val="pt-BR" w:eastAsia="zh-CN" w:bidi="ar"/>
              </w:rPr>
              <w:t xml:space="preserve"> </w:t>
            </w:r>
            <w:r>
              <w:rPr>
                <w:rFonts w:hint="default" w:ascii="Calibri" w:hAnsi="Calibri" w:eastAsia="SimSun" w:cs="Calibri"/>
                <w:b/>
                <w:i w:val="0"/>
                <w:color w:val="000000"/>
                <w:kern w:val="0"/>
                <w:sz w:val="22"/>
                <w:szCs w:val="22"/>
                <w:u w:val="none"/>
                <w:lang w:val="en-US" w:eastAsia="zh-CN" w:bidi="ar"/>
              </w:rPr>
              <w:t>Campo</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PESSOA_ID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CEP_ID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Cep(Atributo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NUMERO_LOGRADOURO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o Número do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COMPLEMENTO</w:t>
            </w:r>
          </w:p>
        </w:tc>
        <w:tc>
          <w:tcPr>
            <w:tcW w:w="126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VARCHAR(50)</w:t>
            </w:r>
          </w:p>
        </w:tc>
        <w:tc>
          <w:tcPr>
            <w:tcW w:w="4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o Complemento do Endereço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rPr>
          <w:rFonts w:hint="default"/>
          <w:lang w:val="pt-BR"/>
        </w:rPr>
      </w:pPr>
    </w:p>
    <w:p>
      <w:pPr>
        <w:ind w:firstLine="697" w:firstLineChars="0"/>
        <w:rPr>
          <w:rFonts w:hint="default"/>
          <w:lang w:val="pt-BR"/>
        </w:rPr>
      </w:pPr>
      <w:r>
        <w:rPr>
          <w:rFonts w:hint="default"/>
          <w:lang w:val="pt-BR"/>
        </w:rPr>
        <w:t>A Tabela 38 descreve a Tabela que armazena as Informações de Estado:</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38</w:t>
      </w:r>
      <w:r>
        <w:rPr>
          <w:rFonts w:ascii="Times New Roman" w:hAnsi="Times New Roman" w:eastAsia="Times New Roman" w:cs="Times New Roman"/>
          <w:b/>
          <w:bCs/>
          <w:sz w:val="24"/>
          <w:szCs w:val="24"/>
          <w:lang w:val="pt-BR" w:eastAsia="pt-BR" w:bidi="ar-SA"/>
        </w:rPr>
        <w:fldChar w:fldCharType="end"/>
      </w:r>
      <w:bookmarkStart w:id="139" w:name="_Toc31899"/>
      <w:r>
        <w:rPr>
          <w:rFonts w:ascii="Times New Roman" w:hAnsi="Times New Roman" w:eastAsia="Times New Roman" w:cs="Times New Roman"/>
          <w:b/>
          <w:bCs/>
          <w:sz w:val="24"/>
          <w:szCs w:val="24"/>
          <w:lang w:val="pt-BR" w:eastAsia="pt-BR" w:bidi="ar-SA"/>
        </w:rPr>
        <w:t>. Dicionário de Dados: Tabela Estado</w:t>
      </w:r>
      <w:bookmarkEnd w:id="139"/>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52"/>
        <w:gridCol w:w="484"/>
        <w:gridCol w:w="871"/>
        <w:gridCol w:w="395"/>
        <w:gridCol w:w="449"/>
        <w:gridCol w:w="51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6"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66"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estados e Siglas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39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4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51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39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4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VARCHAR(40)</w:t>
            </w:r>
          </w:p>
        </w:tc>
        <w:tc>
          <w:tcPr>
            <w:tcW w:w="39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45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SIGLA</w:t>
            </w:r>
          </w:p>
        </w:tc>
        <w:tc>
          <w:tcPr>
            <w:tcW w:w="1355"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VARCHAR(2)</w:t>
            </w:r>
          </w:p>
        </w:tc>
        <w:tc>
          <w:tcPr>
            <w:tcW w:w="39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51"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a Sigla do Estado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rPr>
          <w:rFonts w:hint="default"/>
          <w:lang w:val="pt-BR"/>
        </w:rPr>
      </w:pPr>
      <w:r>
        <w:rPr>
          <w:rFonts w:hint="default"/>
          <w:lang w:val="pt-BR"/>
        </w:rPr>
        <w:br w:type="page"/>
      </w:r>
    </w:p>
    <w:p>
      <w:pPr>
        <w:ind w:firstLine="697" w:firstLineChars="0"/>
        <w:rPr>
          <w:rFonts w:hint="default"/>
          <w:lang w:val="pt-BR"/>
        </w:rPr>
      </w:pPr>
      <w:r>
        <w:rPr>
          <w:rFonts w:hint="default"/>
          <w:lang w:val="pt-BR"/>
        </w:rPr>
        <w:t>A Tabela 39 descreve a Tabela que armazena as Informações de Funcionário:</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39</w:t>
      </w:r>
      <w:r>
        <w:rPr>
          <w:rFonts w:ascii="Times New Roman" w:hAnsi="Times New Roman" w:eastAsia="Times New Roman" w:cs="Times New Roman"/>
          <w:b/>
          <w:bCs/>
          <w:sz w:val="24"/>
          <w:szCs w:val="24"/>
          <w:lang w:val="pt-BR" w:eastAsia="pt-BR" w:bidi="ar-SA"/>
        </w:rPr>
        <w:fldChar w:fldCharType="end"/>
      </w:r>
      <w:bookmarkStart w:id="140" w:name="_Toc31230"/>
      <w:r>
        <w:rPr>
          <w:rFonts w:ascii="Times New Roman" w:hAnsi="Times New Roman" w:eastAsia="Times New Roman" w:cs="Times New Roman"/>
          <w:b/>
          <w:bCs/>
          <w:sz w:val="24"/>
          <w:szCs w:val="24"/>
          <w:lang w:val="pt-BR" w:eastAsia="pt-BR" w:bidi="ar-SA"/>
        </w:rPr>
        <w:t>. Dicionário de Dados: Tabela Funcionário</w:t>
      </w:r>
      <w:bookmarkEnd w:id="140"/>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78"/>
        <w:gridCol w:w="231"/>
        <w:gridCol w:w="1200"/>
        <w:gridCol w:w="437"/>
        <w:gridCol w:w="476"/>
        <w:gridCol w:w="47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w:t>
            </w:r>
            <w:r>
              <w:rPr>
                <w:rFonts w:hint="default" w:ascii="Calibri" w:hAnsi="Calibri" w:eastAsia="SimSun" w:cs="Calibri"/>
                <w:b/>
                <w:i w:val="0"/>
                <w:color w:val="FFFFFF"/>
                <w:kern w:val="0"/>
                <w:sz w:val="22"/>
                <w:szCs w:val="22"/>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09"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80"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 xml:space="preserve">Tabela para cadastro dos </w:t>
            </w:r>
            <w:r>
              <w:rPr>
                <w:rFonts w:hint="default" w:ascii="Calibri" w:hAnsi="Calibri" w:eastAsia="SimSun" w:cs="Calibri"/>
                <w:i w:val="0"/>
                <w:color w:val="000000"/>
                <w:kern w:val="0"/>
                <w:sz w:val="22"/>
                <w:szCs w:val="22"/>
                <w:u w:val="none"/>
                <w:lang w:val="pt-BR" w:eastAsia="zh-CN" w:bidi="ar"/>
              </w:rPr>
              <w:t>funcionários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 xml:space="preserve">Campo identificador para </w:t>
            </w:r>
            <w:r>
              <w:rPr>
                <w:rFonts w:hint="default" w:ascii="Calibri" w:hAnsi="Calibri" w:eastAsia="SimSun" w:cs="Calibri"/>
                <w:i w:val="0"/>
                <w:color w:val="000000"/>
                <w:kern w:val="0"/>
                <w:sz w:val="22"/>
                <w:szCs w:val="22"/>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PESSOA_ID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EMPRESA_ID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CARGO_ID</w:t>
            </w:r>
          </w:p>
        </w:tc>
        <w:tc>
          <w:tcPr>
            <w:tcW w:w="143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Cargo(Atributo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 Tabela 40 descreve a Tabela que armazena as Informações do Mapeamento de Configuração:</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40</w:t>
      </w:r>
      <w:r>
        <w:rPr>
          <w:rFonts w:ascii="Times New Roman" w:hAnsi="Times New Roman" w:eastAsia="Times New Roman" w:cs="Times New Roman"/>
          <w:b/>
          <w:bCs/>
          <w:sz w:val="24"/>
          <w:szCs w:val="24"/>
          <w:lang w:val="pt-BR" w:eastAsia="pt-BR" w:bidi="ar-SA"/>
        </w:rPr>
        <w:fldChar w:fldCharType="end"/>
      </w:r>
      <w:bookmarkStart w:id="141" w:name="_Toc27600"/>
      <w:r>
        <w:rPr>
          <w:rFonts w:ascii="Times New Roman" w:hAnsi="Times New Roman" w:eastAsia="Times New Roman" w:cs="Times New Roman"/>
          <w:b/>
          <w:bCs/>
          <w:sz w:val="24"/>
          <w:szCs w:val="24"/>
          <w:lang w:val="pt-BR" w:eastAsia="pt-BR" w:bidi="ar-SA"/>
        </w:rPr>
        <w:t>. Dicionário de Dados: Tabela Map_config</w:t>
      </w:r>
      <w:bookmarkEnd w:id="141"/>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50"/>
        <w:gridCol w:w="231"/>
        <w:gridCol w:w="1282"/>
        <w:gridCol w:w="450"/>
        <w:gridCol w:w="520"/>
        <w:gridCol w:w="46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881"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92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para salvar Chaves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NAME_KEY</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VARCHAR(50)</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Nome da chave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65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VALUE</w:t>
            </w:r>
          </w:p>
        </w:tc>
        <w:tc>
          <w:tcPr>
            <w:tcW w:w="1513"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2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6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Nome do valor da Chave de configuração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rPr>
          <w:rFonts w:hint="default"/>
          <w:lang w:val="pt-BR"/>
        </w:rPr>
      </w:pPr>
    </w:p>
    <w:p>
      <w:pPr>
        <w:ind w:firstLine="697" w:firstLineChars="0"/>
        <w:rPr>
          <w:rFonts w:hint="default"/>
          <w:lang w:val="pt-BR"/>
        </w:rPr>
      </w:pPr>
      <w:r>
        <w:rPr>
          <w:rFonts w:hint="default"/>
          <w:lang w:val="pt-BR"/>
        </w:rPr>
        <w:t>A Tabela 41 descreve a Tabela que armazena as Informações de Pessoa:</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41</w:t>
      </w:r>
      <w:r>
        <w:rPr>
          <w:rFonts w:ascii="Times New Roman" w:hAnsi="Times New Roman" w:eastAsia="Times New Roman" w:cs="Times New Roman"/>
          <w:b/>
          <w:bCs/>
          <w:sz w:val="24"/>
          <w:szCs w:val="24"/>
          <w:lang w:val="pt-BR" w:eastAsia="pt-BR" w:bidi="ar-SA"/>
        </w:rPr>
        <w:fldChar w:fldCharType="end"/>
      </w:r>
      <w:bookmarkStart w:id="142" w:name="_Toc14084"/>
      <w:r>
        <w:rPr>
          <w:rFonts w:ascii="Times New Roman" w:hAnsi="Times New Roman" w:eastAsia="Times New Roman" w:cs="Times New Roman"/>
          <w:b/>
          <w:bCs/>
          <w:sz w:val="24"/>
          <w:szCs w:val="24"/>
          <w:lang w:val="pt-BR" w:eastAsia="pt-BR" w:bidi="ar-SA"/>
        </w:rPr>
        <w:t>. Dicionário de Dados: Tabela Pessoa</w:t>
      </w:r>
      <w:bookmarkEnd w:id="142"/>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02"/>
        <w:gridCol w:w="457"/>
        <w:gridCol w:w="1091"/>
        <w:gridCol w:w="587"/>
        <w:gridCol w:w="463"/>
        <w:gridCol w:w="45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059"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30"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cadastro das pessoas que usam o sistema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TIPO_ID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Tipo_Pessoa(Atributo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Nome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RAZAO_SOCIAL</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Razão Social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CPF</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CPF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CNPJ</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VARCHAR(14)</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CNPJ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DATA_NASCIMENTO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Data de nascimento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SEXO</w:t>
            </w:r>
          </w:p>
        </w:tc>
        <w:tc>
          <w:tcPr>
            <w:tcW w:w="154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w:t>
            </w:r>
          </w:p>
        </w:tc>
        <w:tc>
          <w:tcPr>
            <w:tcW w:w="58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sexo da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rPr>
          <w:rFonts w:hint="default"/>
          <w:lang w:val="pt-BR"/>
        </w:rPr>
      </w:pPr>
      <w:r>
        <w:rPr>
          <w:rFonts w:hint="default"/>
          <w:lang w:val="pt-BR"/>
        </w:rPr>
        <w:br w:type="page"/>
      </w:r>
    </w:p>
    <w:p>
      <w:pPr>
        <w:ind w:firstLine="697" w:firstLineChars="0"/>
        <w:rPr>
          <w:rFonts w:hint="default"/>
          <w:lang w:val="pt-BR"/>
        </w:rPr>
      </w:pPr>
      <w:r>
        <w:rPr>
          <w:rFonts w:hint="default"/>
          <w:lang w:val="pt-BR"/>
        </w:rPr>
        <w:t>A Tabela 42 descreve a Tabela que armazena as Informações de Região:</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42</w:t>
      </w:r>
      <w:r>
        <w:rPr>
          <w:rFonts w:ascii="Times New Roman" w:hAnsi="Times New Roman" w:eastAsia="Times New Roman" w:cs="Times New Roman"/>
          <w:b/>
          <w:bCs/>
          <w:sz w:val="24"/>
          <w:szCs w:val="24"/>
          <w:lang w:val="pt-BR" w:eastAsia="pt-BR" w:bidi="ar-SA"/>
        </w:rPr>
        <w:fldChar w:fldCharType="end"/>
      </w:r>
      <w:bookmarkStart w:id="143" w:name="_Toc10137"/>
      <w:r>
        <w:rPr>
          <w:rFonts w:ascii="Times New Roman" w:hAnsi="Times New Roman" w:eastAsia="Times New Roman" w:cs="Times New Roman"/>
          <w:b/>
          <w:bCs/>
          <w:sz w:val="24"/>
          <w:szCs w:val="24"/>
          <w:lang w:val="pt-BR" w:eastAsia="pt-BR" w:bidi="ar-SA"/>
        </w:rPr>
        <w:t>. Dicionário de Dados: Tabela Região</w:t>
      </w:r>
      <w:bookmarkEnd w:id="143"/>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5"/>
        <w:gridCol w:w="232"/>
        <w:gridCol w:w="1228"/>
        <w:gridCol w:w="477"/>
        <w:gridCol w:w="573"/>
        <w:gridCol w:w="45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w:t>
            </w:r>
            <w:r>
              <w:rPr>
                <w:rFonts w:hint="default" w:ascii="Calibri" w:hAnsi="Calibri" w:eastAsia="SimSun" w:cs="Calibri"/>
                <w:b/>
                <w:i w:val="0"/>
                <w:color w:val="FFFFFF"/>
                <w:kern w:val="0"/>
                <w:sz w:val="22"/>
                <w:szCs w:val="22"/>
                <w:u w:val="none"/>
                <w:lang w:val="pt-BR" w:eastAsia="zh-CN" w:bidi="ar"/>
              </w:rPr>
              <w:t>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77"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9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para cadastro das regiões de entrega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DESCRICAO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Descrição da Região(facilitar Identificação)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EMPRESA_ID</w:t>
            </w:r>
          </w:p>
        </w:tc>
        <w:tc>
          <w:tcPr>
            <w:tcW w:w="1460"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7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Empresa(Atributo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rPr>
          <w:rFonts w:hint="default"/>
          <w:lang w:val="pt-BR"/>
        </w:rPr>
      </w:pP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 Tabela 43 descreve a Tabela que armazena as Informações de Role, ou Autorizações:</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43</w:t>
      </w:r>
      <w:r>
        <w:rPr>
          <w:rFonts w:ascii="Times New Roman" w:hAnsi="Times New Roman" w:eastAsia="Times New Roman" w:cs="Times New Roman"/>
          <w:b/>
          <w:bCs/>
          <w:sz w:val="24"/>
          <w:szCs w:val="24"/>
          <w:lang w:val="pt-BR" w:eastAsia="pt-BR" w:bidi="ar-SA"/>
        </w:rPr>
        <w:fldChar w:fldCharType="end"/>
      </w:r>
      <w:bookmarkStart w:id="144" w:name="_Toc17714"/>
      <w:r>
        <w:rPr>
          <w:rFonts w:ascii="Times New Roman" w:hAnsi="Times New Roman" w:eastAsia="Times New Roman" w:cs="Times New Roman"/>
          <w:b/>
          <w:bCs/>
          <w:sz w:val="24"/>
          <w:szCs w:val="24"/>
          <w:lang w:val="pt-BR" w:eastAsia="pt-BR" w:bidi="ar-SA"/>
        </w:rPr>
        <w:t>. Dicionário de Dados: Tabela Roles</w:t>
      </w:r>
      <w:bookmarkEnd w:id="144"/>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1"/>
        <w:gridCol w:w="191"/>
        <w:gridCol w:w="1336"/>
        <w:gridCol w:w="505"/>
        <w:gridCol w:w="668"/>
        <w:gridCol w:w="438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88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9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PARA CONTROLE DAS AUTORIZACOES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2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6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38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2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6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8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w:t>
            </w:r>
          </w:p>
        </w:tc>
        <w:tc>
          <w:tcPr>
            <w:tcW w:w="152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VARCHAR(50)</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8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Nome da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69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DESCRICAO</w:t>
            </w:r>
          </w:p>
        </w:tc>
        <w:tc>
          <w:tcPr>
            <w:tcW w:w="152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VARCHAR(150)</w:t>
            </w:r>
          </w:p>
        </w:tc>
        <w:tc>
          <w:tcPr>
            <w:tcW w:w="50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6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84"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a descrição da Role</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rPr>
          <w:rFonts w:hint="default"/>
          <w:lang w:val="pt-BR"/>
        </w:rPr>
      </w:pPr>
    </w:p>
    <w:p>
      <w:pPr>
        <w:ind w:firstLine="697" w:firstLineChars="0"/>
        <w:rPr>
          <w:rFonts w:hint="default"/>
          <w:lang w:val="pt-BR"/>
        </w:rPr>
      </w:pPr>
      <w:r>
        <w:rPr>
          <w:rFonts w:hint="default"/>
          <w:lang w:val="pt-BR"/>
        </w:rPr>
        <w:t>A Tabela 44 descreve a Tabela que armazena as Informações de Telefone:</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44</w:t>
      </w:r>
      <w:r>
        <w:rPr>
          <w:rFonts w:ascii="Times New Roman" w:hAnsi="Times New Roman" w:eastAsia="Times New Roman" w:cs="Times New Roman"/>
          <w:b/>
          <w:bCs/>
          <w:sz w:val="24"/>
          <w:szCs w:val="24"/>
          <w:lang w:val="pt-BR" w:eastAsia="pt-BR" w:bidi="ar-SA"/>
        </w:rPr>
        <w:fldChar w:fldCharType="end"/>
      </w:r>
      <w:bookmarkStart w:id="145" w:name="_Toc11600"/>
      <w:r>
        <w:rPr>
          <w:rFonts w:ascii="Times New Roman" w:hAnsi="Times New Roman" w:eastAsia="Times New Roman" w:cs="Times New Roman"/>
          <w:b/>
          <w:bCs/>
          <w:sz w:val="24"/>
          <w:szCs w:val="24"/>
          <w:lang w:val="pt-BR" w:eastAsia="pt-BR" w:bidi="ar-SA"/>
        </w:rPr>
        <w:t>. Dicionário de Dados: Tabela Telefone</w:t>
      </w:r>
      <w:bookmarkEnd w:id="145"/>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41"/>
        <w:gridCol w:w="68"/>
        <w:gridCol w:w="1391"/>
        <w:gridCol w:w="505"/>
        <w:gridCol w:w="518"/>
        <w:gridCol w:w="44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Tabela:telefone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09"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66"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os celulares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TIPO_NUMERO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identificar se é celular ou fixo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VARCHAR(15)</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o número do Celular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4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PESSOA_ID</w:t>
            </w:r>
          </w:p>
        </w:tc>
        <w:tc>
          <w:tcPr>
            <w:tcW w:w="1459"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0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452"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Pessoa(Atributo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rPr>
          <w:rFonts w:hint="default"/>
          <w:lang w:val="pt-BR"/>
        </w:rPr>
      </w:pPr>
      <w:r>
        <w:rPr>
          <w:rFonts w:hint="default"/>
          <w:lang w:val="pt-BR"/>
        </w:rPr>
        <w:br w:type="page"/>
      </w:r>
    </w:p>
    <w:p>
      <w:pPr>
        <w:ind w:firstLine="697" w:firstLineChars="0"/>
        <w:rPr>
          <w:rFonts w:hint="default"/>
          <w:lang w:val="pt-BR"/>
        </w:rPr>
      </w:pPr>
      <w:r>
        <w:rPr>
          <w:rFonts w:hint="default"/>
          <w:lang w:val="pt-BR"/>
        </w:rPr>
        <w:t>A Tabela 45 descreve a Tabela que armazena as Informações de Tipo da Empresa:</w:t>
      </w:r>
    </w:p>
    <w:p>
      <w:pPr>
        <w:pStyle w:val="28"/>
        <w:jc w:val="center"/>
        <w:rPr>
          <w:rFonts w:hint="default"/>
          <w:lang w:val="pt-BR"/>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45</w:t>
      </w:r>
      <w:r>
        <w:rPr>
          <w:rFonts w:ascii="Times New Roman" w:hAnsi="Times New Roman" w:eastAsia="Times New Roman" w:cs="Times New Roman"/>
          <w:b/>
          <w:bCs/>
          <w:sz w:val="24"/>
          <w:szCs w:val="24"/>
          <w:lang w:val="pt-BR" w:eastAsia="pt-BR" w:bidi="ar-SA"/>
        </w:rPr>
        <w:fldChar w:fldCharType="end"/>
      </w:r>
      <w:bookmarkStart w:id="146" w:name="_Toc10326"/>
      <w:r>
        <w:rPr>
          <w:rFonts w:ascii="Times New Roman" w:hAnsi="Times New Roman" w:eastAsia="Times New Roman" w:cs="Times New Roman"/>
          <w:b/>
          <w:bCs/>
          <w:sz w:val="24"/>
          <w:szCs w:val="24"/>
          <w:lang w:val="pt-BR" w:eastAsia="pt-BR" w:bidi="ar-SA"/>
        </w:rPr>
        <w:t>. Dicionário de Dados: Tabela Tipo_Empresa</w:t>
      </w:r>
      <w:bookmarkEnd w:id="146"/>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59"/>
        <w:gridCol w:w="191"/>
        <w:gridCol w:w="1350"/>
        <w:gridCol w:w="437"/>
        <w:gridCol w:w="477"/>
        <w:gridCol w:w="453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Tabela:tipo_empresa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5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9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para diferenciar matriz de filiais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59"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DESCRICAO</w:t>
            </w:r>
          </w:p>
        </w:tc>
        <w:tc>
          <w:tcPr>
            <w:tcW w:w="154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VARCHAR(40)</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34"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pt-BR" w:eastAsia="zh-CN" w:bidi="ar"/>
              </w:rPr>
              <w:t>D</w:t>
            </w:r>
            <w:r>
              <w:rPr>
                <w:rFonts w:hint="default" w:ascii="Calibri" w:hAnsi="Calibri" w:eastAsia="SimSun" w:cs="Calibri"/>
                <w:i w:val="0"/>
                <w:color w:val="000000"/>
                <w:kern w:val="0"/>
                <w:sz w:val="22"/>
                <w:szCs w:val="22"/>
                <w:u w:val="none"/>
                <w:lang w:val="en-US" w:eastAsia="zh-CN" w:bidi="ar"/>
              </w:rPr>
              <w:t>escrição do Tipo da Empresa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rPr>
          <w:rFonts w:hint="default"/>
          <w:lang w:val="pt-BR"/>
        </w:rPr>
      </w:pPr>
    </w:p>
    <w:p>
      <w:pPr>
        <w:ind w:firstLine="697" w:firstLineChars="0"/>
        <w:rPr>
          <w:rFonts w:hint="default"/>
          <w:lang w:val="pt-BR"/>
        </w:rPr>
      </w:pPr>
      <w:r>
        <w:rPr>
          <w:rFonts w:hint="default"/>
          <w:lang w:val="pt-BR"/>
        </w:rPr>
        <w:t>A Tabela 46 descreve a Tabela que armazena as Informações do Tipo da Pessoa:</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46</w:t>
      </w:r>
      <w:r>
        <w:rPr>
          <w:rFonts w:ascii="Times New Roman" w:hAnsi="Times New Roman" w:eastAsia="Times New Roman" w:cs="Times New Roman"/>
          <w:b/>
          <w:bCs/>
          <w:sz w:val="24"/>
          <w:szCs w:val="24"/>
          <w:lang w:val="pt-BR" w:eastAsia="pt-BR" w:bidi="ar-SA"/>
        </w:rPr>
        <w:fldChar w:fldCharType="end"/>
      </w:r>
      <w:bookmarkStart w:id="147" w:name="_Toc6086"/>
      <w:r>
        <w:rPr>
          <w:rFonts w:ascii="Times New Roman" w:hAnsi="Times New Roman" w:eastAsia="Times New Roman" w:cs="Times New Roman"/>
          <w:b/>
          <w:bCs/>
          <w:sz w:val="24"/>
          <w:szCs w:val="24"/>
          <w:lang w:val="pt-BR" w:eastAsia="pt-BR" w:bidi="ar-SA"/>
        </w:rPr>
        <w:t>. Dicionário de Dados: Tabela Tipo_Pessoa</w:t>
      </w:r>
      <w:bookmarkEnd w:id="147"/>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2"/>
        <w:gridCol w:w="559"/>
        <w:gridCol w:w="1228"/>
        <w:gridCol w:w="450"/>
        <w:gridCol w:w="504"/>
        <w:gridCol w:w="45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Tabela:tipo_pessoa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031"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30"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os tipos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DESCRICAO</w:t>
            </w:r>
          </w:p>
        </w:tc>
        <w:tc>
          <w:tcPr>
            <w:tcW w:w="178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VARCHAR(40)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0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48"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Descrição do Tipo da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rPr>
          <w:rFonts w:hint="default"/>
          <w:lang w:val="pt-BR"/>
        </w:rPr>
      </w:pPr>
    </w:p>
    <w:p>
      <w:pPr>
        <w:ind w:firstLine="697" w:firstLineChars="0"/>
        <w:rPr>
          <w:rFonts w:hint="default"/>
          <w:lang w:val="pt-BR"/>
        </w:rPr>
      </w:pPr>
      <w:r>
        <w:rPr>
          <w:rFonts w:hint="default"/>
          <w:lang w:val="pt-BR"/>
        </w:rPr>
        <w:t>A Tabela 47 descreve a Tabela que armazena as Informações de Usuário:</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47</w:t>
      </w:r>
      <w:r>
        <w:rPr>
          <w:rFonts w:ascii="Times New Roman" w:hAnsi="Times New Roman" w:eastAsia="Times New Roman" w:cs="Times New Roman"/>
          <w:b/>
          <w:bCs/>
          <w:sz w:val="24"/>
          <w:szCs w:val="24"/>
          <w:lang w:val="pt-BR" w:eastAsia="pt-BR" w:bidi="ar-SA"/>
        </w:rPr>
        <w:fldChar w:fldCharType="end"/>
      </w:r>
      <w:bookmarkStart w:id="148" w:name="_Toc3930"/>
      <w:r>
        <w:rPr>
          <w:rFonts w:ascii="Times New Roman" w:hAnsi="Times New Roman" w:eastAsia="Times New Roman" w:cs="Times New Roman"/>
          <w:b/>
          <w:bCs/>
          <w:sz w:val="24"/>
          <w:szCs w:val="24"/>
          <w:lang w:val="pt-BR" w:eastAsia="pt-BR" w:bidi="ar-SA"/>
        </w:rPr>
        <w:t>. Dicionário de Dados: Tabela User</w:t>
      </w:r>
      <w:bookmarkEnd w:id="148"/>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72"/>
        <w:gridCol w:w="321"/>
        <w:gridCol w:w="1193"/>
        <w:gridCol w:w="641"/>
        <w:gridCol w:w="545"/>
        <w:gridCol w:w="42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Tabela:user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093"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66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 xml:space="preserve">Tabela para cadastro dos </w:t>
            </w:r>
            <w:r>
              <w:rPr>
                <w:rFonts w:hint="default" w:ascii="Calibri" w:hAnsi="Calibri" w:eastAsia="SimSun" w:cs="Calibri"/>
                <w:i w:val="0"/>
                <w:color w:val="000000"/>
                <w:kern w:val="0"/>
                <w:sz w:val="22"/>
                <w:szCs w:val="22"/>
                <w:u w:val="none"/>
                <w:lang w:val="pt-BR" w:eastAsia="zh-CN" w:bidi="ar"/>
              </w:rPr>
              <w:t>usuários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w:t>
            </w:r>
            <w:r>
              <w:rPr>
                <w:rFonts w:hint="default" w:ascii="Calibri" w:hAnsi="Calibri" w:eastAsia="SimSun" w:cs="Calibri"/>
                <w:b/>
                <w:i w:val="0"/>
                <w:color w:val="FFFFFF"/>
                <w:kern w:val="0"/>
                <w:sz w:val="22"/>
                <w:szCs w:val="22"/>
                <w:u w:val="none"/>
                <w:lang w:val="pt-BR" w:eastAsia="zh-CN" w:bidi="ar"/>
              </w:rPr>
              <w:t xml:space="preserve"> </w:t>
            </w:r>
            <w:r>
              <w:rPr>
                <w:rFonts w:hint="default" w:ascii="Calibri" w:hAnsi="Calibri" w:eastAsia="SimSun" w:cs="Calibri"/>
                <w:b/>
                <w:i w:val="0"/>
                <w:color w:val="FFFFFF"/>
                <w:kern w:val="0"/>
                <w:sz w:val="22"/>
                <w:szCs w:val="22"/>
                <w:u w:val="none"/>
                <w:lang w:val="en-US" w:eastAsia="zh-CN" w:bidi="ar"/>
              </w:rPr>
              <w:t>Campo</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EMAIL</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VARCHAR(50)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email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SENHA</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VARCHAR(500)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senha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7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PESSOA_ID</w:t>
            </w:r>
          </w:p>
        </w:tc>
        <w:tc>
          <w:tcPr>
            <w:tcW w:w="1514"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641"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4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2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Pessoa(Atributo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rPr>
          <w:rFonts w:hint="default"/>
          <w:lang w:val="pt-BR"/>
        </w:rPr>
      </w:pPr>
      <w:r>
        <w:rPr>
          <w:rFonts w:hint="default"/>
          <w:lang w:val="pt-BR"/>
        </w:rPr>
        <w:br w:type="page"/>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 Tabela 48 descreve a Tabela que armazena as Informações de Usuário e suas Autorizações:</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48</w:t>
      </w:r>
      <w:r>
        <w:rPr>
          <w:rFonts w:ascii="Times New Roman" w:hAnsi="Times New Roman" w:eastAsia="Times New Roman" w:cs="Times New Roman"/>
          <w:b/>
          <w:bCs/>
          <w:sz w:val="24"/>
          <w:szCs w:val="24"/>
          <w:lang w:val="pt-BR" w:eastAsia="pt-BR" w:bidi="ar-SA"/>
        </w:rPr>
        <w:fldChar w:fldCharType="end"/>
      </w:r>
      <w:bookmarkStart w:id="149" w:name="_Toc14306"/>
      <w:r>
        <w:rPr>
          <w:rFonts w:ascii="Times New Roman" w:hAnsi="Times New Roman" w:eastAsia="Times New Roman" w:cs="Times New Roman"/>
          <w:b/>
          <w:bCs/>
          <w:sz w:val="24"/>
          <w:szCs w:val="24"/>
          <w:lang w:val="pt-BR" w:eastAsia="pt-BR" w:bidi="ar-SA"/>
        </w:rPr>
        <w:t>. Dicionário de Dados: Tabela User_Role</w:t>
      </w:r>
      <w:bookmarkEnd w:id="149"/>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Tabela:user_role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N pra N de User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USER_ID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User(Atributo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ROLE_ID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Role(Atributo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50" w:name="_Toc1590"/>
      <w:r>
        <w:rPr>
          <w:rFonts w:hint="default"/>
          <w:lang w:val="pt-BR"/>
        </w:rPr>
        <w:t>Liquibase</w:t>
      </w:r>
      <w:bookmarkEnd w:id="150"/>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 Biblioteca  Liquibase é capaz de executar tanto as instruções DDL como DML. A criação do Banco de Dados do Projeto foi toda realizada através do Liquibase utilizando arquivos XML e SQL.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Para poder utilizar a Biblioteca, é necessário primeiramente adicionar sua dependência ao arquivo POM.xml. Realizada a adição da dependência é necessário especificar ao SpringBoot a localização do arquivo principal do Liquibase, dentro do arquivo application.properties utilizando a propriedade ‘</w:t>
      </w:r>
      <w:r>
        <w:rPr>
          <w:rFonts w:hint="default" w:ascii="Consolas" w:hAnsi="Consolas" w:eastAsia="Consolas"/>
          <w:color w:val="000000"/>
          <w:sz w:val="20"/>
          <w:highlight w:val="white"/>
        </w:rPr>
        <w:t>spring.liquibase.change-log</w:t>
      </w:r>
      <w:r>
        <w:rPr>
          <w:rFonts w:hint="default" w:ascii="Consolas" w:hAnsi="Consolas" w:eastAsia="Consolas"/>
          <w:color w:val="000000"/>
          <w:sz w:val="20"/>
          <w:highlight w:val="white"/>
          <w:lang w:val="pt-BR"/>
        </w:rPr>
        <w:t>’</w:t>
      </w:r>
      <w:r>
        <w:rPr>
          <w:rFonts w:hint="default"/>
          <w:i w:val="0"/>
          <w:iCs w:val="0"/>
          <w:lang w:val="pt-BR"/>
        </w:rPr>
        <w:t xml:space="preserve">  conforme apresentado na Figura 35.</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35</w:t>
      </w:r>
      <w:r>
        <w:rPr>
          <w:rFonts w:ascii="Times New Roman" w:hAnsi="Times New Roman" w:eastAsia="Times New Roman" w:cs="Times New Roman"/>
          <w:b/>
          <w:bCs/>
          <w:sz w:val="24"/>
          <w:szCs w:val="24"/>
          <w:lang w:val="pt-BR" w:eastAsia="pt-BR" w:bidi="ar-SA"/>
        </w:rPr>
        <w:fldChar w:fldCharType="end"/>
      </w:r>
      <w:bookmarkStart w:id="151" w:name="_Toc17624"/>
      <w:r>
        <w:rPr>
          <w:rFonts w:ascii="Times New Roman" w:hAnsi="Times New Roman" w:eastAsia="Times New Roman" w:cs="Times New Roman"/>
          <w:b/>
          <w:bCs/>
          <w:sz w:val="24"/>
          <w:szCs w:val="24"/>
          <w:lang w:val="pt-BR" w:eastAsia="pt-BR" w:bidi="ar-SA"/>
        </w:rPr>
        <w:t>. Propriedade do Liquibase em application.properties</w:t>
      </w:r>
      <w:bookmarkEnd w:id="15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3778885" cy="1135380"/>
            <wp:effectExtent l="9525" t="9525" r="21590" b="1714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45"/>
                    <a:stretch>
                      <a:fillRect/>
                    </a:stretch>
                  </pic:blipFill>
                  <pic:spPr>
                    <a:xfrm>
                      <a:off x="0" y="0"/>
                      <a:ext cx="3778885" cy="113538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Esse arquivo é denominado dentro da documentação do liquibase como ChangeLogMaster que pode ser entendido como o arquivo responsável por controlar a execução de outros arquivos. Dentro do arquivo liquibase-changelog.xml foi inserido a utilização de diversos arquivos conforme fragmento mostrado na Figura 36.</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36</w:t>
      </w:r>
      <w:r>
        <w:rPr>
          <w:rFonts w:ascii="Times New Roman" w:hAnsi="Times New Roman" w:eastAsia="Times New Roman" w:cs="Times New Roman"/>
          <w:b/>
          <w:bCs/>
          <w:sz w:val="24"/>
          <w:szCs w:val="24"/>
          <w:lang w:val="pt-BR" w:eastAsia="pt-BR" w:bidi="ar-SA"/>
        </w:rPr>
        <w:fldChar w:fldCharType="end"/>
      </w:r>
      <w:bookmarkStart w:id="152" w:name="_Toc20310"/>
      <w:r>
        <w:rPr>
          <w:rFonts w:ascii="Times New Roman" w:hAnsi="Times New Roman" w:eastAsia="Times New Roman" w:cs="Times New Roman"/>
          <w:b/>
          <w:bCs/>
          <w:sz w:val="24"/>
          <w:szCs w:val="24"/>
          <w:lang w:val="pt-BR" w:eastAsia="pt-BR" w:bidi="ar-SA"/>
        </w:rPr>
        <w:t xml:space="preserve">. Fragmento do Arquivo </w:t>
      </w:r>
      <w:r>
        <w:rPr>
          <w:rFonts w:hint="default" w:ascii="Times New Roman" w:hAnsi="Times New Roman" w:eastAsia="Times New Roman" w:cs="Times New Roman"/>
          <w:b/>
          <w:bCs/>
          <w:sz w:val="24"/>
          <w:szCs w:val="24"/>
          <w:lang w:val="pt-BR" w:eastAsia="pt-BR" w:bidi="ar-SA"/>
        </w:rPr>
        <w:t>liquibase-changelog.xml</w:t>
      </w:r>
      <w:bookmarkEnd w:id="15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5601970" cy="2178685"/>
            <wp:effectExtent l="9525" t="9525" r="27305" b="2159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46"/>
                    <a:stretch>
                      <a:fillRect/>
                    </a:stretch>
                  </pic:blipFill>
                  <pic:spPr>
                    <a:xfrm>
                      <a:off x="0" y="0"/>
                      <a:ext cx="5601970" cy="217868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37 apresenta o arquivo ‘01-create-estado.xml’ onde é realizada a criação da Tabela Estado utilizando o formato XML.</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37</w:t>
      </w:r>
      <w:r>
        <w:rPr>
          <w:rFonts w:ascii="Times New Roman" w:hAnsi="Times New Roman" w:eastAsia="Times New Roman" w:cs="Times New Roman"/>
          <w:b/>
          <w:bCs/>
          <w:sz w:val="24"/>
          <w:szCs w:val="24"/>
          <w:lang w:val="pt-BR" w:eastAsia="pt-BR" w:bidi="ar-SA"/>
        </w:rPr>
        <w:fldChar w:fldCharType="end"/>
      </w:r>
      <w:bookmarkStart w:id="153" w:name="_Toc1961"/>
      <w:r>
        <w:rPr>
          <w:rFonts w:ascii="Times New Roman" w:hAnsi="Times New Roman" w:eastAsia="Times New Roman" w:cs="Times New Roman"/>
          <w:b/>
          <w:bCs/>
          <w:sz w:val="24"/>
          <w:szCs w:val="24"/>
          <w:lang w:val="pt-BR" w:eastAsia="pt-BR" w:bidi="ar-SA"/>
        </w:rPr>
        <w:t xml:space="preserve">. Fragmento do Arquivo </w:t>
      </w:r>
      <w:r>
        <w:rPr>
          <w:rFonts w:hint="default" w:ascii="Times New Roman" w:hAnsi="Times New Roman" w:eastAsia="Times New Roman" w:cs="Times New Roman"/>
          <w:b/>
          <w:bCs/>
          <w:sz w:val="24"/>
          <w:szCs w:val="24"/>
          <w:lang w:val="pt-BR" w:eastAsia="pt-BR" w:bidi="ar-SA"/>
        </w:rPr>
        <w:t>liquibase-changelog.xml</w:t>
      </w:r>
      <w:bookmarkEnd w:id="15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022725" cy="4015105"/>
            <wp:effectExtent l="9525" t="9525" r="25400" b="1397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47"/>
                    <a:stretch>
                      <a:fillRect/>
                    </a:stretch>
                  </pic:blipFill>
                  <pic:spPr>
                    <a:xfrm>
                      <a:off x="0" y="0"/>
                      <a:ext cx="4022725" cy="401510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Para todo arquivo a ser executado pelo Liquibase deve ser informado o Id do ChangeSet o autor. Todas as tags à serem utilizadas podem ser encontradas no Site Oficial do Liquibase.</w:t>
      </w:r>
    </w:p>
    <w:p>
      <w:pPr>
        <w:autoSpaceDE w:val="0"/>
        <w:autoSpaceDN w:val="0"/>
        <w:adjustRightInd w:val="0"/>
        <w:spacing w:line="360" w:lineRule="auto"/>
        <w:ind w:firstLine="697" w:firstLineChars="0"/>
        <w:jc w:val="both"/>
        <w:rPr>
          <w:rFonts w:hint="default"/>
          <w:lang w:val="pt-BR"/>
        </w:rPr>
      </w:pPr>
      <w:r>
        <w:rPr>
          <w:rFonts w:hint="default"/>
          <w:lang w:val="pt-BR"/>
        </w:rPr>
        <w:t>A utilização do Liquibase é de grande importância pois centraliza o controle do Banco de Dados junto ao projeto, facilitando o a gestão de mudanças. No desenvolvimento caso seja realizada alguma alteração nas classes de Entidade, é necessário apenas inserir a instrução que reflita essa alteração no Banco de Dados, dentro de um arquivo XML ou SQL e inseri-lo dentro do Liquibase-changelog.xml essa facilidade faz com que o desenvolvedor não necessite abrir um SGBD para realizar as alterações, economizando tempo.</w:t>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54" w:name="_Toc27694"/>
      <w:r>
        <w:rPr>
          <w:rFonts w:hint="default"/>
          <w:lang w:val="pt-BR"/>
        </w:rPr>
        <w:t>Segurança</w:t>
      </w:r>
      <w:bookmarkEnd w:id="154"/>
    </w:p>
    <w:p>
      <w:pPr>
        <w:autoSpaceDE w:val="0"/>
        <w:autoSpaceDN w:val="0"/>
        <w:adjustRightInd w:val="0"/>
        <w:spacing w:line="360" w:lineRule="auto"/>
        <w:ind w:firstLine="697" w:firstLineChars="0"/>
        <w:jc w:val="both"/>
        <w:rPr>
          <w:rFonts w:hint="default"/>
          <w:lang w:val="pt-BR"/>
        </w:rPr>
      </w:pPr>
      <w:r>
        <w:rPr>
          <w:rFonts w:hint="default"/>
          <w:lang w:val="pt-BR"/>
        </w:rPr>
        <w:t xml:space="preserve">A Segurança do Projeto ficará sob responsabilidade do módulo de segurança do Spring, unido à utilização de Token JWT. </w:t>
      </w:r>
    </w:p>
    <w:p>
      <w:pPr>
        <w:autoSpaceDE w:val="0"/>
        <w:autoSpaceDN w:val="0"/>
        <w:adjustRightInd w:val="0"/>
        <w:spacing w:line="360" w:lineRule="auto"/>
        <w:ind w:firstLine="697" w:firstLineChars="0"/>
        <w:jc w:val="both"/>
        <w:rPr>
          <w:rFonts w:hint="default"/>
          <w:lang w:val="pt-BR"/>
        </w:rPr>
      </w:pPr>
      <w:r>
        <w:rPr>
          <w:rFonts w:hint="default"/>
          <w:lang w:val="pt-BR"/>
        </w:rPr>
        <w:t>Para a utilização do SpringSecutiry devem ser desenvolvidas algumas Classes. A Primeira é a Classe UserPrincipal que implementa UserDetails e seus métodos, sendo obrigatória para o funcionamento o JWT. Suas funcionalidades são todas focadas em prover as informações de Usuários e suas respectivas Permissões com base no formato de Usuário utilizados na implementação do Projeto. Na Figura 38 é mostrada a definição da Classe e implementação de alguns métodos de UserDetails.</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38</w:t>
      </w:r>
      <w:r>
        <w:rPr>
          <w:rFonts w:ascii="Times New Roman" w:hAnsi="Times New Roman" w:eastAsia="Times New Roman" w:cs="Times New Roman"/>
          <w:b/>
          <w:bCs/>
          <w:sz w:val="24"/>
          <w:szCs w:val="24"/>
          <w:lang w:val="pt-BR" w:eastAsia="pt-BR" w:bidi="ar-SA"/>
        </w:rPr>
        <w:fldChar w:fldCharType="end"/>
      </w:r>
      <w:bookmarkStart w:id="155" w:name="_Toc22511"/>
      <w:r>
        <w:rPr>
          <w:rFonts w:ascii="Times New Roman" w:hAnsi="Times New Roman" w:eastAsia="Times New Roman" w:cs="Times New Roman"/>
          <w:b/>
          <w:bCs/>
          <w:sz w:val="24"/>
          <w:szCs w:val="24"/>
          <w:lang w:val="pt-BR" w:eastAsia="pt-BR" w:bidi="ar-SA"/>
        </w:rPr>
        <w:t>. Classe UserPrincipal e Alguns Métodos</w:t>
      </w:r>
      <w:bookmarkEnd w:id="15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401185" cy="3957320"/>
            <wp:effectExtent l="9525" t="9525" r="27940" b="14605"/>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48"/>
                    <a:stretch>
                      <a:fillRect/>
                    </a:stretch>
                  </pic:blipFill>
                  <pic:spPr>
                    <a:xfrm>
                      <a:off x="0" y="0"/>
                      <a:ext cx="4401185" cy="395732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Classe é a JWTTokenProvider, que tem a função de gerar um Token com base na autenticação informada, além de também validar Tokens recebidos. A seguir será apresentado na Figura 39 um trecho da Classe JWTTokenProvider, com o método responsável por gerar o Token de autenticação.</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39</w:t>
      </w:r>
      <w:r>
        <w:rPr>
          <w:rFonts w:ascii="Times New Roman" w:hAnsi="Times New Roman" w:eastAsia="Times New Roman" w:cs="Times New Roman"/>
          <w:b/>
          <w:bCs/>
          <w:sz w:val="24"/>
          <w:szCs w:val="24"/>
          <w:lang w:val="pt-BR" w:eastAsia="pt-BR" w:bidi="ar-SA"/>
        </w:rPr>
        <w:fldChar w:fldCharType="end"/>
      </w:r>
      <w:bookmarkStart w:id="156" w:name="_Toc15156"/>
      <w:r>
        <w:rPr>
          <w:rFonts w:ascii="Times New Roman" w:hAnsi="Times New Roman" w:eastAsia="Times New Roman" w:cs="Times New Roman"/>
          <w:b/>
          <w:bCs/>
          <w:sz w:val="24"/>
          <w:szCs w:val="24"/>
          <w:lang w:val="pt-BR" w:eastAsia="pt-BR" w:bidi="ar-SA"/>
        </w:rPr>
        <w:t>. Método Generate Token de JWTTokenProvider</w:t>
      </w:r>
      <w:bookmarkEnd w:id="156"/>
    </w:p>
    <w:p>
      <w:pPr>
        <w:autoSpaceDE w:val="0"/>
        <w:autoSpaceDN w:val="0"/>
        <w:adjustRightInd w:val="0"/>
        <w:spacing w:line="360" w:lineRule="auto"/>
        <w:jc w:val="both"/>
        <w:rPr>
          <w:sz w:val="20"/>
          <w:lang w:val="pt-BR"/>
        </w:rPr>
      </w:pPr>
      <w:r>
        <w:drawing>
          <wp:inline distT="0" distB="0" distL="114300" distR="114300">
            <wp:extent cx="5759450" cy="2452370"/>
            <wp:effectExtent l="9525" t="9525" r="22225" b="1460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49"/>
                    <a:stretch>
                      <a:fillRect/>
                    </a:stretch>
                  </pic:blipFill>
                  <pic:spPr>
                    <a:xfrm>
                      <a:off x="0" y="0"/>
                      <a:ext cx="5759450" cy="2452370"/>
                    </a:xfrm>
                    <a:prstGeom prst="rect">
                      <a:avLst/>
                    </a:prstGeom>
                    <a:noFill/>
                    <a:ln w="9525">
                      <a:solidFill>
                        <a:schemeClr val="tx1"/>
                      </a:solidFill>
                    </a:ln>
                  </pic:spPr>
                </pic:pic>
              </a:graphicData>
            </a:graphic>
          </wp:inline>
        </w:drawing>
      </w:r>
      <w:r>
        <w:br w:type="textWrapping"/>
      </w: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partir de um objeto do tipo authentication será extraído o usuário para manipulação. O método irá retornar um Token com as seguintes informações, Id(Numero Identificador) do Usuário, data de expiração do Token, o segredo de criptografia(no projeto o segredo é gerado automaticamente toda vez que o software é inicializado, e salvo no banco de dados,  o objeto getValue() de getMapConfigJWT faz acesso ao banco de dados para retornar esse segredo), por fim são inseridos dois outros parâmetros, email do usuário e Id do usuário</w:t>
      </w:r>
    </w:p>
    <w:p>
      <w:pPr>
        <w:autoSpaceDE w:val="0"/>
        <w:autoSpaceDN w:val="0"/>
        <w:adjustRightInd w:val="0"/>
        <w:spacing w:line="360" w:lineRule="auto"/>
        <w:ind w:firstLine="697" w:firstLineChars="0"/>
        <w:jc w:val="both"/>
        <w:rPr>
          <w:rFonts w:hint="default"/>
          <w:lang w:val="pt-BR"/>
        </w:rPr>
      </w:pPr>
      <w:r>
        <w:rPr>
          <w:rFonts w:hint="default"/>
          <w:lang w:val="pt-BR"/>
        </w:rPr>
        <w:t>Prosseguindo com as Classes essenciais para o Spring Security, é necessário o desenvolvimento de uma Classe que implemente a Interface AuthenticationEntryPoint. No Projeto essa Classe é a JWTAuthenticationEntryPoint, cuja função é retornar erros caso os clientes tentem acessar um recurso sem a devida autorização. A Figura 40 apresenta a implementação dessa Classe.</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40</w:t>
      </w:r>
      <w:r>
        <w:rPr>
          <w:rFonts w:ascii="Times New Roman" w:hAnsi="Times New Roman" w:eastAsia="Times New Roman" w:cs="Times New Roman"/>
          <w:b/>
          <w:bCs/>
          <w:sz w:val="24"/>
          <w:szCs w:val="24"/>
          <w:lang w:val="pt-BR" w:eastAsia="pt-BR" w:bidi="ar-SA"/>
        </w:rPr>
        <w:fldChar w:fldCharType="end"/>
      </w:r>
      <w:bookmarkStart w:id="157" w:name="_Toc25718"/>
      <w:r>
        <w:rPr>
          <w:rFonts w:ascii="Times New Roman" w:hAnsi="Times New Roman" w:eastAsia="Times New Roman" w:cs="Times New Roman"/>
          <w:b/>
          <w:bCs/>
          <w:sz w:val="24"/>
          <w:szCs w:val="24"/>
          <w:lang w:val="pt-BR" w:eastAsia="pt-BR" w:bidi="ar-SA"/>
        </w:rPr>
        <w:t>. Classe J</w:t>
      </w:r>
      <w:r>
        <w:rPr>
          <w:rFonts w:hint="default" w:ascii="Times New Roman" w:hAnsi="Times New Roman" w:eastAsia="Times New Roman" w:cs="Times New Roman"/>
          <w:b/>
          <w:bCs/>
          <w:sz w:val="24"/>
          <w:szCs w:val="24"/>
          <w:lang w:val="pt-BR" w:eastAsia="pt-BR" w:bidi="ar-SA"/>
        </w:rPr>
        <w:t>WTAuthenticationEntryPoint</w:t>
      </w:r>
      <w:bookmarkEnd w:id="15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949190" cy="2018030"/>
            <wp:effectExtent l="9525" t="9525" r="13335" b="10795"/>
            <wp:docPr id="32" name="Picture 32" descr="se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ec4"/>
                    <pic:cNvPicPr>
                      <a:picLocks noChangeAspect="1"/>
                    </pic:cNvPicPr>
                  </pic:nvPicPr>
                  <pic:blipFill>
                    <a:blip r:embed="rId50"/>
                    <a:stretch>
                      <a:fillRect/>
                    </a:stretch>
                  </pic:blipFill>
                  <pic:spPr>
                    <a:xfrm>
                      <a:off x="0" y="0"/>
                      <a:ext cx="4949190" cy="20180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última Classe que serve como Base para o Spring Security é JWTAuthenticationFilter que tem as seguintes funções:</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Ler o Token do  Cabeçalho Authorization das Requisições</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Validar o Token</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Carregar os detalhes do Usuário associados ao Token</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Inserir os Detalhes do Usuário dentro do Contexto de Segurança do Spring, para que o Spring possa fazer as checagens de segurança.</w:t>
      </w:r>
    </w:p>
    <w:p>
      <w:pPr>
        <w:autoSpaceDE w:val="0"/>
        <w:autoSpaceDN w:val="0"/>
        <w:adjustRightInd w:val="0"/>
        <w:spacing w:line="360" w:lineRule="auto"/>
        <w:ind w:firstLine="697" w:firstLineChars="0"/>
        <w:jc w:val="both"/>
        <w:rPr>
          <w:rFonts w:hint="default"/>
          <w:lang w:val="pt-BR"/>
        </w:rPr>
      </w:pPr>
      <w:r>
        <w:rPr>
          <w:rFonts w:hint="default"/>
          <w:lang w:val="pt-BR"/>
        </w:rPr>
        <w:t>A seguir, na Figura 41 é apresentado o método principal da Classe de JWTAuthenticationFilter. Método esse responsável por executar as funções mencionadas anteriormente.</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41</w:t>
      </w:r>
      <w:r>
        <w:rPr>
          <w:rFonts w:ascii="Times New Roman" w:hAnsi="Times New Roman" w:eastAsia="Times New Roman" w:cs="Times New Roman"/>
          <w:b/>
          <w:bCs/>
          <w:sz w:val="24"/>
          <w:szCs w:val="24"/>
          <w:lang w:val="pt-BR" w:eastAsia="pt-BR" w:bidi="ar-SA"/>
        </w:rPr>
        <w:fldChar w:fldCharType="end"/>
      </w:r>
      <w:bookmarkStart w:id="158" w:name="_Toc6879"/>
      <w:r>
        <w:rPr>
          <w:rFonts w:ascii="Times New Roman" w:hAnsi="Times New Roman" w:eastAsia="Times New Roman" w:cs="Times New Roman"/>
          <w:b/>
          <w:bCs/>
          <w:sz w:val="24"/>
          <w:szCs w:val="24"/>
          <w:lang w:val="pt-BR" w:eastAsia="pt-BR" w:bidi="ar-SA"/>
        </w:rPr>
        <w:t xml:space="preserve">. Método FilterInternal de </w:t>
      </w:r>
      <w:r>
        <w:rPr>
          <w:rFonts w:hint="default" w:ascii="Times New Roman" w:hAnsi="Times New Roman" w:eastAsia="Times New Roman" w:cs="Times New Roman"/>
          <w:b/>
          <w:bCs/>
          <w:sz w:val="24"/>
          <w:szCs w:val="24"/>
          <w:lang w:val="pt-BR" w:eastAsia="pt-BR" w:bidi="ar-SA"/>
        </w:rPr>
        <w:t>JWTAuthenticationFilter</w:t>
      </w:r>
      <w:bookmarkEnd w:id="15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462905" cy="3075940"/>
            <wp:effectExtent l="9525" t="9525" r="13970" b="19685"/>
            <wp:docPr id="33" name="Picture 33" descr="se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ec5"/>
                    <pic:cNvPicPr>
                      <a:picLocks noChangeAspect="1"/>
                    </pic:cNvPicPr>
                  </pic:nvPicPr>
                  <pic:blipFill>
                    <a:blip r:embed="rId51"/>
                    <a:stretch>
                      <a:fillRect/>
                    </a:stretch>
                  </pic:blipFill>
                  <pic:spPr>
                    <a:xfrm>
                      <a:off x="0" y="0"/>
                      <a:ext cx="5462905" cy="30759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Além das Classes mencionada anteriormente. Existes a necessidade do desenvolvimento de uma Classe com as configurações de Segurança. Essa Classe deverá estender a Classe ‘WebSecurityConfigurerAdapter’ como o mostrado na  Figura 42 . </w:t>
      </w:r>
    </w:p>
    <w:p>
      <w:pPr>
        <w:autoSpaceDE w:val="0"/>
        <w:autoSpaceDN w:val="0"/>
        <w:adjustRightInd w:val="0"/>
        <w:spacing w:line="360" w:lineRule="auto"/>
        <w:ind w:firstLine="697" w:firstLineChars="0"/>
        <w:jc w:val="both"/>
        <w:rPr>
          <w:rFonts w:hint="default"/>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42</w:t>
      </w:r>
      <w:r>
        <w:rPr>
          <w:rFonts w:ascii="Times New Roman" w:hAnsi="Times New Roman" w:eastAsia="Times New Roman" w:cs="Times New Roman"/>
          <w:b/>
          <w:bCs/>
          <w:sz w:val="24"/>
          <w:szCs w:val="24"/>
          <w:lang w:val="pt-BR" w:eastAsia="pt-BR" w:bidi="ar-SA"/>
        </w:rPr>
        <w:fldChar w:fldCharType="end"/>
      </w:r>
      <w:bookmarkStart w:id="159" w:name="_Toc23730"/>
      <w:r>
        <w:rPr>
          <w:rFonts w:ascii="Times New Roman" w:hAnsi="Times New Roman" w:eastAsia="Times New Roman" w:cs="Times New Roman"/>
          <w:b/>
          <w:bCs/>
          <w:sz w:val="24"/>
          <w:szCs w:val="24"/>
          <w:lang w:val="pt-BR" w:eastAsia="pt-BR" w:bidi="ar-SA"/>
        </w:rPr>
        <w:t>. Diagrama exemplificando Implementação de Segurança</w:t>
      </w:r>
      <w:bookmarkEnd w:id="15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176520" cy="915670"/>
            <wp:effectExtent l="9525" t="9525" r="14605" b="27305"/>
            <wp:docPr id="21" name="Picture 21" descr="se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ec1"/>
                    <pic:cNvPicPr>
                      <a:picLocks noChangeAspect="1"/>
                    </pic:cNvPicPr>
                  </pic:nvPicPr>
                  <pic:blipFill>
                    <a:blip r:embed="rId52"/>
                    <a:stretch>
                      <a:fillRect/>
                    </a:stretch>
                  </pic:blipFill>
                  <pic:spPr>
                    <a:xfrm>
                      <a:off x="0" y="0"/>
                      <a:ext cx="5176520" cy="9156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Também foi necessária a utilização de algumas anotações nessa Classe: @Configuration indicando que a Classe é uma Classe de configuração, @EnableWebSecurity anotação tem a função de desativar a utilização de autenticação e das configurações de segurança Padrão do Spring e utilizar uma própria definição de segurança e a Ultima anotação @EnableGlobalMethodSecutiry com parâmetros necessários para Habilitar modulo de segurança nos métodos do Projeto, e sinalizando que podemos utilizar anotações para verificar as autorizações na definição dos métodos.</w:t>
      </w:r>
    </w:p>
    <w:p>
      <w:pPr>
        <w:autoSpaceDE w:val="0"/>
        <w:autoSpaceDN w:val="0"/>
        <w:adjustRightInd w:val="0"/>
        <w:spacing w:line="360" w:lineRule="auto"/>
        <w:ind w:firstLine="697" w:firstLineChars="0"/>
        <w:jc w:val="both"/>
        <w:rPr>
          <w:rFonts w:hint="default"/>
          <w:lang w:val="pt-BR"/>
        </w:rPr>
      </w:pPr>
      <w:r>
        <w:rPr>
          <w:rFonts w:hint="default"/>
          <w:lang w:val="pt-BR"/>
        </w:rPr>
        <w:t>É nesta mesma classe onde são efetuadas as parametrizações para liberação de CORS(Cross Origin Requests) em português, requisições vindas de origens adversas. É um recurso que barra as requisições de origens que não sejam o próprio ambiente de execução, deixando o CORS habilitado, não é possível fazer com que os Serviços do FrontEnd se comuniquem com o BackEnd. A Figura 43 mostra a configuração utilizada no Projeto.</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43</w:t>
      </w:r>
      <w:r>
        <w:rPr>
          <w:rFonts w:ascii="Times New Roman" w:hAnsi="Times New Roman" w:eastAsia="Times New Roman" w:cs="Times New Roman"/>
          <w:b/>
          <w:bCs/>
          <w:sz w:val="24"/>
          <w:szCs w:val="24"/>
          <w:lang w:val="pt-BR" w:eastAsia="pt-BR" w:bidi="ar-SA"/>
        </w:rPr>
        <w:fldChar w:fldCharType="end"/>
      </w:r>
      <w:bookmarkStart w:id="160" w:name="_Toc9916"/>
      <w:r>
        <w:rPr>
          <w:rFonts w:ascii="Times New Roman" w:hAnsi="Times New Roman" w:eastAsia="Times New Roman" w:cs="Times New Roman"/>
          <w:b/>
          <w:bCs/>
          <w:sz w:val="24"/>
          <w:szCs w:val="24"/>
          <w:lang w:val="pt-BR" w:eastAsia="pt-BR" w:bidi="ar-SA"/>
        </w:rPr>
        <w:t>. Bean para Configuração de Cors</w:t>
      </w:r>
      <w:bookmarkEnd w:id="16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5617210" cy="2163445"/>
            <wp:effectExtent l="9525" t="9525" r="12065" b="17780"/>
            <wp:docPr id="34" name="Picture 34" descr="c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ors"/>
                    <pic:cNvPicPr>
                      <a:picLocks noChangeAspect="1"/>
                    </pic:cNvPicPr>
                  </pic:nvPicPr>
                  <pic:blipFill>
                    <a:blip r:embed="rId53"/>
                    <a:stretch>
                      <a:fillRect/>
                    </a:stretch>
                  </pic:blipFill>
                  <pic:spPr>
                    <a:xfrm>
                      <a:off x="0" y="0"/>
                      <a:ext cx="5617210" cy="216344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O método principal da Classe SecurityConfig é o método configure mostrado na Figura 44. Além desse método indicar que haverá parametrização de CORS no Software, ele também é responsável por realizar a liberação de rotas Http que não precisam de proteção por autenticação,por exemplo a rota para cadastro de novo usuário.</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44</w:t>
      </w:r>
      <w:r>
        <w:rPr>
          <w:rFonts w:ascii="Times New Roman" w:hAnsi="Times New Roman" w:eastAsia="Times New Roman" w:cs="Times New Roman"/>
          <w:b/>
          <w:bCs/>
          <w:sz w:val="24"/>
          <w:szCs w:val="24"/>
          <w:lang w:val="pt-BR" w:eastAsia="pt-BR" w:bidi="ar-SA"/>
        </w:rPr>
        <w:fldChar w:fldCharType="end"/>
      </w:r>
      <w:bookmarkStart w:id="161" w:name="_Toc27730"/>
      <w:r>
        <w:rPr>
          <w:rFonts w:ascii="Times New Roman" w:hAnsi="Times New Roman" w:eastAsia="Times New Roman" w:cs="Times New Roman"/>
          <w:b/>
          <w:bCs/>
          <w:sz w:val="24"/>
          <w:szCs w:val="24"/>
          <w:lang w:val="pt-BR" w:eastAsia="pt-BR" w:bidi="ar-SA"/>
        </w:rPr>
        <w:t>. Método Configure da Classe SecurityConfig</w:t>
      </w:r>
      <w:bookmarkEnd w:id="161"/>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lang w:val="pt-BR"/>
        </w:rPr>
        <w:drawing>
          <wp:inline distT="0" distB="0" distL="114300" distR="114300">
            <wp:extent cx="5467985" cy="2795905"/>
            <wp:effectExtent l="9525" t="9525" r="27940" b="1397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54"/>
                    <a:stretch>
                      <a:fillRect/>
                    </a:stretch>
                  </pic:blipFill>
                  <pic:spPr>
                    <a:xfrm>
                      <a:off x="0" y="0"/>
                      <a:ext cx="5467985" cy="2795905"/>
                    </a:xfrm>
                    <a:prstGeom prst="rect">
                      <a:avLst/>
                    </a:prstGeom>
                    <a:noFill/>
                    <a:ln w="9525">
                      <a:solidFill>
                        <a:schemeClr val="tx1"/>
                      </a:solidFill>
                    </a:ln>
                  </pic:spPr>
                </pic:pic>
              </a:graphicData>
            </a:graphic>
          </wp:inline>
        </w:drawing>
      </w:r>
      <w:r>
        <w:br w:type="textWrapping"/>
      </w:r>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62" w:name="_Toc238"/>
      <w:r>
        <w:rPr>
          <w:rFonts w:hint="default"/>
          <w:lang w:val="pt-BR"/>
        </w:rPr>
        <w:t>Visão Geral - Segurança</w:t>
      </w:r>
      <w:bookmarkEnd w:id="162"/>
    </w:p>
    <w:p>
      <w:pPr>
        <w:autoSpaceDE w:val="0"/>
        <w:autoSpaceDN w:val="0"/>
        <w:adjustRightInd w:val="0"/>
        <w:spacing w:line="360" w:lineRule="auto"/>
        <w:ind w:firstLine="697" w:firstLineChars="0"/>
        <w:jc w:val="both"/>
        <w:rPr>
          <w:rFonts w:hint="default"/>
          <w:lang w:val="pt-BR"/>
        </w:rPr>
      </w:pPr>
      <w:r>
        <w:rPr>
          <w:rFonts w:hint="default"/>
          <w:lang w:val="pt-BR"/>
        </w:rPr>
        <w:t>A Figura 45 ilustra de maneira básica, uma visão geral sobre o funcionamento do modulo de segurança dentro da aplicação.</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45</w:t>
      </w:r>
      <w:r>
        <w:rPr>
          <w:rFonts w:ascii="Times New Roman" w:hAnsi="Times New Roman" w:eastAsia="Times New Roman" w:cs="Times New Roman"/>
          <w:b/>
          <w:bCs/>
          <w:sz w:val="24"/>
          <w:szCs w:val="24"/>
          <w:lang w:val="pt-BR" w:eastAsia="pt-BR" w:bidi="ar-SA"/>
        </w:rPr>
        <w:fldChar w:fldCharType="end"/>
      </w:r>
      <w:bookmarkStart w:id="163" w:name="_Toc27670"/>
      <w:r>
        <w:rPr>
          <w:rFonts w:ascii="Times New Roman" w:hAnsi="Times New Roman" w:eastAsia="Times New Roman" w:cs="Times New Roman"/>
          <w:b/>
          <w:bCs/>
          <w:sz w:val="24"/>
          <w:szCs w:val="24"/>
          <w:lang w:val="pt-BR" w:eastAsia="pt-BR" w:bidi="ar-SA"/>
        </w:rPr>
        <w:t>. Diagrama exemplificando Implementação de Segurança</w:t>
      </w:r>
      <w:bookmarkEnd w:id="16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740400" cy="2947035"/>
            <wp:effectExtent l="9525" t="9525" r="22225" b="15240"/>
            <wp:docPr id="29" name="Picture 29" descr="Segur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egurança"/>
                    <pic:cNvPicPr>
                      <a:picLocks noChangeAspect="1"/>
                    </pic:cNvPicPr>
                  </pic:nvPicPr>
                  <pic:blipFill>
                    <a:blip r:embed="rId55"/>
                    <a:stretch>
                      <a:fillRect/>
                    </a:stretch>
                  </pic:blipFill>
                  <pic:spPr>
                    <a:xfrm>
                      <a:off x="0" y="0"/>
                      <a:ext cx="5740400" cy="294703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Todas as requisições realizadas, que estejam parametrizadas com liberação na classe SecurityConfig, são recebidas diretamente pelos Controlladores e repassadas as Classes de serviço. Um exemplo é o método de Login, ele precisa ser liberado, pois um usuário que ainda não efetuou Login, ainda não possui o Token de Autenticação e ainda também não se encontra no contexto de Segurança. </w:t>
      </w:r>
    </w:p>
    <w:p>
      <w:pPr>
        <w:autoSpaceDE w:val="0"/>
        <w:autoSpaceDN w:val="0"/>
        <w:adjustRightInd w:val="0"/>
        <w:spacing w:line="360" w:lineRule="auto"/>
        <w:ind w:firstLine="697" w:firstLineChars="0"/>
        <w:jc w:val="both"/>
        <w:rPr>
          <w:rFonts w:hint="default"/>
          <w:lang w:val="pt-BR"/>
        </w:rPr>
      </w:pPr>
      <w:r>
        <w:rPr>
          <w:rFonts w:hint="default"/>
          <w:lang w:val="pt-BR"/>
        </w:rPr>
        <w:t>Efetuado o método de Login, caso as credenciais estejam corretas, será retornado o token de autenticação do usuário, e o Usuário será inserido no Contexto de Segurança. Caso ocorra algum problema no Login, o JWTAuthenticationEntryPoint irá lançar um erro ao usuário.</w:t>
      </w:r>
    </w:p>
    <w:p>
      <w:pPr>
        <w:autoSpaceDE w:val="0"/>
        <w:autoSpaceDN w:val="0"/>
        <w:adjustRightInd w:val="0"/>
        <w:spacing w:line="360" w:lineRule="auto"/>
        <w:ind w:firstLine="697" w:firstLineChars="0"/>
        <w:jc w:val="both"/>
        <w:rPr>
          <w:rFonts w:hint="default"/>
          <w:lang w:val="pt-BR"/>
        </w:rPr>
      </w:pPr>
      <w:r>
        <w:rPr>
          <w:rFonts w:hint="default"/>
          <w:lang w:val="pt-BR"/>
        </w:rPr>
        <w:t xml:space="preserve">Nos demais casos de métodos que possuem rotas protegidas todas as requisições irão sofrer o mesmo processo. </w:t>
      </w:r>
    </w:p>
    <w:p>
      <w:pPr>
        <w:autoSpaceDE w:val="0"/>
        <w:autoSpaceDN w:val="0"/>
        <w:adjustRightInd w:val="0"/>
        <w:spacing w:line="360" w:lineRule="auto"/>
        <w:ind w:firstLine="697" w:firstLineChars="0"/>
        <w:jc w:val="both"/>
        <w:rPr>
          <w:rFonts w:hint="default"/>
          <w:lang w:val="pt-BR"/>
        </w:rPr>
      </w:pPr>
      <w:r>
        <w:rPr>
          <w:rFonts w:hint="default"/>
          <w:lang w:val="pt-BR"/>
        </w:rPr>
        <w:t xml:space="preserve">Elas antes de acessar o método das Classes Controladoras serão filtradas pelo JWTAuthenticationFilter , essa classe lerá o cabeçalho </w:t>
      </w:r>
      <w:r>
        <w:rPr>
          <w:rFonts w:hint="default"/>
          <w:i/>
          <w:iCs/>
          <w:lang w:val="pt-BR"/>
        </w:rPr>
        <w:t xml:space="preserve">Authorization </w:t>
      </w:r>
      <w:r>
        <w:rPr>
          <w:rFonts w:hint="default"/>
          <w:lang w:val="pt-BR"/>
        </w:rPr>
        <w:t>dos Tokens. Extraíra suas informações e solicitará validação do Token para a Classe JWTTokenProvider. Caso exista algum problema com o Token, automaticamente irá ser retornado um erro ao usuário. Se o Token for válido, a classe irá inserir a autenticação dentro do Contexto de Segurança, caso ela ainda não esteja armazenada.</w:t>
      </w:r>
    </w:p>
    <w:p>
      <w:pPr>
        <w:autoSpaceDE w:val="0"/>
        <w:autoSpaceDN w:val="0"/>
        <w:adjustRightInd w:val="0"/>
        <w:spacing w:line="360" w:lineRule="auto"/>
        <w:ind w:firstLine="697" w:firstLineChars="0"/>
        <w:jc w:val="both"/>
        <w:rPr>
          <w:rFonts w:hint="default"/>
          <w:lang w:val="pt-BR"/>
        </w:rPr>
      </w:pPr>
      <w:r>
        <w:rPr>
          <w:rFonts w:hint="default"/>
          <w:lang w:val="pt-BR"/>
        </w:rPr>
        <w:t>Feito esse processo, a requisição chegará dentro das Classes Controladoras, onde antes do método ser executado, é realizada a última validação. É validada a se o usuário possuí a permissão para acessar o recurso, utilizando a anotação @PreAuthorize conforme mostrado na Figura 46 . Na Figura, é apresentado o método para alteração do cadastro de uma pessoa, mas para acessar essa rota precisa ter a autorização ‘ROLE_UPDATE_PESSOA’.</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46</w:t>
      </w:r>
      <w:r>
        <w:rPr>
          <w:rFonts w:ascii="Times New Roman" w:hAnsi="Times New Roman" w:eastAsia="Times New Roman" w:cs="Times New Roman"/>
          <w:b/>
          <w:bCs/>
          <w:sz w:val="24"/>
          <w:szCs w:val="24"/>
          <w:lang w:val="pt-BR" w:eastAsia="pt-BR" w:bidi="ar-SA"/>
        </w:rPr>
        <w:fldChar w:fldCharType="end"/>
      </w:r>
      <w:bookmarkStart w:id="164" w:name="_Toc12323"/>
      <w:r>
        <w:rPr>
          <w:rFonts w:ascii="Times New Roman" w:hAnsi="Times New Roman" w:eastAsia="Times New Roman" w:cs="Times New Roman"/>
          <w:b/>
          <w:bCs/>
          <w:sz w:val="24"/>
          <w:szCs w:val="24"/>
          <w:lang w:val="pt-BR" w:eastAsia="pt-BR" w:bidi="ar-SA"/>
        </w:rPr>
        <w:t xml:space="preserve">. Utilização da Anotação </w:t>
      </w:r>
      <w:r>
        <w:rPr>
          <w:rFonts w:hint="default" w:ascii="Times New Roman" w:hAnsi="Times New Roman" w:eastAsia="Times New Roman" w:cs="Times New Roman"/>
          <w:b/>
          <w:bCs/>
          <w:sz w:val="24"/>
          <w:szCs w:val="24"/>
          <w:lang w:val="pt-BR" w:eastAsia="pt-BR" w:bidi="ar-SA"/>
        </w:rPr>
        <w:t>@PreAuthorize</w:t>
      </w:r>
      <w:bookmarkEnd w:id="16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lang w:val="pt-BR"/>
        </w:rPr>
        <w:drawing>
          <wp:inline distT="0" distB="0" distL="114300" distR="114300">
            <wp:extent cx="4189095" cy="1144905"/>
            <wp:effectExtent l="9525" t="9525" r="11430" b="26670"/>
            <wp:docPr id="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1"/>
                    <pic:cNvPicPr>
                      <a:picLocks noChangeAspect="1"/>
                    </pic:cNvPicPr>
                  </pic:nvPicPr>
                  <pic:blipFill>
                    <a:blip r:embed="rId56"/>
                    <a:stretch>
                      <a:fillRect/>
                    </a:stretch>
                  </pic:blipFill>
                  <pic:spPr>
                    <a:xfrm>
                      <a:off x="0" y="0"/>
                      <a:ext cx="4189095" cy="114490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65" w:name="_Toc19813"/>
      <w:r>
        <w:rPr>
          <w:rFonts w:hint="default"/>
          <w:lang w:val="pt-BR"/>
        </w:rPr>
        <w:t>Visão geral do Sistema</w:t>
      </w:r>
      <w:bookmarkEnd w:id="165"/>
    </w:p>
    <w:p>
      <w:pPr>
        <w:autoSpaceDE w:val="0"/>
        <w:autoSpaceDN w:val="0"/>
        <w:adjustRightInd w:val="0"/>
        <w:spacing w:line="360" w:lineRule="auto"/>
        <w:ind w:firstLine="697" w:firstLineChars="0"/>
        <w:jc w:val="both"/>
        <w:rPr>
          <w:rFonts w:hint="default"/>
          <w:lang w:val="pt-BR"/>
        </w:rPr>
      </w:pPr>
      <w:r>
        <w:rPr>
          <w:rFonts w:hint="default"/>
          <w:lang w:val="pt-BR"/>
        </w:rPr>
        <w:t>No presente subcapítulo serão apresentadas algumas funcionalidades do Software desenvolvido.</w:t>
      </w:r>
    </w:p>
    <w:p>
      <w:pPr>
        <w:autoSpaceDE w:val="0"/>
        <w:autoSpaceDN w:val="0"/>
        <w:adjustRightInd w:val="0"/>
        <w:spacing w:line="360" w:lineRule="auto"/>
        <w:ind w:firstLine="697" w:firstLineChars="0"/>
        <w:jc w:val="both"/>
        <w:rPr>
          <w:rFonts w:hint="default"/>
          <w:lang w:val="pt-BR"/>
        </w:rPr>
      </w:pPr>
      <w:r>
        <w:rPr>
          <w:rFonts w:hint="default"/>
          <w:lang w:val="pt-BR"/>
        </w:rPr>
        <w:t>A primeira funcionalidade a ser apresentada é a tela de Login ,Figura 47, na tela é mostrado o Logo do Software, e os campos de login e senha para acesso. Um dos botões tem a funcionalidade de transmitir os dados para a tentativa de login, e o outro direciona o usuário à pagina de página de cadastro.</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47</w:t>
      </w:r>
      <w:r>
        <w:rPr>
          <w:rFonts w:ascii="Times New Roman" w:hAnsi="Times New Roman" w:eastAsia="Times New Roman" w:cs="Times New Roman"/>
          <w:b/>
          <w:bCs/>
          <w:sz w:val="24"/>
          <w:szCs w:val="24"/>
          <w:lang w:val="pt-BR" w:eastAsia="pt-BR" w:bidi="ar-SA"/>
        </w:rPr>
        <w:fldChar w:fldCharType="end"/>
      </w:r>
      <w:bookmarkStart w:id="166" w:name="_Toc15434"/>
      <w:r>
        <w:rPr>
          <w:rFonts w:ascii="Times New Roman" w:hAnsi="Times New Roman" w:eastAsia="Times New Roman" w:cs="Times New Roman"/>
          <w:b/>
          <w:bCs/>
          <w:sz w:val="24"/>
          <w:szCs w:val="24"/>
          <w:lang w:val="pt-BR" w:eastAsia="pt-BR" w:bidi="ar-SA"/>
        </w:rPr>
        <w:t>. Tela de Login</w:t>
      </w:r>
      <w:bookmarkEnd w:id="16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752465" cy="3239770"/>
            <wp:effectExtent l="9525" t="9525" r="10160" b="27305"/>
            <wp:docPr id="47" name="Imagem 47" descr="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3.6-1"/>
                    <pic:cNvPicPr>
                      <a:picLocks noChangeAspect="1"/>
                    </pic:cNvPicPr>
                  </pic:nvPicPr>
                  <pic:blipFill>
                    <a:blip r:embed="rId57"/>
                    <a:stretch>
                      <a:fillRect/>
                    </a:stretch>
                  </pic:blipFill>
                  <pic:spPr>
                    <a:xfrm>
                      <a:off x="0" y="0"/>
                      <a:ext cx="5752465" cy="32397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Ao clicar no botão de cadastro, será apresentada a Pagina par inserção das informações básicas de cadastro, Figura 48, dependendo do tipo de pessoa escolhido(Pessoa Física ou Pessoa Jurídica). Caso seja escolhido Pessoa Física, terá que ser informado CPF, nome, Data de Nascimento e Sexo, caso a Pessoa informada seja Jurídica terá que ser informado CNPJ e razão Social. Os </w:t>
      </w:r>
      <w:r>
        <w:rPr>
          <w:rFonts w:hint="default"/>
          <w:i/>
          <w:iCs/>
          <w:lang w:val="pt-BR"/>
        </w:rPr>
        <w:t xml:space="preserve">Cards </w:t>
      </w:r>
      <w:r>
        <w:rPr>
          <w:rFonts w:hint="default"/>
          <w:lang w:val="pt-BR"/>
        </w:rPr>
        <w:t>de endereço e Usuário tem que ser cadastrados obrigatoriamente.</w:t>
      </w:r>
      <w:r>
        <w:rPr>
          <w:rFonts w:hint="default"/>
          <w:lang w:val="pt-BR"/>
        </w:rPr>
        <w:br w:type="page"/>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48</w:t>
      </w:r>
      <w:r>
        <w:rPr>
          <w:rFonts w:ascii="Times New Roman" w:hAnsi="Times New Roman" w:eastAsia="Times New Roman" w:cs="Times New Roman"/>
          <w:b/>
          <w:bCs/>
          <w:sz w:val="24"/>
          <w:szCs w:val="24"/>
          <w:lang w:val="pt-BR" w:eastAsia="pt-BR" w:bidi="ar-SA"/>
        </w:rPr>
        <w:fldChar w:fldCharType="end"/>
      </w:r>
      <w:bookmarkStart w:id="167" w:name="_Toc17286"/>
      <w:r>
        <w:rPr>
          <w:rFonts w:ascii="Times New Roman" w:hAnsi="Times New Roman" w:eastAsia="Times New Roman" w:cs="Times New Roman"/>
          <w:b/>
          <w:bCs/>
          <w:sz w:val="24"/>
          <w:szCs w:val="24"/>
          <w:lang w:val="pt-BR" w:eastAsia="pt-BR" w:bidi="ar-SA"/>
        </w:rPr>
        <w:t>. Tela de Cadastro</w:t>
      </w:r>
      <w:bookmarkEnd w:id="16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887980" cy="3802380"/>
            <wp:effectExtent l="9525" t="9525" r="17145" b="17145"/>
            <wp:docPr id="48" name="Imagem 48" descr="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3.6-2"/>
                    <pic:cNvPicPr>
                      <a:picLocks noChangeAspect="1"/>
                    </pic:cNvPicPr>
                  </pic:nvPicPr>
                  <pic:blipFill>
                    <a:blip r:embed="rId58"/>
                    <a:stretch>
                      <a:fillRect/>
                    </a:stretch>
                  </pic:blipFill>
                  <pic:spPr>
                    <a:xfrm>
                      <a:off x="0" y="0"/>
                      <a:ext cx="2887980" cy="38023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No menu Principal, localizado à esquerda, são apresentadas todas as Páginas principais, conforme mostrado na Figura 49.</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49</w:t>
      </w:r>
      <w:r>
        <w:rPr>
          <w:rFonts w:ascii="Times New Roman" w:hAnsi="Times New Roman" w:eastAsia="Times New Roman" w:cs="Times New Roman"/>
          <w:b/>
          <w:bCs/>
          <w:sz w:val="24"/>
          <w:szCs w:val="24"/>
          <w:lang w:val="pt-BR" w:eastAsia="pt-BR" w:bidi="ar-SA"/>
        </w:rPr>
        <w:fldChar w:fldCharType="end"/>
      </w:r>
      <w:bookmarkStart w:id="168" w:name="_Toc17880"/>
      <w:r>
        <w:rPr>
          <w:rFonts w:ascii="Times New Roman" w:hAnsi="Times New Roman" w:eastAsia="Times New Roman" w:cs="Times New Roman"/>
          <w:b/>
          <w:bCs/>
          <w:sz w:val="24"/>
          <w:szCs w:val="24"/>
          <w:lang w:val="pt-BR" w:eastAsia="pt-BR" w:bidi="ar-SA"/>
        </w:rPr>
        <w:t>. Menu Principal</w:t>
      </w:r>
      <w:bookmarkEnd w:id="16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126490" cy="3376930"/>
            <wp:effectExtent l="9525" t="9525" r="26035" b="23495"/>
            <wp:docPr id="49" name="Imagem 49" descr="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3.6-3"/>
                    <pic:cNvPicPr>
                      <a:picLocks noChangeAspect="1"/>
                    </pic:cNvPicPr>
                  </pic:nvPicPr>
                  <pic:blipFill>
                    <a:blip r:embed="rId59"/>
                    <a:stretch>
                      <a:fillRect/>
                    </a:stretch>
                  </pic:blipFill>
                  <pic:spPr>
                    <a:xfrm>
                      <a:off x="0" y="0"/>
                      <a:ext cx="1126490" cy="33769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opção Rotas Geradas, apresenta a lista de Todas as rotas já geradas pela empresa, caso o usuário esteja vinculado a uma empresa. Ou todas as rotas que o usuário gerou, caso ele seja uma Pessoa Física sem vínculo com nenhuma empresa, Figura 50. Caso o usuário clique em cima de uma das rotas geradas, ele será direcionado á pagina com o detalhamento do Rota, Figura 51, que mostra o botão para abrir a rota no Google Maps, os pontos de entrega, e os pontos não atendidos pela empresa. Esse último campo é alimentado apenas caso no ato de geração de rotas, se o usuário possuir vínculo com alguma empresa e a empresa possuir parametrização por regiões, não atendendo algum cep em específico dos ceps que foram inseridos.</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50</w:t>
      </w:r>
      <w:r>
        <w:rPr>
          <w:rFonts w:ascii="Times New Roman" w:hAnsi="Times New Roman" w:eastAsia="Times New Roman" w:cs="Times New Roman"/>
          <w:b/>
          <w:bCs/>
          <w:sz w:val="24"/>
          <w:szCs w:val="24"/>
          <w:lang w:val="pt-BR" w:eastAsia="pt-BR" w:bidi="ar-SA"/>
        </w:rPr>
        <w:fldChar w:fldCharType="end"/>
      </w:r>
      <w:bookmarkStart w:id="169" w:name="_Toc16930"/>
      <w:r>
        <w:rPr>
          <w:rFonts w:ascii="Times New Roman" w:hAnsi="Times New Roman" w:eastAsia="Times New Roman" w:cs="Times New Roman"/>
          <w:b/>
          <w:bCs/>
          <w:sz w:val="24"/>
          <w:szCs w:val="24"/>
          <w:lang w:val="pt-BR" w:eastAsia="pt-BR" w:bidi="ar-SA"/>
        </w:rPr>
        <w:t>. Listagem de Rotas Criadas</w:t>
      </w:r>
      <w:bookmarkEnd w:id="16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663065" cy="2237105"/>
            <wp:effectExtent l="9525" t="9525" r="22860" b="20320"/>
            <wp:docPr id="51" name="Imagem 51" descr="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3.6-4"/>
                    <pic:cNvPicPr>
                      <a:picLocks noChangeAspect="1"/>
                    </pic:cNvPicPr>
                  </pic:nvPicPr>
                  <pic:blipFill>
                    <a:blip r:embed="rId60"/>
                    <a:stretch>
                      <a:fillRect/>
                    </a:stretch>
                  </pic:blipFill>
                  <pic:spPr>
                    <a:xfrm>
                      <a:off x="0" y="0"/>
                      <a:ext cx="1663065" cy="223710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51</w:t>
      </w:r>
      <w:r>
        <w:rPr>
          <w:rFonts w:ascii="Times New Roman" w:hAnsi="Times New Roman" w:eastAsia="Times New Roman" w:cs="Times New Roman"/>
          <w:b/>
          <w:bCs/>
          <w:sz w:val="24"/>
          <w:szCs w:val="24"/>
          <w:lang w:val="pt-BR" w:eastAsia="pt-BR" w:bidi="ar-SA"/>
        </w:rPr>
        <w:fldChar w:fldCharType="end"/>
      </w:r>
      <w:bookmarkStart w:id="170" w:name="_Toc17338"/>
      <w:r>
        <w:rPr>
          <w:rFonts w:ascii="Times New Roman" w:hAnsi="Times New Roman" w:eastAsia="Times New Roman" w:cs="Times New Roman"/>
          <w:b/>
          <w:bCs/>
          <w:sz w:val="24"/>
          <w:szCs w:val="24"/>
          <w:lang w:val="pt-BR" w:eastAsia="pt-BR" w:bidi="ar-SA"/>
        </w:rPr>
        <w:t>. Página de detalhamento da Rota</w:t>
      </w:r>
      <w:bookmarkEnd w:id="17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970405" cy="2936240"/>
            <wp:effectExtent l="9525" t="9525" r="20320" b="26035"/>
            <wp:docPr id="52" name="Imagem 52" descr="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3.6-5"/>
                    <pic:cNvPicPr>
                      <a:picLocks noChangeAspect="1"/>
                    </pic:cNvPicPr>
                  </pic:nvPicPr>
                  <pic:blipFill>
                    <a:blip r:embed="rId61"/>
                    <a:stretch>
                      <a:fillRect/>
                    </a:stretch>
                  </pic:blipFill>
                  <pic:spPr>
                    <a:xfrm>
                      <a:off x="0" y="0"/>
                      <a:ext cx="1970405" cy="29362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Quando clicar em abrir rota no Google Maps ele será direcionado ao Google maps com a Rota já sendo carregada automaticamente conforme Figura 52.</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52</w:t>
      </w:r>
      <w:r>
        <w:rPr>
          <w:rFonts w:ascii="Times New Roman" w:hAnsi="Times New Roman" w:eastAsia="Times New Roman" w:cs="Times New Roman"/>
          <w:b/>
          <w:bCs/>
          <w:sz w:val="24"/>
          <w:szCs w:val="24"/>
          <w:lang w:val="pt-BR" w:eastAsia="pt-BR" w:bidi="ar-SA"/>
        </w:rPr>
        <w:fldChar w:fldCharType="end"/>
      </w:r>
      <w:bookmarkStart w:id="171" w:name="_Toc4566"/>
      <w:r>
        <w:rPr>
          <w:rFonts w:ascii="Times New Roman" w:hAnsi="Times New Roman" w:eastAsia="Times New Roman" w:cs="Times New Roman"/>
          <w:b/>
          <w:bCs/>
          <w:sz w:val="24"/>
          <w:szCs w:val="24"/>
          <w:lang w:val="pt-BR" w:eastAsia="pt-BR" w:bidi="ar-SA"/>
        </w:rPr>
        <w:t>. Rota Criada Aberta no Google Maps</w:t>
      </w:r>
      <w:bookmarkEnd w:id="17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990465" cy="3329940"/>
            <wp:effectExtent l="9525" t="9525" r="10160" b="13335"/>
            <wp:docPr id="53" name="Imagem 53" descr="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3.6-6"/>
                    <pic:cNvPicPr>
                      <a:picLocks noChangeAspect="1"/>
                    </pic:cNvPicPr>
                  </pic:nvPicPr>
                  <pic:blipFill>
                    <a:blip r:embed="rId62"/>
                    <a:stretch>
                      <a:fillRect/>
                    </a:stretch>
                  </pic:blipFill>
                  <pic:spPr>
                    <a:xfrm>
                      <a:off x="0" y="0"/>
                      <a:ext cx="4990465" cy="33299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Na Página de Geração de Rotas, a medida que os ceps vão sendo inseridos, eles são listados, podendo ser removidos caso tenham sido inseridos erroneamente, Figura 53. Todos os ceps inseridos são validados antes de aparecerem na listagem. Ao final da Inserção dos ceps o usuário pode clicar no botão Gerar  Rota para que sua rota seja calculada e o botão para abrir no Google Maps apareça, Figura 54.</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53</w:t>
      </w:r>
      <w:r>
        <w:rPr>
          <w:rFonts w:ascii="Times New Roman" w:hAnsi="Times New Roman" w:eastAsia="Times New Roman" w:cs="Times New Roman"/>
          <w:b/>
          <w:bCs/>
          <w:sz w:val="24"/>
          <w:szCs w:val="24"/>
          <w:lang w:val="pt-BR" w:eastAsia="pt-BR" w:bidi="ar-SA"/>
        </w:rPr>
        <w:fldChar w:fldCharType="end"/>
      </w:r>
      <w:bookmarkStart w:id="172" w:name="_Toc14069"/>
      <w:r>
        <w:rPr>
          <w:rFonts w:ascii="Times New Roman" w:hAnsi="Times New Roman" w:eastAsia="Times New Roman" w:cs="Times New Roman"/>
          <w:b/>
          <w:bCs/>
          <w:sz w:val="24"/>
          <w:szCs w:val="24"/>
          <w:lang w:val="pt-BR" w:eastAsia="pt-BR" w:bidi="ar-SA"/>
        </w:rPr>
        <w:t>. Página para Gerar a Rota</w:t>
      </w:r>
      <w:bookmarkEnd w:id="17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547495" cy="2552065"/>
            <wp:effectExtent l="9525" t="9525" r="24130" b="10160"/>
            <wp:docPr id="54" name="Imagem 54" descr="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3.6-7"/>
                    <pic:cNvPicPr>
                      <a:picLocks noChangeAspect="1"/>
                    </pic:cNvPicPr>
                  </pic:nvPicPr>
                  <pic:blipFill>
                    <a:blip r:embed="rId63"/>
                    <a:stretch>
                      <a:fillRect/>
                    </a:stretch>
                  </pic:blipFill>
                  <pic:spPr>
                    <a:xfrm>
                      <a:off x="0" y="0"/>
                      <a:ext cx="1547495" cy="25520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54</w:t>
      </w:r>
      <w:r>
        <w:rPr>
          <w:rFonts w:ascii="Times New Roman" w:hAnsi="Times New Roman" w:eastAsia="Times New Roman" w:cs="Times New Roman"/>
          <w:b/>
          <w:bCs/>
          <w:sz w:val="24"/>
          <w:szCs w:val="24"/>
          <w:lang w:val="pt-BR" w:eastAsia="pt-BR" w:bidi="ar-SA"/>
        </w:rPr>
        <w:fldChar w:fldCharType="end"/>
      </w:r>
      <w:bookmarkStart w:id="173" w:name="_Toc2289"/>
      <w:r>
        <w:rPr>
          <w:rFonts w:ascii="Times New Roman" w:hAnsi="Times New Roman" w:eastAsia="Times New Roman" w:cs="Times New Roman"/>
          <w:b/>
          <w:bCs/>
          <w:sz w:val="24"/>
          <w:szCs w:val="24"/>
          <w:lang w:val="pt-BR" w:eastAsia="pt-BR" w:bidi="ar-SA"/>
        </w:rPr>
        <w:t>. Página Após Rota Ser Gerada</w:t>
      </w:r>
      <w:bookmarkEnd w:id="17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2115820" cy="2665730"/>
            <wp:effectExtent l="9525" t="9525" r="27305" b="10795"/>
            <wp:docPr id="5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2"/>
                    <pic:cNvPicPr>
                      <a:picLocks noChangeAspect="1"/>
                    </pic:cNvPicPr>
                  </pic:nvPicPr>
                  <pic:blipFill>
                    <a:blip r:embed="rId64"/>
                    <a:stretch>
                      <a:fillRect/>
                    </a:stretch>
                  </pic:blipFill>
                  <pic:spPr>
                    <a:xfrm>
                      <a:off x="0" y="0"/>
                      <a:ext cx="2115820" cy="266573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Neste exemplo o Campo Lista de Responsáveis por endereços ficou em branco pois, o usuário é Pessoa Física e não possui nenhum tipo de parametrização de Regiões.</w:t>
      </w:r>
    </w:p>
    <w:p>
      <w:pPr>
        <w:autoSpaceDE w:val="0"/>
        <w:autoSpaceDN w:val="0"/>
        <w:adjustRightInd w:val="0"/>
        <w:spacing w:line="360" w:lineRule="auto"/>
        <w:ind w:firstLine="697" w:firstLineChars="0"/>
        <w:jc w:val="both"/>
        <w:rPr>
          <w:rFonts w:hint="default"/>
          <w:lang w:val="pt-BR"/>
        </w:rPr>
      </w:pPr>
      <w:r>
        <w:rPr>
          <w:rFonts w:hint="default"/>
          <w:lang w:val="pt-BR"/>
        </w:rPr>
        <w:t>Dentro do menu principal existe a opção de acessar o endereço cadastrado do usuário Figura 55, tendo a opção de realizar alteração, caso necessário.</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55</w:t>
      </w:r>
      <w:r>
        <w:rPr>
          <w:rFonts w:ascii="Times New Roman" w:hAnsi="Times New Roman" w:eastAsia="Times New Roman" w:cs="Times New Roman"/>
          <w:b/>
          <w:bCs/>
          <w:sz w:val="24"/>
          <w:szCs w:val="24"/>
          <w:lang w:val="pt-BR" w:eastAsia="pt-BR" w:bidi="ar-SA"/>
        </w:rPr>
        <w:fldChar w:fldCharType="end"/>
      </w:r>
      <w:bookmarkStart w:id="174" w:name="_Toc24173"/>
      <w:r>
        <w:rPr>
          <w:rFonts w:ascii="Times New Roman" w:hAnsi="Times New Roman" w:eastAsia="Times New Roman" w:cs="Times New Roman"/>
          <w:b/>
          <w:bCs/>
          <w:sz w:val="24"/>
          <w:szCs w:val="24"/>
          <w:lang w:val="pt-BR" w:eastAsia="pt-BR" w:bidi="ar-SA"/>
        </w:rPr>
        <w:t>. Página de Endereço</w:t>
      </w:r>
      <w:bookmarkEnd w:id="17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285365" cy="1476375"/>
            <wp:effectExtent l="9525" t="9525" r="10160" b="19050"/>
            <wp:docPr id="56" name="Imagem 56" descr="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3.6-9"/>
                    <pic:cNvPicPr>
                      <a:picLocks noChangeAspect="1"/>
                    </pic:cNvPicPr>
                  </pic:nvPicPr>
                  <pic:blipFill>
                    <a:blip r:embed="rId65"/>
                    <a:stretch>
                      <a:fillRect/>
                    </a:stretch>
                  </pic:blipFill>
                  <pic:spPr>
                    <a:xfrm>
                      <a:off x="0" y="0"/>
                      <a:ext cx="2285365" cy="14763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289" w:right="0" w:rightChars="0"/>
        <w:jc w:val="left"/>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sz w:val="20"/>
          <w:lang w:val="pt-BR"/>
        </w:rPr>
      </w:pPr>
      <w:r>
        <w:rPr>
          <w:sz w:val="20"/>
          <w:lang w:val="pt-BR"/>
        </w:rPr>
        <w:t>A Página de Empresas Figura 56, exibe as informações da Empresa e permite que seja acessado a Funcionalidade de Alteração da Empresa e Criar uma nova Empresa, nesta Opção, automaticamente a empresa Criada se torna uma Filial, da empresa do Usuário que está efetuando o cadastro. Outras opções apresentadas nesta Página é a exibição das Filiais da Empresa Figura 57, e também exibição dos seus Funcionários Figura 58.</w:t>
      </w:r>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br w:type="page"/>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56</w:t>
      </w:r>
      <w:r>
        <w:rPr>
          <w:rFonts w:ascii="Times New Roman" w:hAnsi="Times New Roman" w:eastAsia="Times New Roman" w:cs="Times New Roman"/>
          <w:b/>
          <w:bCs/>
          <w:sz w:val="24"/>
          <w:szCs w:val="24"/>
          <w:lang w:val="pt-BR" w:eastAsia="pt-BR" w:bidi="ar-SA"/>
        </w:rPr>
        <w:fldChar w:fldCharType="end"/>
      </w:r>
      <w:bookmarkStart w:id="175" w:name="_Toc17574"/>
      <w:r>
        <w:rPr>
          <w:rFonts w:ascii="Times New Roman" w:hAnsi="Times New Roman" w:eastAsia="Times New Roman" w:cs="Times New Roman"/>
          <w:b/>
          <w:bCs/>
          <w:sz w:val="24"/>
          <w:szCs w:val="24"/>
          <w:lang w:val="pt-BR" w:eastAsia="pt-BR" w:bidi="ar-SA"/>
        </w:rPr>
        <w:t>. Página Empresa</w:t>
      </w:r>
      <w:bookmarkEnd w:id="17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995295" cy="4562475"/>
            <wp:effectExtent l="9525" t="9525" r="24130" b="19050"/>
            <wp:docPr id="57" name="Imagem 57" descr="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3.6-10"/>
                    <pic:cNvPicPr>
                      <a:picLocks noChangeAspect="1"/>
                    </pic:cNvPicPr>
                  </pic:nvPicPr>
                  <pic:blipFill>
                    <a:blip r:embed="rId66"/>
                    <a:stretch>
                      <a:fillRect/>
                    </a:stretch>
                  </pic:blipFill>
                  <pic:spPr>
                    <a:xfrm>
                      <a:off x="0" y="0"/>
                      <a:ext cx="2995295" cy="45624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0" w:firstLineChars="0"/>
        <w:jc w:val="both"/>
        <w:rPr>
          <w:sz w:val="20"/>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57</w:t>
      </w:r>
      <w:r>
        <w:rPr>
          <w:rFonts w:ascii="Times New Roman" w:hAnsi="Times New Roman" w:eastAsia="Times New Roman" w:cs="Times New Roman"/>
          <w:b/>
          <w:bCs/>
          <w:sz w:val="24"/>
          <w:szCs w:val="24"/>
          <w:lang w:val="pt-BR" w:eastAsia="pt-BR" w:bidi="ar-SA"/>
        </w:rPr>
        <w:fldChar w:fldCharType="end"/>
      </w:r>
      <w:bookmarkStart w:id="176" w:name="_Toc24829"/>
      <w:r>
        <w:rPr>
          <w:rFonts w:ascii="Times New Roman" w:hAnsi="Times New Roman" w:eastAsia="Times New Roman" w:cs="Times New Roman"/>
          <w:b/>
          <w:bCs/>
          <w:sz w:val="24"/>
          <w:szCs w:val="24"/>
          <w:lang w:val="pt-BR" w:eastAsia="pt-BR" w:bidi="ar-SA"/>
        </w:rPr>
        <w:t>. Página de Filiais da Empresa</w:t>
      </w:r>
      <w:bookmarkEnd w:id="17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2144395" cy="1219835"/>
            <wp:effectExtent l="9525" t="9525" r="17780" b="27940"/>
            <wp:docPr id="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
                    <pic:cNvPicPr>
                      <a:picLocks noChangeAspect="1"/>
                    </pic:cNvPicPr>
                  </pic:nvPicPr>
                  <pic:blipFill>
                    <a:blip r:embed="rId67"/>
                    <a:stretch>
                      <a:fillRect/>
                    </a:stretch>
                  </pic:blipFill>
                  <pic:spPr>
                    <a:xfrm>
                      <a:off x="0" y="0"/>
                      <a:ext cx="2144395" cy="121983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r>
        <w:rPr>
          <w:rFonts w:hint="default"/>
          <w:lang w:val="pt-BR"/>
        </w:rPr>
        <w:br w:type="page"/>
      </w:r>
    </w:p>
    <w:p>
      <w:pPr>
        <w:autoSpaceDE w:val="0"/>
        <w:autoSpaceDN w:val="0"/>
        <w:adjustRightInd w:val="0"/>
        <w:spacing w:line="360" w:lineRule="auto"/>
        <w:jc w:val="both"/>
        <w:rPr>
          <w:rFonts w:hint="default"/>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58</w:t>
      </w:r>
      <w:r>
        <w:rPr>
          <w:rFonts w:ascii="Times New Roman" w:hAnsi="Times New Roman" w:eastAsia="Times New Roman" w:cs="Times New Roman"/>
          <w:b/>
          <w:bCs/>
          <w:sz w:val="24"/>
          <w:szCs w:val="24"/>
          <w:lang w:val="pt-BR" w:eastAsia="pt-BR" w:bidi="ar-SA"/>
        </w:rPr>
        <w:fldChar w:fldCharType="end"/>
      </w:r>
      <w:bookmarkStart w:id="177" w:name="_Toc2876"/>
      <w:r>
        <w:rPr>
          <w:rFonts w:ascii="Times New Roman" w:hAnsi="Times New Roman" w:eastAsia="Times New Roman" w:cs="Times New Roman"/>
          <w:b/>
          <w:bCs/>
          <w:sz w:val="24"/>
          <w:szCs w:val="24"/>
          <w:lang w:val="pt-BR" w:eastAsia="pt-BR" w:bidi="ar-SA"/>
        </w:rPr>
        <w:t>. Página de Listagem Funcionários da Empresa</w:t>
      </w:r>
      <w:bookmarkEnd w:id="17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2623820" cy="1341755"/>
            <wp:effectExtent l="9525" t="9525" r="14605" b="20320"/>
            <wp:docPr id="5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2"/>
                    <pic:cNvPicPr>
                      <a:picLocks noChangeAspect="1"/>
                    </pic:cNvPicPr>
                  </pic:nvPicPr>
                  <pic:blipFill>
                    <a:blip r:embed="rId68"/>
                    <a:stretch>
                      <a:fillRect/>
                    </a:stretch>
                  </pic:blipFill>
                  <pic:spPr>
                    <a:xfrm>
                      <a:off x="0" y="0"/>
                      <a:ext cx="2623820" cy="134175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Tanto na Listagem de Funcionários, quanto na Listagem das Filiais, quando é clicado em cima de um item da lista o usuário é redirecionado a pagina de detalhamento do mesmo, onde há todas as informações do item selecionado, seja empresa ou funcionário</w:t>
      </w:r>
    </w:p>
    <w:p>
      <w:pPr>
        <w:autoSpaceDE w:val="0"/>
        <w:autoSpaceDN w:val="0"/>
        <w:adjustRightInd w:val="0"/>
        <w:spacing w:line="360" w:lineRule="auto"/>
        <w:ind w:firstLine="697" w:firstLineChars="0"/>
        <w:jc w:val="both"/>
        <w:rPr>
          <w:rFonts w:hint="default"/>
          <w:lang w:val="pt-BR"/>
        </w:rPr>
      </w:pPr>
      <w:r>
        <w:rPr>
          <w:rFonts w:hint="default"/>
          <w:lang w:val="pt-BR"/>
        </w:rPr>
        <w:t>A Página de Regiões, Figura 59 ,Apresenta as informações da região cadastrada para a empresa. Se o usuário necessitar, também poderá exibir todos os Ceps dessa região.</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59</w:t>
      </w:r>
      <w:r>
        <w:rPr>
          <w:rFonts w:ascii="Times New Roman" w:hAnsi="Times New Roman" w:eastAsia="Times New Roman" w:cs="Times New Roman"/>
          <w:b/>
          <w:bCs/>
          <w:sz w:val="24"/>
          <w:szCs w:val="24"/>
          <w:lang w:val="pt-BR" w:eastAsia="pt-BR" w:bidi="ar-SA"/>
        </w:rPr>
        <w:fldChar w:fldCharType="end"/>
      </w:r>
      <w:bookmarkStart w:id="178" w:name="_Toc1636"/>
      <w:r>
        <w:rPr>
          <w:rFonts w:ascii="Times New Roman" w:hAnsi="Times New Roman" w:eastAsia="Times New Roman" w:cs="Times New Roman"/>
          <w:b/>
          <w:bCs/>
          <w:sz w:val="24"/>
          <w:szCs w:val="24"/>
          <w:lang w:val="pt-BR" w:eastAsia="pt-BR" w:bidi="ar-SA"/>
        </w:rPr>
        <w:t>. Página de Região</w:t>
      </w:r>
      <w:bookmarkEnd w:id="17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2956560" cy="4583430"/>
            <wp:effectExtent l="9525" t="9525" r="24765" b="17145"/>
            <wp:docPr id="59" name="Imagem 59" descr="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3.6-13"/>
                    <pic:cNvPicPr>
                      <a:picLocks noChangeAspect="1"/>
                    </pic:cNvPicPr>
                  </pic:nvPicPr>
                  <pic:blipFill>
                    <a:blip r:embed="rId69"/>
                    <a:stretch>
                      <a:fillRect/>
                    </a:stretch>
                  </pic:blipFill>
                  <pic:spPr>
                    <a:xfrm>
                      <a:off x="0" y="0"/>
                      <a:ext cx="2956560" cy="45834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Quando o usuário Clicar em Alterar Região ele será levado para a Página de alteração de Região, Figura 60. Essa Página contém diversas opções, podendo remover todos os Ceps da região, ou remover alguns Ceps desejados. Outra opção é adicionar mais ceps a Região, os ceps para essa adição podem buscados a partir de uma cidade, ou de um bairro de uma cidade. O usuário pode adicionar todos os Ceps dessa busca, ou apenas os que ele desejar. Realizando todas as alterações desejadas ,o usuário pode clicar em salvar para efetuar a alteração na Região.</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60</w:t>
      </w:r>
      <w:r>
        <w:rPr>
          <w:rFonts w:ascii="Times New Roman" w:hAnsi="Times New Roman" w:eastAsia="Times New Roman" w:cs="Times New Roman"/>
          <w:b/>
          <w:bCs/>
          <w:sz w:val="24"/>
          <w:szCs w:val="24"/>
          <w:lang w:val="pt-BR" w:eastAsia="pt-BR" w:bidi="ar-SA"/>
        </w:rPr>
        <w:fldChar w:fldCharType="end"/>
      </w:r>
      <w:bookmarkStart w:id="179" w:name="_Toc12360"/>
      <w:r>
        <w:rPr>
          <w:rFonts w:ascii="Times New Roman" w:hAnsi="Times New Roman" w:eastAsia="Times New Roman" w:cs="Times New Roman"/>
          <w:b/>
          <w:bCs/>
          <w:sz w:val="24"/>
          <w:szCs w:val="24"/>
          <w:lang w:val="pt-BR" w:eastAsia="pt-BR" w:bidi="ar-SA"/>
        </w:rPr>
        <w:t>. Página para Alterar a Região.</w:t>
      </w:r>
      <w:bookmarkEnd w:id="17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3213100" cy="6447790"/>
            <wp:effectExtent l="9525" t="9525" r="15875" b="19685"/>
            <wp:docPr id="60" name="Imagem 60" descr="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3.6-14"/>
                    <pic:cNvPicPr>
                      <a:picLocks noChangeAspect="1"/>
                    </pic:cNvPicPr>
                  </pic:nvPicPr>
                  <pic:blipFill>
                    <a:blip r:embed="rId70"/>
                    <a:stretch>
                      <a:fillRect/>
                    </a:stretch>
                  </pic:blipFill>
                  <pic:spPr>
                    <a:xfrm>
                      <a:off x="0" y="0"/>
                      <a:ext cx="3213100" cy="64477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última funcionalidade a ser apresentada é a de Gestão dos Usuários. Ao clicar em usuários no Menu Principal, será listado todos os usuários da empresa, Figura 61.</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61</w:t>
      </w:r>
      <w:r>
        <w:rPr>
          <w:rFonts w:ascii="Times New Roman" w:hAnsi="Times New Roman" w:eastAsia="Times New Roman" w:cs="Times New Roman"/>
          <w:b/>
          <w:bCs/>
          <w:sz w:val="24"/>
          <w:szCs w:val="24"/>
          <w:lang w:val="pt-BR" w:eastAsia="pt-BR" w:bidi="ar-SA"/>
        </w:rPr>
        <w:fldChar w:fldCharType="end"/>
      </w:r>
      <w:bookmarkStart w:id="180" w:name="_Toc20778"/>
      <w:r>
        <w:rPr>
          <w:rFonts w:ascii="Times New Roman" w:hAnsi="Times New Roman" w:eastAsia="Times New Roman" w:cs="Times New Roman"/>
          <w:b/>
          <w:bCs/>
          <w:sz w:val="24"/>
          <w:szCs w:val="24"/>
          <w:lang w:val="pt-BR" w:eastAsia="pt-BR" w:bidi="ar-SA"/>
        </w:rPr>
        <w:t>. Página para Alterar a Região.</w:t>
      </w:r>
      <w:bookmarkEnd w:id="18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2503805" cy="1220470"/>
            <wp:effectExtent l="9525" t="9525" r="20320" b="27305"/>
            <wp:docPr id="6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3"/>
                    <pic:cNvPicPr>
                      <a:picLocks noChangeAspect="1"/>
                    </pic:cNvPicPr>
                  </pic:nvPicPr>
                  <pic:blipFill>
                    <a:blip r:embed="rId71"/>
                    <a:stretch>
                      <a:fillRect/>
                    </a:stretch>
                  </pic:blipFill>
                  <pic:spPr>
                    <a:xfrm>
                      <a:off x="0" y="0"/>
                      <a:ext cx="2503805" cy="122047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Ao clicar no Funcionário desejado o usuário é direcionado a Pagina de detalhamento do usuário, onde é exibido todas as permissões que o usuário possui, Figura 62, e também é apresentada a opção de alteração do usuário.</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62</w:t>
      </w:r>
      <w:r>
        <w:rPr>
          <w:rFonts w:ascii="Times New Roman" w:hAnsi="Times New Roman" w:eastAsia="Times New Roman" w:cs="Times New Roman"/>
          <w:b/>
          <w:bCs/>
          <w:sz w:val="24"/>
          <w:szCs w:val="24"/>
          <w:lang w:val="pt-BR" w:eastAsia="pt-BR" w:bidi="ar-SA"/>
        </w:rPr>
        <w:fldChar w:fldCharType="end"/>
      </w:r>
      <w:bookmarkStart w:id="181" w:name="_Toc14945"/>
      <w:r>
        <w:rPr>
          <w:rFonts w:ascii="Times New Roman" w:hAnsi="Times New Roman" w:eastAsia="Times New Roman" w:cs="Times New Roman"/>
          <w:b/>
          <w:bCs/>
          <w:sz w:val="24"/>
          <w:szCs w:val="24"/>
          <w:lang w:val="pt-BR" w:eastAsia="pt-BR" w:bidi="ar-SA"/>
        </w:rPr>
        <w:t>. Página de Detalhamento do Usuário.</w:t>
      </w:r>
      <w:bookmarkEnd w:id="18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3221355" cy="4912360"/>
            <wp:effectExtent l="9525" t="9525" r="26670" b="12065"/>
            <wp:docPr id="62" name="Imagem 62" descr="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3.6-16"/>
                    <pic:cNvPicPr>
                      <a:picLocks noChangeAspect="1"/>
                    </pic:cNvPicPr>
                  </pic:nvPicPr>
                  <pic:blipFill>
                    <a:blip r:embed="rId72"/>
                    <a:stretch>
                      <a:fillRect/>
                    </a:stretch>
                  </pic:blipFill>
                  <pic:spPr>
                    <a:xfrm>
                      <a:off x="0" y="0"/>
                      <a:ext cx="3221355" cy="491236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Caso o usuário clique em alterar será aberta uma pagina que listará todas as permissões do usuário, que podem ser tiradas clicando no ícone de remover, e todas as permissões disponíveis para serem aplicadas ao usuário, que podem ser aplicadas clicando no ícone de adição, Figura 63. Ao realizar as alterações desejadas o usuário poderá clicar em Salvar alteração, Figura 64.</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63</w:t>
      </w:r>
      <w:r>
        <w:rPr>
          <w:rFonts w:ascii="Times New Roman" w:hAnsi="Times New Roman" w:eastAsia="Times New Roman" w:cs="Times New Roman"/>
          <w:b/>
          <w:bCs/>
          <w:sz w:val="24"/>
          <w:szCs w:val="24"/>
          <w:lang w:val="pt-BR" w:eastAsia="pt-BR" w:bidi="ar-SA"/>
        </w:rPr>
        <w:fldChar w:fldCharType="end"/>
      </w:r>
      <w:bookmarkStart w:id="182" w:name="_Toc26391"/>
      <w:r>
        <w:rPr>
          <w:rFonts w:ascii="Times New Roman" w:hAnsi="Times New Roman" w:eastAsia="Times New Roman" w:cs="Times New Roman"/>
          <w:b/>
          <w:bCs/>
          <w:sz w:val="24"/>
          <w:szCs w:val="24"/>
          <w:lang w:val="pt-BR" w:eastAsia="pt-BR" w:bidi="ar-SA"/>
        </w:rPr>
        <w:t>. Página de Alteração do Usuário.</w:t>
      </w:r>
      <w:bookmarkEnd w:id="18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638425" cy="3183890"/>
            <wp:effectExtent l="9525" t="9525" r="19050" b="26035"/>
            <wp:docPr id="63" name="Imagem 63" descr="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3.6-17"/>
                    <pic:cNvPicPr>
                      <a:picLocks noChangeAspect="1"/>
                    </pic:cNvPicPr>
                  </pic:nvPicPr>
                  <pic:blipFill>
                    <a:blip r:embed="rId73"/>
                    <a:stretch>
                      <a:fillRect/>
                    </a:stretch>
                  </pic:blipFill>
                  <pic:spPr>
                    <a:xfrm>
                      <a:off x="0" y="0"/>
                      <a:ext cx="2638425" cy="31838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64</w:t>
      </w:r>
      <w:r>
        <w:rPr>
          <w:rFonts w:ascii="Times New Roman" w:hAnsi="Times New Roman" w:eastAsia="Times New Roman" w:cs="Times New Roman"/>
          <w:b/>
          <w:bCs/>
          <w:sz w:val="24"/>
          <w:szCs w:val="24"/>
          <w:lang w:val="pt-BR" w:eastAsia="pt-BR" w:bidi="ar-SA"/>
        </w:rPr>
        <w:fldChar w:fldCharType="end"/>
      </w:r>
      <w:bookmarkStart w:id="183" w:name="_Toc25617"/>
      <w:r>
        <w:rPr>
          <w:rFonts w:ascii="Times New Roman" w:hAnsi="Times New Roman" w:eastAsia="Times New Roman" w:cs="Times New Roman"/>
          <w:b/>
          <w:bCs/>
          <w:sz w:val="24"/>
          <w:szCs w:val="24"/>
          <w:lang w:val="pt-BR" w:eastAsia="pt-BR" w:bidi="ar-SA"/>
        </w:rPr>
        <w:t>. Botões para Salvar e Cancelar alteração do Usuário.</w:t>
      </w:r>
      <w:bookmarkEnd w:id="18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3243580" cy="1661160"/>
            <wp:effectExtent l="9525" t="9525" r="23495" b="24765"/>
            <wp:docPr id="64" name="Imagem 64" descr="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3.6-18"/>
                    <pic:cNvPicPr>
                      <a:picLocks noChangeAspect="1"/>
                    </pic:cNvPicPr>
                  </pic:nvPicPr>
                  <pic:blipFill>
                    <a:blip r:embed="rId74"/>
                    <a:stretch>
                      <a:fillRect/>
                    </a:stretch>
                  </pic:blipFill>
                  <pic:spPr>
                    <a:xfrm>
                      <a:off x="0" y="0"/>
                      <a:ext cx="3243580" cy="166116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Essas foram as principais funcionalidades desenvolvidas no Software.</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bookmarkStart w:id="184" w:name="_Toc27592"/>
      <w:r>
        <w:rPr>
          <w:caps w:val="0"/>
          <w:sz w:val="28"/>
          <w:szCs w:val="28"/>
          <w:lang w:val="pt-BR"/>
        </w:rPr>
        <w:t>VALIDAÇÃO E ANÁLISE DOS DOS RESULTADOS OBTIDOS</w:t>
      </w:r>
      <w:bookmarkEnd w:id="184"/>
    </w:p>
    <w:p>
      <w:pPr>
        <w:autoSpaceDE w:val="0"/>
        <w:autoSpaceDN w:val="0"/>
        <w:adjustRightInd w:val="0"/>
        <w:spacing w:line="360" w:lineRule="auto"/>
        <w:ind w:firstLine="697" w:firstLineChars="0"/>
        <w:jc w:val="both"/>
        <w:rPr>
          <w:rFonts w:hint="default"/>
          <w:lang w:val="pt-BR"/>
        </w:rPr>
      </w:pPr>
      <w:r>
        <w:rPr>
          <w:rFonts w:hint="default"/>
          <w:lang w:val="pt-BR"/>
        </w:rPr>
        <w:t>Neste Capítulo serão apresentadas as Métricas do Sistema desenvolvido, as Técnicas e Ferramentas utilizadas para Verificação e Validação do Software e os resultados Obtidos e a último subcapítulo será responsável por descrever o procedimento de validação do algoritmo de roteirização e os resultados obtidos nesta etapa.</w:t>
      </w: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rFonts w:hint="default"/>
          <w:lang w:val="pt-BR"/>
        </w:rPr>
      </w:pPr>
      <w:bookmarkStart w:id="185" w:name="_Toc22906"/>
      <w:r>
        <w:rPr>
          <w:rFonts w:hint="default"/>
          <w:lang w:val="pt-BR"/>
        </w:rPr>
        <w:t>Métricas do sistema</w:t>
      </w:r>
      <w:bookmarkEnd w:id="185"/>
    </w:p>
    <w:p>
      <w:pPr>
        <w:autoSpaceDE w:val="0"/>
        <w:autoSpaceDN w:val="0"/>
        <w:adjustRightInd w:val="0"/>
        <w:spacing w:line="360" w:lineRule="auto"/>
        <w:ind w:firstLine="697" w:firstLineChars="0"/>
        <w:jc w:val="both"/>
        <w:rPr>
          <w:rFonts w:hint="default"/>
          <w:lang w:val="pt-BR"/>
        </w:rPr>
      </w:pPr>
      <w:r>
        <w:rPr>
          <w:rFonts w:hint="default"/>
          <w:lang w:val="pt-BR"/>
        </w:rPr>
        <w:t>As métricas do sistema foram Definidas baseando-se nas métricas padrão da ferramenta SonarQube. Na Tabela 49 são apresentadas as métricas definidas e o resultado esperado. Os resultados esperados que apresentados na tabela, são baseados nos critérios de avaliação do SonarQube.</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49</w:t>
      </w:r>
      <w:r>
        <w:rPr>
          <w:rFonts w:ascii="Times New Roman" w:hAnsi="Times New Roman" w:eastAsia="Times New Roman" w:cs="Times New Roman"/>
          <w:b/>
          <w:bCs/>
          <w:sz w:val="24"/>
          <w:szCs w:val="24"/>
          <w:lang w:val="pt-BR" w:eastAsia="pt-BR" w:bidi="ar-SA"/>
        </w:rPr>
        <w:fldChar w:fldCharType="end"/>
      </w:r>
      <w:bookmarkStart w:id="186" w:name="_Toc21005"/>
      <w:r>
        <w:rPr>
          <w:rFonts w:ascii="Times New Roman" w:hAnsi="Times New Roman" w:eastAsia="Times New Roman" w:cs="Times New Roman"/>
          <w:b/>
          <w:bCs/>
          <w:sz w:val="24"/>
          <w:szCs w:val="24"/>
          <w:lang w:val="pt-BR" w:eastAsia="pt-BR" w:bidi="ar-SA"/>
        </w:rPr>
        <w:t>. Métricas de Qualidade e Resultado Esperado</w:t>
      </w:r>
      <w:bookmarkEnd w:id="186"/>
    </w:p>
    <w:tbl>
      <w:tblPr>
        <w:tblStyle w:val="46"/>
        <w:tblW w:w="7774" w:type="dxa"/>
        <w:tblInd w:w="3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45"/>
        <w:gridCol w:w="3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val="pt-BR"/>
              </w:rPr>
            </w:pPr>
            <w:r>
              <w:rPr>
                <w:color w:val="FFFFFF"/>
                <w:vertAlign w:val="baseline"/>
                <w:lang w:val="pt-BR"/>
              </w:rPr>
              <w:t>Métricas</w:t>
            </w:r>
          </w:p>
        </w:tc>
        <w:tc>
          <w:tcPr>
            <w:tcW w:w="3529"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val="pt-BR"/>
              </w:rPr>
            </w:pPr>
            <w:r>
              <w:rPr>
                <w:color w:val="FFFFFF"/>
                <w:vertAlign w:val="baseline"/>
                <w:lang w:val="pt-B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Bugs</w:t>
            </w:r>
          </w:p>
        </w:tc>
        <w:tc>
          <w:tcPr>
            <w:tcW w:w="3529"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Vulnerabilidades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Code Smells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3" w:hRule="atLeast"/>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Cobertura de testes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Acima de 10 %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Segurança</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Manutenção</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Complexidade</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Menos de 50 pontos por Classe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Problemas(críticos)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Menos de 30</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Para a excelência do Projeto, foram definidos ‘Rank A’ nos Critérios de Bugs, Vulnerabilidades, CodeSmells, Segurança e Manutenção. Para a cobertura de testes, foi definida uma porcentagem baixa, pois o teste de Fato era realizado utilizando o Postman, baseando-se os testes a partir das rotas HTTP. O quesito Complexidade é baseado em uma fórmula no SonarQube, quanto mais baixo é a pontuação, menor é a complexidade do código.</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line="360" w:lineRule="auto"/>
        <w:ind w:left="264" w:leftChars="110" w:firstLine="0" w:firstLineChars="0"/>
        <w:textAlignment w:val="auto"/>
        <w:outlineLvl w:val="1"/>
        <w:rPr>
          <w:rFonts w:hint="default"/>
          <w:lang w:val="pt-BR"/>
        </w:rPr>
      </w:pPr>
      <w:bookmarkStart w:id="187" w:name="_Toc31046"/>
      <w:r>
        <w:rPr>
          <w:rFonts w:hint="default"/>
          <w:lang w:val="pt-BR"/>
        </w:rPr>
        <w:t>Resultados das Métricas FrontEnd</w:t>
      </w:r>
      <w:bookmarkEnd w:id="187"/>
    </w:p>
    <w:p>
      <w:pPr>
        <w:autoSpaceDE w:val="0"/>
        <w:autoSpaceDN w:val="0"/>
        <w:adjustRightInd w:val="0"/>
        <w:spacing w:line="360" w:lineRule="auto"/>
        <w:ind w:firstLine="697" w:firstLineChars="0"/>
        <w:jc w:val="both"/>
        <w:rPr>
          <w:rFonts w:hint="default"/>
          <w:lang w:val="pt-BR"/>
        </w:rPr>
      </w:pPr>
      <w:r>
        <w:rPr>
          <w:rFonts w:hint="default"/>
          <w:lang w:val="pt-BR"/>
        </w:rPr>
        <w:t>Ao executar o SonarQube pela primeira vez, foi identificadas alguns problemas no código, Figura 65, que fez com que os resultados não fossem satisfatórios e não atingissem as métricas definidas.  Além do resultado não apresentar os dados de Cobertura , por conta da ausência de uma configuração dentro do pom.XML para utilização do JaCoCo.</w:t>
      </w:r>
    </w:p>
    <w:p>
      <w:pPr>
        <w:autoSpaceDE w:val="0"/>
        <w:autoSpaceDN w:val="0"/>
        <w:adjustRightInd w:val="0"/>
        <w:spacing w:line="360" w:lineRule="auto"/>
        <w:jc w:val="both"/>
        <w:rPr>
          <w:rFonts w:hint="default"/>
          <w:lang w:val="pt-BR"/>
        </w:rPr>
      </w:pPr>
    </w:p>
    <w:p>
      <w:pPr>
        <w:autoSpaceDE w:val="0"/>
        <w:autoSpaceDN w:val="0"/>
        <w:adjustRightInd w:val="0"/>
        <w:spacing w:line="360" w:lineRule="auto"/>
        <w:jc w:val="both"/>
        <w:rPr>
          <w:rFonts w:hint="default"/>
          <w:lang w:val="pt-BR"/>
        </w:rPr>
      </w:pPr>
    </w:p>
    <w:p>
      <w:pPr>
        <w:autoSpaceDE w:val="0"/>
        <w:autoSpaceDN w:val="0"/>
        <w:adjustRightInd w:val="0"/>
        <w:spacing w:line="360" w:lineRule="auto"/>
        <w:jc w:val="both"/>
        <w:rPr>
          <w:rFonts w:hint="default"/>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65</w:t>
      </w:r>
      <w:r>
        <w:rPr>
          <w:rFonts w:ascii="Times New Roman" w:hAnsi="Times New Roman" w:eastAsia="Times New Roman" w:cs="Times New Roman"/>
          <w:b/>
          <w:bCs/>
          <w:sz w:val="24"/>
          <w:szCs w:val="24"/>
          <w:lang w:val="pt-BR" w:eastAsia="pt-BR" w:bidi="ar-SA"/>
        </w:rPr>
        <w:fldChar w:fldCharType="end"/>
      </w:r>
      <w:bookmarkStart w:id="188" w:name="_Toc16033"/>
      <w:r>
        <w:rPr>
          <w:rFonts w:ascii="Times New Roman" w:hAnsi="Times New Roman" w:eastAsia="Times New Roman" w:cs="Times New Roman"/>
          <w:b/>
          <w:bCs/>
          <w:sz w:val="24"/>
          <w:szCs w:val="24"/>
          <w:lang w:val="pt-BR" w:eastAsia="pt-BR" w:bidi="ar-SA"/>
        </w:rPr>
        <w:t>. Primeiro Resultado da execução do SonarQuebe</w:t>
      </w:r>
      <w:bookmarkEnd w:id="18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453380" cy="3168650"/>
            <wp:effectExtent l="9525" t="9525" r="23495" b="22225"/>
            <wp:docPr id="66" name="Imagem 66" descr="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4.1.1"/>
                    <pic:cNvPicPr>
                      <a:picLocks noChangeAspect="1"/>
                    </pic:cNvPicPr>
                  </pic:nvPicPr>
                  <pic:blipFill>
                    <a:blip r:embed="rId75"/>
                    <a:stretch>
                      <a:fillRect/>
                    </a:stretch>
                  </pic:blipFill>
                  <pic:spPr>
                    <a:xfrm>
                      <a:off x="0" y="0"/>
                      <a:ext cx="5453380" cy="31686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Após o resultado, foi realizado os ajustes necessários no código para atingir os resultados esperados. A Figura 66, mostra o resultado de outra execução da Analise do código após realizada as alterações.</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65</w:t>
      </w:r>
      <w:r>
        <w:rPr>
          <w:rFonts w:ascii="Times New Roman" w:hAnsi="Times New Roman" w:eastAsia="Times New Roman" w:cs="Times New Roman"/>
          <w:b/>
          <w:bCs/>
          <w:sz w:val="24"/>
          <w:szCs w:val="24"/>
          <w:lang w:val="pt-BR" w:eastAsia="pt-BR" w:bidi="ar-SA"/>
        </w:rPr>
        <w:fldChar w:fldCharType="end"/>
      </w:r>
      <w:bookmarkStart w:id="189" w:name="_Toc31790"/>
      <w:r>
        <w:rPr>
          <w:rFonts w:ascii="Times New Roman" w:hAnsi="Times New Roman" w:eastAsia="Times New Roman" w:cs="Times New Roman"/>
          <w:b/>
          <w:bCs/>
          <w:sz w:val="24"/>
          <w:szCs w:val="24"/>
          <w:lang w:val="pt-BR" w:eastAsia="pt-BR" w:bidi="ar-SA"/>
        </w:rPr>
        <w:t>. FrontEnd - Resultado da Execução do SonarQube Após Alterações Efetuadas.</w:t>
      </w:r>
      <w:bookmarkEnd w:id="18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489575" cy="3237230"/>
            <wp:effectExtent l="9525" t="9525" r="25400" b="10795"/>
            <wp:docPr id="68" name="Imagem 68" descr="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descr="4.1.4"/>
                    <pic:cNvPicPr>
                      <a:picLocks noChangeAspect="1"/>
                    </pic:cNvPicPr>
                  </pic:nvPicPr>
                  <pic:blipFill>
                    <a:blip r:embed="rId76"/>
                    <a:stretch>
                      <a:fillRect/>
                    </a:stretch>
                  </pic:blipFill>
                  <pic:spPr>
                    <a:xfrm>
                      <a:off x="0" y="0"/>
                      <a:ext cx="5489575" cy="32372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Conforme apresentado na Figura, o código atingiu o Rank desejado em todos os aspectos analisados. A seguir a Figura 67, apresentará os resultados restantes.</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67</w:t>
      </w:r>
      <w:r>
        <w:rPr>
          <w:rFonts w:ascii="Times New Roman" w:hAnsi="Times New Roman" w:eastAsia="Times New Roman" w:cs="Times New Roman"/>
          <w:b/>
          <w:bCs/>
          <w:sz w:val="24"/>
          <w:szCs w:val="24"/>
          <w:lang w:val="pt-BR" w:eastAsia="pt-BR" w:bidi="ar-SA"/>
        </w:rPr>
        <w:fldChar w:fldCharType="end"/>
      </w:r>
      <w:bookmarkStart w:id="190" w:name="_Toc26360"/>
      <w:r>
        <w:rPr>
          <w:rFonts w:ascii="Times New Roman" w:hAnsi="Times New Roman" w:eastAsia="Times New Roman" w:cs="Times New Roman"/>
          <w:b/>
          <w:bCs/>
          <w:sz w:val="24"/>
          <w:szCs w:val="24"/>
          <w:lang w:val="pt-BR" w:eastAsia="pt-BR" w:bidi="ar-SA"/>
        </w:rPr>
        <w:t>. FrontEnd Outros Resultados</w:t>
      </w:r>
      <w:bookmarkEnd w:id="19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3735705" cy="2742565"/>
            <wp:effectExtent l="9525" t="9525" r="26670" b="10160"/>
            <wp:docPr id="69" name="Imagem 69" descr="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4.1.5"/>
                    <pic:cNvPicPr>
                      <a:picLocks noChangeAspect="1"/>
                    </pic:cNvPicPr>
                  </pic:nvPicPr>
                  <pic:blipFill>
                    <a:blip r:embed="rId77"/>
                    <a:stretch>
                      <a:fillRect/>
                    </a:stretch>
                  </pic:blipFill>
                  <pic:spPr>
                    <a:xfrm>
                      <a:off x="0" y="0"/>
                      <a:ext cx="3735705" cy="27425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bookmarkStart w:id="191" w:name="_Toc21739"/>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line="360" w:lineRule="auto"/>
        <w:ind w:left="264" w:leftChars="110" w:firstLine="0" w:firstLineChars="0"/>
        <w:textAlignment w:val="auto"/>
        <w:outlineLvl w:val="1"/>
        <w:rPr>
          <w:rFonts w:hint="default"/>
          <w:lang w:val="pt-BR"/>
        </w:rPr>
      </w:pPr>
      <w:r>
        <w:rPr>
          <w:rFonts w:hint="default"/>
          <w:lang w:val="pt-BR"/>
        </w:rPr>
        <w:t>Resultados das Métricas BackEnd</w:t>
      </w:r>
      <w:bookmarkEnd w:id="191"/>
    </w:p>
    <w:p>
      <w:pPr>
        <w:autoSpaceDE w:val="0"/>
        <w:autoSpaceDN w:val="0"/>
        <w:adjustRightInd w:val="0"/>
        <w:spacing w:line="360" w:lineRule="auto"/>
        <w:ind w:firstLine="697" w:firstLineChars="0"/>
        <w:jc w:val="both"/>
        <w:rPr>
          <w:rFonts w:hint="default"/>
          <w:lang w:val="pt-BR"/>
        </w:rPr>
      </w:pPr>
      <w:r>
        <w:rPr>
          <w:rFonts w:hint="default"/>
          <w:lang w:val="pt-BR"/>
        </w:rPr>
        <w:t>A execução do SonarQube no código fonte do FrontEnd resultou em uma pontuação melhor do que o do BackEnd. Logo na primeira execução já foi obtido um resultado que satisfaz as métricas definidas. A Figura 68 apresenta os Resultados Obtidos com a Execução.</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68</w:t>
      </w:r>
      <w:r>
        <w:rPr>
          <w:rFonts w:ascii="Times New Roman" w:hAnsi="Times New Roman" w:eastAsia="Times New Roman" w:cs="Times New Roman"/>
          <w:b/>
          <w:bCs/>
          <w:sz w:val="24"/>
          <w:szCs w:val="24"/>
          <w:lang w:val="pt-BR" w:eastAsia="pt-BR" w:bidi="ar-SA"/>
        </w:rPr>
        <w:fldChar w:fldCharType="end"/>
      </w:r>
      <w:bookmarkStart w:id="192" w:name="_Toc8705"/>
      <w:r>
        <w:rPr>
          <w:rFonts w:ascii="Times New Roman" w:hAnsi="Times New Roman" w:eastAsia="Times New Roman" w:cs="Times New Roman"/>
          <w:b/>
          <w:bCs/>
          <w:sz w:val="24"/>
          <w:szCs w:val="24"/>
          <w:lang w:val="pt-BR" w:eastAsia="pt-BR" w:bidi="ar-SA"/>
        </w:rPr>
        <w:t>. FrontEnd Resultados SonarQube</w:t>
      </w:r>
      <w:bookmarkEnd w:id="19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377815" cy="2990850"/>
            <wp:effectExtent l="9525" t="9525" r="22860" b="9525"/>
            <wp:docPr id="70" name="Imagem 70" descr="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4.1.3"/>
                    <pic:cNvPicPr>
                      <a:picLocks noChangeAspect="1"/>
                    </pic:cNvPicPr>
                  </pic:nvPicPr>
                  <pic:blipFill>
                    <a:blip r:embed="rId78"/>
                    <a:srcRect b="1466"/>
                    <a:stretch>
                      <a:fillRect/>
                    </a:stretch>
                  </pic:blipFill>
                  <pic:spPr>
                    <a:xfrm>
                      <a:off x="0" y="0"/>
                      <a:ext cx="5377815" cy="29908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b/>
          <w:bCs/>
          <w:sz w:val="24"/>
          <w:szCs w:val="24"/>
          <w:lang w:val="pt-BR"/>
        </w:rPr>
      </w:pPr>
      <w:r>
        <w:rPr>
          <w:rFonts w:hint="default"/>
          <w:lang w:val="pt-BR"/>
        </w:rPr>
        <w:t>Conforme apresentado na Figura, as métricas foram todas satisfeitas, não sendo necessário nenhum tipo de alteração no código. A seguir, Figura 69, será apresentado os demais resultados da execução.</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69</w:t>
      </w:r>
      <w:r>
        <w:rPr>
          <w:rFonts w:ascii="Times New Roman" w:hAnsi="Times New Roman" w:eastAsia="Times New Roman" w:cs="Times New Roman"/>
          <w:b/>
          <w:bCs/>
          <w:sz w:val="24"/>
          <w:szCs w:val="24"/>
          <w:lang w:val="pt-BR" w:eastAsia="pt-BR" w:bidi="ar-SA"/>
        </w:rPr>
        <w:fldChar w:fldCharType="end"/>
      </w:r>
      <w:bookmarkStart w:id="193" w:name="_Toc17734"/>
      <w:r>
        <w:rPr>
          <w:rFonts w:ascii="Times New Roman" w:hAnsi="Times New Roman" w:eastAsia="Times New Roman" w:cs="Times New Roman"/>
          <w:b/>
          <w:bCs/>
          <w:sz w:val="24"/>
          <w:szCs w:val="24"/>
          <w:lang w:val="pt-BR" w:eastAsia="pt-BR" w:bidi="ar-SA"/>
        </w:rPr>
        <w:t>. FrontEnd Outros Resultados Obtidos com SonarQube</w:t>
      </w:r>
      <w:bookmarkEnd w:id="19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119370" cy="2739390"/>
            <wp:effectExtent l="9525" t="9525" r="14605" b="13335"/>
            <wp:docPr id="71" name="Imagem 71" descr="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4.1.6"/>
                    <pic:cNvPicPr>
                      <a:picLocks noChangeAspect="1"/>
                    </pic:cNvPicPr>
                  </pic:nvPicPr>
                  <pic:blipFill>
                    <a:blip r:embed="rId79"/>
                    <a:stretch>
                      <a:fillRect/>
                    </a:stretch>
                  </pic:blipFill>
                  <pic:spPr>
                    <a:xfrm>
                      <a:off x="0" y="0"/>
                      <a:ext cx="5119370" cy="27393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sz w:val="20"/>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rFonts w:hint="default"/>
          <w:lang w:val="pt-BR"/>
        </w:rPr>
      </w:pPr>
      <w:bookmarkStart w:id="194" w:name="_Toc28621"/>
      <w:r>
        <w:rPr>
          <w:rFonts w:hint="default"/>
          <w:lang w:val="pt-BR"/>
        </w:rPr>
        <w:t>Técnicas de Verificação e Validação aplicadas e Resultados</w:t>
      </w:r>
      <w:bookmarkEnd w:id="194"/>
    </w:p>
    <w:p>
      <w:pPr>
        <w:autoSpaceDE w:val="0"/>
        <w:autoSpaceDN w:val="0"/>
        <w:adjustRightInd w:val="0"/>
        <w:spacing w:line="360" w:lineRule="auto"/>
        <w:ind w:firstLine="697" w:firstLineChars="0"/>
        <w:jc w:val="both"/>
        <w:rPr>
          <w:rFonts w:hint="default"/>
          <w:lang w:val="pt-BR"/>
        </w:rPr>
      </w:pPr>
      <w:r>
        <w:rPr>
          <w:rFonts w:hint="default"/>
          <w:lang w:val="pt-BR"/>
        </w:rPr>
        <w:t xml:space="preserve">Para validação das funcionalidades do Projeto foram desenvolvidos alguns testes, sendo:  </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Testes de Unidade: Testes para analisar o funcionamento de determinados métodos do projeto.</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Testes de Recursos Externos: Para validar o comportamento do software quando executado  métodos que consomem recursos externos</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 xml:space="preserve">Testes de Integração: Os testes de Integração foram executados utilizando o Software Postman, tendo como objetivo validar o funcionamento das rotas, e seu comportamento acionando as camadas de Serviço, Repositório e Entidade. </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 xml:space="preserve">Testes Funcionais: Foram testes com alguns cenários específicos para validar o funcionamento do FrontEnd. </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195" w:name="_Toc14569"/>
      <w:r>
        <w:rPr>
          <w:rFonts w:hint="default"/>
          <w:lang w:val="pt-BR"/>
        </w:rPr>
        <w:t>Testes de Unidade</w:t>
      </w:r>
      <w:bookmarkEnd w:id="195"/>
    </w:p>
    <w:p>
      <w:pPr>
        <w:autoSpaceDE w:val="0"/>
        <w:autoSpaceDN w:val="0"/>
        <w:adjustRightInd w:val="0"/>
        <w:spacing w:line="360" w:lineRule="auto"/>
        <w:ind w:firstLine="697" w:firstLineChars="0"/>
        <w:jc w:val="both"/>
        <w:rPr>
          <w:rFonts w:hint="default"/>
          <w:lang w:val="pt-BR"/>
        </w:rPr>
      </w:pPr>
      <w:r>
        <w:rPr>
          <w:rFonts w:hint="default"/>
          <w:lang w:val="pt-BR"/>
        </w:rPr>
        <w:t xml:space="preserve">Os Testes de Unidade Foram utilizados na fase Inicial do desenvolvimento do Projeto, apenas para testar o funcionamento de determinados </w:t>
      </w:r>
      <w:r>
        <w:rPr>
          <w:rFonts w:hint="default"/>
          <w:i/>
          <w:iCs/>
          <w:lang w:val="pt-BR"/>
        </w:rPr>
        <w:t>Repositories</w:t>
      </w:r>
      <w:r>
        <w:rPr>
          <w:rFonts w:hint="default"/>
          <w:lang w:val="pt-BR"/>
        </w:rPr>
        <w:t xml:space="preserve"> e </w:t>
      </w:r>
      <w:r>
        <w:rPr>
          <w:rFonts w:hint="default"/>
          <w:i/>
          <w:iCs/>
          <w:lang w:val="pt-BR"/>
        </w:rPr>
        <w:t>Services</w:t>
      </w:r>
      <w:r>
        <w:rPr>
          <w:rFonts w:hint="default"/>
          <w:lang w:val="pt-BR"/>
        </w:rPr>
        <w:t xml:space="preserve">. Esses testes não foram amplamente utilizados, por conta do Plano de Desenvolvimento, onde foi especificado que o projeto seria desenvolvido por módulos, assim os testes foram executados à nível de Sistema. </w:t>
      </w:r>
    </w:p>
    <w:p>
      <w:pPr>
        <w:autoSpaceDE w:val="0"/>
        <w:autoSpaceDN w:val="0"/>
        <w:adjustRightInd w:val="0"/>
        <w:spacing w:line="360" w:lineRule="auto"/>
        <w:ind w:firstLine="697" w:firstLineChars="0"/>
        <w:jc w:val="both"/>
        <w:rPr>
          <w:rFonts w:hint="default"/>
          <w:lang w:val="pt-BR"/>
        </w:rPr>
      </w:pPr>
      <w:r>
        <w:rPr>
          <w:rFonts w:hint="default"/>
          <w:lang w:val="pt-BR"/>
        </w:rPr>
        <w:t xml:space="preserve">A Figura 70 apresenta a Classe de Testes relacionados as funcionalidades de cadastro e Gestão de Pessoas, para estes Testes foi utilizando o Framework JUnit. </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70</w:t>
      </w:r>
      <w:r>
        <w:rPr>
          <w:rFonts w:ascii="Times New Roman" w:hAnsi="Times New Roman" w:eastAsia="Times New Roman" w:cs="Times New Roman"/>
          <w:b/>
          <w:bCs/>
          <w:sz w:val="24"/>
          <w:szCs w:val="24"/>
          <w:lang w:val="pt-BR" w:eastAsia="pt-BR" w:bidi="ar-SA"/>
        </w:rPr>
        <w:fldChar w:fldCharType="end"/>
      </w:r>
      <w:bookmarkStart w:id="196" w:name="_Toc3240"/>
      <w:r>
        <w:rPr>
          <w:rFonts w:ascii="Times New Roman" w:hAnsi="Times New Roman" w:eastAsia="Times New Roman" w:cs="Times New Roman"/>
          <w:b/>
          <w:bCs/>
          <w:sz w:val="24"/>
          <w:szCs w:val="24"/>
          <w:lang w:val="pt-BR" w:eastAsia="pt-BR" w:bidi="ar-SA"/>
        </w:rPr>
        <w:t>. Teste Unitários de Serviços e Repositórios de Pessoas</w:t>
      </w:r>
      <w:bookmarkEnd w:id="19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515485" cy="3734435"/>
            <wp:effectExtent l="0" t="0" r="18415" b="18415"/>
            <wp:docPr id="65" name="Picture 65" descr="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4.2.1-1"/>
                    <pic:cNvPicPr>
                      <a:picLocks noChangeAspect="1"/>
                    </pic:cNvPicPr>
                  </pic:nvPicPr>
                  <pic:blipFill>
                    <a:blip r:embed="rId80"/>
                    <a:stretch>
                      <a:fillRect/>
                    </a:stretch>
                  </pic:blipFill>
                  <pic:spPr>
                    <a:xfrm>
                      <a:off x="0" y="0"/>
                      <a:ext cx="4515485" cy="373443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bookmarkStart w:id="197" w:name="_Toc26302"/>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r>
        <w:rPr>
          <w:rFonts w:hint="default"/>
          <w:lang w:val="pt-BR"/>
        </w:rPr>
        <w:t>Testes de Recursos Externos</w:t>
      </w:r>
      <w:bookmarkEnd w:id="197"/>
    </w:p>
    <w:p>
      <w:pPr>
        <w:autoSpaceDE w:val="0"/>
        <w:autoSpaceDN w:val="0"/>
        <w:adjustRightInd w:val="0"/>
        <w:spacing w:line="360" w:lineRule="auto"/>
        <w:ind w:firstLine="697" w:firstLineChars="0"/>
        <w:jc w:val="both"/>
        <w:rPr>
          <w:rFonts w:hint="default"/>
          <w:lang w:val="pt-BR"/>
        </w:rPr>
      </w:pPr>
      <w:r>
        <w:rPr>
          <w:rFonts w:hint="default"/>
          <w:lang w:val="pt-BR"/>
        </w:rPr>
        <w:t>O projeto utiliza dois Recursos Externos: O Servidor de ceps do ViaCep, e a API Distance Matrix do Google para Cálculo de Distâncias entre Endereços. Para validar a utilização destes recursos externos foram também desenvolvidos testes de Unidade.</w:t>
      </w:r>
    </w:p>
    <w:p>
      <w:pPr>
        <w:autoSpaceDE w:val="0"/>
        <w:autoSpaceDN w:val="0"/>
        <w:adjustRightInd w:val="0"/>
        <w:spacing w:line="360" w:lineRule="auto"/>
        <w:ind w:firstLine="697" w:firstLineChars="0"/>
        <w:jc w:val="both"/>
        <w:rPr>
          <w:rFonts w:hint="default"/>
          <w:lang w:val="pt-BR"/>
        </w:rPr>
      </w:pPr>
      <w:r>
        <w:rPr>
          <w:rFonts w:hint="default"/>
          <w:lang w:val="pt-BR"/>
        </w:rPr>
        <w:t>O primeiro teste serviu para Validar a utilização do Servidor do ViaCeps. Foram inseridos 7 CEPS( 12020220, 12061001, 12061600, 12062490, 12071110, 12423060, 12050410) que não estavam armazenados no Banco de Dados do Projeto. O Software deve acessar o Servidor do ViaCep retornar os dados do cep e armazená-lo no Banco de Dados. Figura 71 apresenta o resultado da execução deste teste.</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71</w:t>
      </w:r>
      <w:r>
        <w:rPr>
          <w:rFonts w:ascii="Times New Roman" w:hAnsi="Times New Roman" w:eastAsia="Times New Roman" w:cs="Times New Roman"/>
          <w:b/>
          <w:bCs/>
          <w:sz w:val="24"/>
          <w:szCs w:val="24"/>
          <w:lang w:val="pt-BR" w:eastAsia="pt-BR" w:bidi="ar-SA"/>
        </w:rPr>
        <w:fldChar w:fldCharType="end"/>
      </w:r>
      <w:bookmarkStart w:id="198" w:name="_Toc14133"/>
      <w:r>
        <w:rPr>
          <w:rFonts w:ascii="Times New Roman" w:hAnsi="Times New Roman" w:eastAsia="Times New Roman" w:cs="Times New Roman"/>
          <w:b/>
          <w:bCs/>
          <w:sz w:val="24"/>
          <w:szCs w:val="24"/>
          <w:lang w:val="pt-BR" w:eastAsia="pt-BR" w:bidi="ar-SA"/>
        </w:rPr>
        <w:t>. Teste Unitários  - Utilização da API do ViaCep</w:t>
      </w:r>
      <w:bookmarkEnd w:id="19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210810" cy="1076325"/>
            <wp:effectExtent l="0" t="0" r="8890" b="9525"/>
            <wp:docPr id="67" name="Picture 67" descr="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4.2.1-2"/>
                    <pic:cNvPicPr>
                      <a:picLocks noChangeAspect="1"/>
                    </pic:cNvPicPr>
                  </pic:nvPicPr>
                  <pic:blipFill>
                    <a:blip r:embed="rId81"/>
                    <a:stretch>
                      <a:fillRect/>
                    </a:stretch>
                  </pic:blipFill>
                  <pic:spPr>
                    <a:xfrm>
                      <a:off x="0" y="0"/>
                      <a:ext cx="5210810" cy="107632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O segundo teste teve como objetivo testar o acesso a API de distâncias. Nesse caso o software deverá acessar a API, e retornar uma distância, também foi testado o método de roteirização que realiza múltiplos acessos a API. A Figura 72 apresenta o resultado da execução destes testes.</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72</w:t>
      </w:r>
      <w:r>
        <w:rPr>
          <w:rFonts w:ascii="Times New Roman" w:hAnsi="Times New Roman" w:eastAsia="Times New Roman" w:cs="Times New Roman"/>
          <w:b/>
          <w:bCs/>
          <w:sz w:val="24"/>
          <w:szCs w:val="24"/>
          <w:lang w:val="pt-BR" w:eastAsia="pt-BR" w:bidi="ar-SA"/>
        </w:rPr>
        <w:fldChar w:fldCharType="end"/>
      </w:r>
      <w:bookmarkStart w:id="199" w:name="_Toc25017"/>
      <w:r>
        <w:rPr>
          <w:rFonts w:ascii="Times New Roman" w:hAnsi="Times New Roman" w:eastAsia="Times New Roman" w:cs="Times New Roman"/>
          <w:b/>
          <w:bCs/>
          <w:sz w:val="24"/>
          <w:szCs w:val="24"/>
          <w:lang w:val="pt-BR" w:eastAsia="pt-BR" w:bidi="ar-SA"/>
        </w:rPr>
        <w:t>. Teste Unitários - Utilização da API DistanceMatrix</w:t>
      </w:r>
      <w:bookmarkEnd w:id="19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191760" cy="1047750"/>
            <wp:effectExtent l="0" t="0" r="8890" b="0"/>
            <wp:docPr id="72" name="Picture 72" descr="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4.2.1-3"/>
                    <pic:cNvPicPr>
                      <a:picLocks noChangeAspect="1"/>
                    </pic:cNvPicPr>
                  </pic:nvPicPr>
                  <pic:blipFill>
                    <a:blip r:embed="rId82"/>
                    <a:stretch>
                      <a:fillRect/>
                    </a:stretch>
                  </pic:blipFill>
                  <pic:spPr>
                    <a:xfrm>
                      <a:off x="0" y="0"/>
                      <a:ext cx="5191760" cy="104775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0" w:name="_Toc32376"/>
      <w:r>
        <w:rPr>
          <w:rFonts w:hint="default"/>
          <w:lang w:val="pt-BR"/>
        </w:rPr>
        <w:t>Testes de Integração</w:t>
      </w:r>
      <w:bookmarkEnd w:id="200"/>
    </w:p>
    <w:p>
      <w:pPr>
        <w:autoSpaceDE w:val="0"/>
        <w:autoSpaceDN w:val="0"/>
        <w:adjustRightInd w:val="0"/>
        <w:spacing w:line="360" w:lineRule="auto"/>
        <w:ind w:firstLine="697" w:firstLineChars="0"/>
        <w:jc w:val="both"/>
        <w:rPr>
          <w:rFonts w:hint="default"/>
          <w:i w:val="0"/>
          <w:iCs w:val="0"/>
          <w:lang w:val="pt-BR"/>
        </w:rPr>
      </w:pPr>
      <w:r>
        <w:rPr>
          <w:rFonts w:hint="default"/>
          <w:lang w:val="pt-BR"/>
        </w:rPr>
        <w:t xml:space="preserve">Os testes de Sistema, foram os testes realizados Utilizando Software Postman. Esses testes foram desenvolvidos para validar o funcionamento de todas as rotas do desenvolvidas para o Projeto. Testando as rotas, consequentemente já realizava a validação das camadas de </w:t>
      </w:r>
      <w:r>
        <w:rPr>
          <w:rFonts w:hint="default"/>
          <w:i w:val="0"/>
          <w:iCs w:val="0"/>
          <w:lang w:val="pt-BR"/>
        </w:rPr>
        <w:t>Serviço, Repositório e Entidade</w:t>
      </w:r>
      <w:r>
        <w:rPr>
          <w:rFonts w:hint="default"/>
          <w:i/>
          <w:iCs/>
          <w:lang w:val="pt-BR"/>
        </w:rPr>
        <w:t xml:space="preserve">, </w:t>
      </w:r>
      <w:r>
        <w:rPr>
          <w:rFonts w:hint="default"/>
          <w:i w:val="0"/>
          <w:iCs w:val="0"/>
          <w:lang w:val="pt-BR"/>
        </w:rPr>
        <w:t>devida a arquitetura do Software.</w:t>
      </w:r>
    </w:p>
    <w:p>
      <w:pPr>
        <w:autoSpaceDE w:val="0"/>
        <w:autoSpaceDN w:val="0"/>
        <w:adjustRightInd w:val="0"/>
        <w:spacing w:line="360" w:lineRule="auto"/>
        <w:ind w:firstLine="697" w:firstLineChars="0"/>
        <w:jc w:val="both"/>
        <w:rPr>
          <w:rFonts w:hint="default"/>
          <w:lang w:val="pt-BR"/>
        </w:rPr>
      </w:pPr>
      <w:r>
        <w:rPr>
          <w:rFonts w:hint="default"/>
          <w:lang w:val="pt-BR"/>
        </w:rPr>
        <w:t>A Figura 73, apresenta uma Suite de Testes com algumas das rotas mais utilizadas dentro do Projeto.Nesta Suite de testes, foram inseridas algumas rotas, e cada um dos testes teve o código do retorno esperado parametrizado. Assim, ao final da execução da Coleção de testes, foi possível ter a contagem de testes que tiveram sucesso, e a quantidade de falhas.</w:t>
      </w:r>
    </w:p>
    <w:p>
      <w:pPr>
        <w:autoSpaceDE w:val="0"/>
        <w:autoSpaceDN w:val="0"/>
        <w:adjustRightInd w:val="0"/>
        <w:spacing w:line="360" w:lineRule="auto"/>
        <w:ind w:firstLine="697" w:firstLineChars="0"/>
        <w:jc w:val="both"/>
        <w:rPr>
          <w:rFonts w:hint="default"/>
          <w:lang w:val="pt-BR"/>
        </w:rPr>
      </w:pPr>
      <w:r>
        <w:rPr>
          <w:rFonts w:hint="default"/>
          <w:lang w:val="pt-BR"/>
        </w:rPr>
        <w:t>Dentre os testes que falharam, foi realizada uma análise para identificar o problema e corrigi-lo. Ao final  da correção do problema, o teste era executado isoladamente para validar a solução, e caso o retorno fosse o esperado, era novamente realizado uma execução de todos os Testes da Suite, avaliando se a correção não acarretou em problemas com outras funcionalidades.</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73</w:t>
      </w:r>
      <w:r>
        <w:rPr>
          <w:rFonts w:ascii="Times New Roman" w:hAnsi="Times New Roman" w:eastAsia="Times New Roman" w:cs="Times New Roman"/>
          <w:b/>
          <w:bCs/>
          <w:sz w:val="24"/>
          <w:szCs w:val="24"/>
          <w:lang w:val="pt-BR" w:eastAsia="pt-BR" w:bidi="ar-SA"/>
        </w:rPr>
        <w:fldChar w:fldCharType="end"/>
      </w:r>
      <w:bookmarkStart w:id="201" w:name="_Toc16051"/>
      <w:r>
        <w:rPr>
          <w:rFonts w:ascii="Times New Roman" w:hAnsi="Times New Roman" w:eastAsia="Times New Roman" w:cs="Times New Roman"/>
          <w:b/>
          <w:bCs/>
          <w:sz w:val="24"/>
          <w:szCs w:val="24"/>
          <w:lang w:val="pt-BR" w:eastAsia="pt-BR" w:bidi="ar-SA"/>
        </w:rPr>
        <w:t>. Teste Unitários - Utilização da API DistanceMatrix</w:t>
      </w:r>
      <w:bookmarkEnd w:id="20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597525" cy="4149725"/>
            <wp:effectExtent l="9525" t="9525" r="12700" b="12700"/>
            <wp:docPr id="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
                    <pic:cNvPicPr>
                      <a:picLocks noChangeAspect="1"/>
                    </pic:cNvPicPr>
                  </pic:nvPicPr>
                  <pic:blipFill>
                    <a:blip r:embed="rId83"/>
                    <a:stretch>
                      <a:fillRect/>
                    </a:stretch>
                  </pic:blipFill>
                  <pic:spPr>
                    <a:xfrm>
                      <a:off x="0" y="0"/>
                      <a:ext cx="5597525" cy="414972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02" w:name="_Toc23948"/>
      <w:r>
        <w:rPr>
          <w:rFonts w:hint="default"/>
          <w:lang w:val="pt-BR"/>
        </w:rPr>
        <w:t>Processo de Validação do Algoritmo de Roteirização e Resultados Obtidos</w:t>
      </w:r>
      <w:bookmarkEnd w:id="202"/>
    </w:p>
    <w:p>
      <w:pPr>
        <w:autoSpaceDE w:val="0"/>
        <w:autoSpaceDN w:val="0"/>
        <w:adjustRightInd w:val="0"/>
        <w:spacing w:line="360" w:lineRule="auto"/>
        <w:ind w:firstLine="697" w:firstLineChars="0"/>
        <w:jc w:val="both"/>
        <w:rPr>
          <w:rFonts w:hint="default"/>
          <w:lang w:val="pt-BR"/>
        </w:rPr>
      </w:pPr>
      <w:r>
        <w:rPr>
          <w:rFonts w:hint="default"/>
          <w:lang w:val="pt-BR"/>
        </w:rPr>
        <w:t>Os Testes de Roteirização foram os mais importantes implementados, devido á serem os responsáveis por validar o funcionamento e a eficiência do Algoritmo de Roteirização desenvolvido no Projeto. Estes testes foram realizados da seguinte forma: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Primeiramente foi realizado o cadastro de empresas fictícias. Os dados das empresas criadas são apresentados na Tabela 50. As Figuras 74 e 75 mostram o as empresas já cadastradas dentro do Software.</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Foram montadas 5 listas, mostradas na Tabela 51, com endereços de supermercados reais referentes as áreas de atendimento das empresas cadastradas . Uma lista para cada empresa.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A lista com os endereços foram inseridas dentro do Google Maps, e a Rota Final documentada.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As mesmas listas inseridas no Google Maps foram inseridas no Software do Projeto e foi executada a roteirização.</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Os resultados da rota do Google Maps e do SysRLog foram comparadas para avaliação dos Resultados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540" w:leftChars="0"/>
        <w:jc w:val="both"/>
        <w:textAlignment w:val="auto"/>
        <w:outlineLvl w:val="9"/>
        <w:rPr>
          <w:rFonts w:hint="default"/>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50</w:t>
      </w:r>
      <w:r>
        <w:rPr>
          <w:rFonts w:ascii="Times New Roman" w:hAnsi="Times New Roman" w:eastAsia="Times New Roman" w:cs="Times New Roman"/>
          <w:b/>
          <w:bCs/>
          <w:sz w:val="24"/>
          <w:szCs w:val="24"/>
          <w:lang w:val="pt-BR" w:eastAsia="pt-BR" w:bidi="ar-SA"/>
        </w:rPr>
        <w:fldChar w:fldCharType="end"/>
      </w:r>
      <w:bookmarkStart w:id="203" w:name="_Toc8331"/>
      <w:r>
        <w:rPr>
          <w:rFonts w:ascii="Times New Roman" w:hAnsi="Times New Roman" w:eastAsia="Times New Roman" w:cs="Times New Roman"/>
          <w:b/>
          <w:bCs/>
          <w:sz w:val="24"/>
          <w:szCs w:val="24"/>
          <w:lang w:val="pt-BR" w:eastAsia="pt-BR" w:bidi="ar-SA"/>
        </w:rPr>
        <w:t>. Tabelas com as Informações das Empresas Cadastradas</w:t>
      </w:r>
      <w:bookmarkEnd w:id="203"/>
    </w:p>
    <w:tbl>
      <w:tblPr>
        <w:tblStyle w:val="45"/>
        <w:tblpPr w:leftFromText="180" w:rightFromText="180" w:vertAnchor="text" w:horzAnchor="page" w:tblpX="2024" w:tblpY="35"/>
        <w:tblOverlap w:val="never"/>
        <w:tblW w:w="910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179"/>
        <w:gridCol w:w="4572"/>
        <w:gridCol w:w="1028"/>
        <w:gridCol w:w="232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9102"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Empresa - 1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Razão</w:t>
            </w:r>
            <w:r>
              <w:rPr>
                <w:rFonts w:hint="default" w:ascii="Calibri" w:hAnsi="Calibri" w:eastAsia="SimSun" w:cs="Calibri"/>
                <w:b/>
                <w:i w:val="0"/>
                <w:color w:val="FFFFFF"/>
                <w:kern w:val="0"/>
                <w:sz w:val="18"/>
                <w:szCs w:val="18"/>
                <w:u w:val="none"/>
                <w:lang w:val="pt-BR" w:eastAsia="zh-CN" w:bidi="ar"/>
              </w:rPr>
              <w:t xml:space="preserve"> </w:t>
            </w:r>
            <w:r>
              <w:rPr>
                <w:rFonts w:hint="default" w:ascii="Calibri" w:hAnsi="Calibri" w:eastAsia="SimSun" w:cs="Calibri"/>
                <w:b/>
                <w:i w:val="0"/>
                <w:color w:val="FFFFFF"/>
                <w:kern w:val="0"/>
                <w:sz w:val="18"/>
                <w:szCs w:val="18"/>
                <w:u w:val="none"/>
                <w:lang w:val="en-US" w:eastAsia="zh-CN" w:bidi="ar"/>
              </w:rPr>
              <w:t>Social</w:t>
            </w:r>
          </w:p>
        </w:tc>
        <w:tc>
          <w:tcPr>
            <w:tcW w:w="4572"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 CPV</w:t>
            </w:r>
          </w:p>
        </w:tc>
        <w:tc>
          <w:tcPr>
            <w:tcW w:w="1028"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CNPJ</w:t>
            </w:r>
          </w:p>
        </w:tc>
        <w:tc>
          <w:tcPr>
            <w:tcW w:w="2323"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11111111111111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Endereço</w:t>
            </w:r>
          </w:p>
        </w:tc>
        <w:tc>
          <w:tcPr>
            <w:tcW w:w="457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Rua Vereador Geraldo Nogueira da Silva, 1000</w:t>
            </w:r>
          </w:p>
        </w:tc>
        <w:tc>
          <w:tcPr>
            <w:tcW w:w="102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Cidade</w:t>
            </w:r>
          </w:p>
        </w:tc>
        <w:tc>
          <w:tcPr>
            <w:tcW w:w="232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Caçapava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Email</w:t>
            </w:r>
          </w:p>
        </w:tc>
        <w:tc>
          <w:tcPr>
            <w:tcW w:w="4572"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transportadoracpv@gmail.com</w:t>
            </w:r>
          </w:p>
        </w:tc>
        <w:tc>
          <w:tcPr>
            <w:tcW w:w="1028"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Calibri" w:hAnsi="Calibri" w:cs="Calibri"/>
                <w:i w:val="0"/>
                <w:color w:val="000000"/>
                <w:sz w:val="18"/>
                <w:szCs w:val="18"/>
                <w:u w:val="none"/>
              </w:rPr>
            </w:pPr>
          </w:p>
        </w:tc>
        <w:tc>
          <w:tcPr>
            <w:tcW w:w="2323" w:type="dxa"/>
            <w:tcBorders>
              <w:top w:val="single" w:color="FFFFFF" w:sz="2" w:space="0"/>
              <w:left w:val="single" w:color="FFFFFF" w:sz="2" w:space="0"/>
              <w:bottom w:val="single" w:color="000000" w:sz="8" w:space="0"/>
            </w:tcBorders>
            <w:shd w:val="clear" w:color="DDEBF7" w:fill="DDEBF7"/>
            <w:vAlign w:val="center"/>
          </w:tcPr>
          <w:p>
            <w:pPr>
              <w:rPr>
                <w:rFonts w:hint="default" w:ascii="Calibri" w:hAnsi="Calibri" w:cs="Calibri"/>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9102"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Empresa - 2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Razão</w:t>
            </w:r>
            <w:r>
              <w:rPr>
                <w:rFonts w:hint="default" w:ascii="Calibri" w:hAnsi="Calibri" w:eastAsia="SimSun" w:cs="Calibri"/>
                <w:b/>
                <w:i w:val="0"/>
                <w:color w:val="FFFFFF"/>
                <w:kern w:val="0"/>
                <w:sz w:val="18"/>
                <w:szCs w:val="18"/>
                <w:u w:val="none"/>
                <w:lang w:val="pt-BR" w:eastAsia="zh-CN" w:bidi="ar"/>
              </w:rPr>
              <w:t xml:space="preserve"> </w:t>
            </w:r>
            <w:r>
              <w:rPr>
                <w:rFonts w:hint="default" w:ascii="Calibri" w:hAnsi="Calibri" w:eastAsia="SimSun" w:cs="Calibri"/>
                <w:b/>
                <w:i w:val="0"/>
                <w:color w:val="FFFFFF"/>
                <w:kern w:val="0"/>
                <w:sz w:val="18"/>
                <w:szCs w:val="18"/>
                <w:u w:val="none"/>
                <w:lang w:val="en-US" w:eastAsia="zh-CN" w:bidi="ar"/>
              </w:rPr>
              <w:t>Social</w:t>
            </w:r>
          </w:p>
        </w:tc>
        <w:tc>
          <w:tcPr>
            <w:tcW w:w="4572"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 SJC</w:t>
            </w:r>
          </w:p>
        </w:tc>
        <w:tc>
          <w:tcPr>
            <w:tcW w:w="1028"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CNPJ</w:t>
            </w:r>
          </w:p>
        </w:tc>
        <w:tc>
          <w:tcPr>
            <w:tcW w:w="2323"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22222222222222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Endereço</w:t>
            </w:r>
          </w:p>
        </w:tc>
        <w:tc>
          <w:tcPr>
            <w:tcW w:w="457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Estr. Mun. Martins Guimarães, 1050</w:t>
            </w:r>
          </w:p>
        </w:tc>
        <w:tc>
          <w:tcPr>
            <w:tcW w:w="102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Cidade</w:t>
            </w:r>
          </w:p>
        </w:tc>
        <w:tc>
          <w:tcPr>
            <w:tcW w:w="232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São José Dos 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Email</w:t>
            </w:r>
          </w:p>
        </w:tc>
        <w:tc>
          <w:tcPr>
            <w:tcW w:w="4572"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transportadorasjc@gmail.com</w:t>
            </w:r>
          </w:p>
        </w:tc>
        <w:tc>
          <w:tcPr>
            <w:tcW w:w="1028"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Calibri" w:hAnsi="Calibri" w:cs="Calibri"/>
                <w:i w:val="0"/>
                <w:color w:val="000000"/>
                <w:sz w:val="18"/>
                <w:szCs w:val="18"/>
                <w:u w:val="none"/>
              </w:rPr>
            </w:pPr>
          </w:p>
        </w:tc>
        <w:tc>
          <w:tcPr>
            <w:tcW w:w="2323" w:type="dxa"/>
            <w:tcBorders>
              <w:top w:val="single" w:color="FFFFFF" w:sz="2" w:space="0"/>
              <w:left w:val="single" w:color="FFFFFF" w:sz="2" w:space="0"/>
              <w:bottom w:val="single" w:color="000000" w:sz="8" w:space="0"/>
            </w:tcBorders>
            <w:shd w:val="clear" w:color="DDEBF7" w:fill="DDEBF7"/>
            <w:vAlign w:val="center"/>
          </w:tcPr>
          <w:p>
            <w:pPr>
              <w:rPr>
                <w:rFonts w:hint="default" w:ascii="Calibri" w:hAnsi="Calibri" w:cs="Calibri"/>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9102"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Empresa - 3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Razão Social</w:t>
            </w:r>
          </w:p>
        </w:tc>
        <w:tc>
          <w:tcPr>
            <w:tcW w:w="4572"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 TBT</w:t>
            </w:r>
          </w:p>
        </w:tc>
        <w:tc>
          <w:tcPr>
            <w:tcW w:w="1028"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CNPJ</w:t>
            </w:r>
          </w:p>
        </w:tc>
        <w:tc>
          <w:tcPr>
            <w:tcW w:w="2323"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33333333333333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Endereço</w:t>
            </w:r>
          </w:p>
        </w:tc>
        <w:tc>
          <w:tcPr>
            <w:tcW w:w="457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Estrada Municipal João Gadioli, 1330</w:t>
            </w:r>
          </w:p>
        </w:tc>
        <w:tc>
          <w:tcPr>
            <w:tcW w:w="102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Cidade</w:t>
            </w:r>
          </w:p>
        </w:tc>
        <w:tc>
          <w:tcPr>
            <w:tcW w:w="232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Taubaté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Email</w:t>
            </w:r>
          </w:p>
        </w:tc>
        <w:tc>
          <w:tcPr>
            <w:tcW w:w="4572"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transportadoratbt@gmail.com</w:t>
            </w:r>
          </w:p>
        </w:tc>
        <w:tc>
          <w:tcPr>
            <w:tcW w:w="1028"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Calibri" w:hAnsi="Calibri" w:cs="Calibri"/>
                <w:i w:val="0"/>
                <w:color w:val="000000"/>
                <w:sz w:val="18"/>
                <w:szCs w:val="18"/>
                <w:u w:val="none"/>
              </w:rPr>
            </w:pPr>
          </w:p>
        </w:tc>
        <w:tc>
          <w:tcPr>
            <w:tcW w:w="2323" w:type="dxa"/>
            <w:tcBorders>
              <w:top w:val="single" w:color="FFFFFF" w:sz="2" w:space="0"/>
              <w:left w:val="single" w:color="FFFFFF" w:sz="2" w:space="0"/>
              <w:bottom w:val="single" w:color="000000" w:sz="8" w:space="0"/>
            </w:tcBorders>
            <w:shd w:val="clear" w:color="DDEBF7" w:fill="DDEBF7"/>
            <w:vAlign w:val="center"/>
          </w:tcPr>
          <w:p>
            <w:pPr>
              <w:rPr>
                <w:rFonts w:hint="default" w:ascii="Calibri" w:hAnsi="Calibri" w:cs="Calibri"/>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9102"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Empresa - 4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Razão Social</w:t>
            </w:r>
          </w:p>
        </w:tc>
        <w:tc>
          <w:tcPr>
            <w:tcW w:w="4572"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 JAC</w:t>
            </w:r>
          </w:p>
        </w:tc>
        <w:tc>
          <w:tcPr>
            <w:tcW w:w="1028"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CNPJ</w:t>
            </w:r>
          </w:p>
        </w:tc>
        <w:tc>
          <w:tcPr>
            <w:tcW w:w="2323"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44444444444444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Endereço</w:t>
            </w:r>
          </w:p>
        </w:tc>
        <w:tc>
          <w:tcPr>
            <w:tcW w:w="457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Av. Getúlio Dorneles Vargas, 1390</w:t>
            </w:r>
          </w:p>
        </w:tc>
        <w:tc>
          <w:tcPr>
            <w:tcW w:w="102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Cidade</w:t>
            </w:r>
          </w:p>
        </w:tc>
        <w:tc>
          <w:tcPr>
            <w:tcW w:w="232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Jacarei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Email</w:t>
            </w:r>
          </w:p>
        </w:tc>
        <w:tc>
          <w:tcPr>
            <w:tcW w:w="4572"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transportadorajac@gmail.com</w:t>
            </w:r>
          </w:p>
        </w:tc>
        <w:tc>
          <w:tcPr>
            <w:tcW w:w="1028"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Calibri" w:hAnsi="Calibri" w:cs="Calibri"/>
                <w:i w:val="0"/>
                <w:color w:val="000000"/>
                <w:sz w:val="18"/>
                <w:szCs w:val="18"/>
                <w:u w:val="none"/>
              </w:rPr>
            </w:pPr>
          </w:p>
        </w:tc>
        <w:tc>
          <w:tcPr>
            <w:tcW w:w="2323" w:type="dxa"/>
            <w:tcBorders>
              <w:top w:val="single" w:color="FFFFFF" w:sz="2" w:space="0"/>
              <w:left w:val="single" w:color="FFFFFF" w:sz="2" w:space="0"/>
              <w:bottom w:val="single" w:color="000000" w:sz="8" w:space="0"/>
            </w:tcBorders>
            <w:shd w:val="clear" w:color="DDEBF7" w:fill="DDEBF7"/>
            <w:vAlign w:val="center"/>
          </w:tcPr>
          <w:p>
            <w:pPr>
              <w:rPr>
                <w:rFonts w:hint="default" w:ascii="Calibri" w:hAnsi="Calibri" w:cs="Calibri"/>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9102"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Empresa - 5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Razão Social</w:t>
            </w:r>
          </w:p>
        </w:tc>
        <w:tc>
          <w:tcPr>
            <w:tcW w:w="4572"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 CAR</w:t>
            </w:r>
          </w:p>
        </w:tc>
        <w:tc>
          <w:tcPr>
            <w:tcW w:w="1028"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CNPJ</w:t>
            </w:r>
          </w:p>
        </w:tc>
        <w:tc>
          <w:tcPr>
            <w:tcW w:w="2323"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55555555555555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Endereço</w:t>
            </w:r>
          </w:p>
        </w:tc>
        <w:tc>
          <w:tcPr>
            <w:tcW w:w="457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Rua Hermes da Fonseca, 217</w:t>
            </w:r>
          </w:p>
        </w:tc>
        <w:tc>
          <w:tcPr>
            <w:tcW w:w="102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Cidade</w:t>
            </w:r>
          </w:p>
        </w:tc>
        <w:tc>
          <w:tcPr>
            <w:tcW w:w="232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Email</w:t>
            </w:r>
          </w:p>
        </w:tc>
        <w:tc>
          <w:tcPr>
            <w:tcW w:w="4572"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transportadoracar@gmail.com</w:t>
            </w:r>
          </w:p>
        </w:tc>
        <w:tc>
          <w:tcPr>
            <w:tcW w:w="1028" w:type="dxa"/>
            <w:tcBorders>
              <w:top w:val="single" w:color="FFFFFF" w:sz="2" w:space="0"/>
              <w:left w:val="single" w:color="FFFFFF" w:sz="2" w:space="0"/>
              <w:right w:val="single" w:color="FFFFFF" w:sz="2" w:space="0"/>
            </w:tcBorders>
            <w:shd w:val="clear" w:color="DDEBF7" w:fill="DDEBF7"/>
            <w:vAlign w:val="center"/>
          </w:tcPr>
          <w:p>
            <w:pPr>
              <w:rPr>
                <w:rFonts w:hint="default" w:ascii="Calibri" w:hAnsi="Calibri" w:cs="Calibri"/>
                <w:i w:val="0"/>
                <w:color w:val="000000"/>
                <w:sz w:val="18"/>
                <w:szCs w:val="18"/>
                <w:u w:val="none"/>
              </w:rPr>
            </w:pPr>
          </w:p>
        </w:tc>
        <w:tc>
          <w:tcPr>
            <w:tcW w:w="2323" w:type="dxa"/>
            <w:tcBorders>
              <w:top w:val="single" w:color="FFFFFF" w:sz="2" w:space="0"/>
              <w:left w:val="single" w:color="FFFFFF" w:sz="2" w:space="0"/>
            </w:tcBorders>
            <w:shd w:val="clear" w:color="DDEBF7" w:fill="DDEBF7"/>
            <w:vAlign w:val="center"/>
          </w:tcPr>
          <w:p>
            <w:pPr>
              <w:rPr>
                <w:rFonts w:hint="default" w:ascii="Calibri" w:hAnsi="Calibri" w:cs="Calibri"/>
                <w:i w:val="0"/>
                <w:color w:val="000000"/>
                <w:sz w:val="18"/>
                <w:szCs w:val="18"/>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74</w:t>
      </w:r>
      <w:r>
        <w:rPr>
          <w:rFonts w:ascii="Times New Roman" w:hAnsi="Times New Roman" w:eastAsia="Times New Roman" w:cs="Times New Roman"/>
          <w:b/>
          <w:bCs/>
          <w:sz w:val="24"/>
          <w:szCs w:val="24"/>
          <w:lang w:val="pt-BR" w:eastAsia="pt-BR" w:bidi="ar-SA"/>
        </w:rPr>
        <w:fldChar w:fldCharType="end"/>
      </w:r>
      <w:bookmarkStart w:id="204" w:name="_Toc24360"/>
      <w:r>
        <w:rPr>
          <w:rFonts w:ascii="Times New Roman" w:hAnsi="Times New Roman" w:eastAsia="Times New Roman" w:cs="Times New Roman"/>
          <w:b/>
          <w:bCs/>
          <w:sz w:val="24"/>
          <w:szCs w:val="24"/>
          <w:lang w:val="pt-BR" w:eastAsia="pt-BR" w:bidi="ar-SA"/>
        </w:rPr>
        <w:t>. Empresa Cadastrada - Matriz</w:t>
      </w:r>
      <w:bookmarkEnd w:id="204"/>
    </w:p>
    <w:p>
      <w:pPr>
        <w:jc w:val="center"/>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289810" cy="3187065"/>
            <wp:effectExtent l="9525" t="9525" r="24765" b="22860"/>
            <wp:docPr id="73" name="Imagem 73" descr="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4.2.5-1"/>
                    <pic:cNvPicPr>
                      <a:picLocks noChangeAspect="1"/>
                    </pic:cNvPicPr>
                  </pic:nvPicPr>
                  <pic:blipFill>
                    <a:blip r:embed="rId84"/>
                    <a:stretch>
                      <a:fillRect/>
                    </a:stretch>
                  </pic:blipFill>
                  <pic:spPr>
                    <a:xfrm>
                      <a:off x="0" y="0"/>
                      <a:ext cx="2289810" cy="31870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0" w:firstLineChars="0"/>
        <w:jc w:val="both"/>
        <w:rPr>
          <w:sz w:val="20"/>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75</w:t>
      </w:r>
      <w:r>
        <w:rPr>
          <w:rFonts w:ascii="Times New Roman" w:hAnsi="Times New Roman" w:eastAsia="Times New Roman" w:cs="Times New Roman"/>
          <w:b/>
          <w:bCs/>
          <w:sz w:val="24"/>
          <w:szCs w:val="24"/>
          <w:lang w:val="pt-BR" w:eastAsia="pt-BR" w:bidi="ar-SA"/>
        </w:rPr>
        <w:fldChar w:fldCharType="end"/>
      </w:r>
      <w:bookmarkStart w:id="205" w:name="_Toc6898"/>
      <w:r>
        <w:rPr>
          <w:rFonts w:ascii="Times New Roman" w:hAnsi="Times New Roman" w:eastAsia="Times New Roman" w:cs="Times New Roman"/>
          <w:b/>
          <w:bCs/>
          <w:sz w:val="24"/>
          <w:szCs w:val="24"/>
          <w:lang w:val="pt-BR" w:eastAsia="pt-BR" w:bidi="ar-SA"/>
        </w:rPr>
        <w:t>. Empresas Cadastradas - Filiais</w:t>
      </w:r>
      <w:bookmarkEnd w:id="205"/>
    </w:p>
    <w:p>
      <w:pPr>
        <w:jc w:val="center"/>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465705" cy="2196465"/>
            <wp:effectExtent l="9525" t="9525" r="20320" b="22860"/>
            <wp:docPr id="75" name="Imagem 75" descr="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descr="4.2.5-2"/>
                    <pic:cNvPicPr>
                      <a:picLocks noChangeAspect="1"/>
                    </pic:cNvPicPr>
                  </pic:nvPicPr>
                  <pic:blipFill>
                    <a:blip r:embed="rId85"/>
                    <a:stretch>
                      <a:fillRect/>
                    </a:stretch>
                  </pic:blipFill>
                  <pic:spPr>
                    <a:xfrm>
                      <a:off x="0" y="0"/>
                      <a:ext cx="2465705" cy="21964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51</w:t>
      </w:r>
      <w:r>
        <w:rPr>
          <w:rFonts w:ascii="Times New Roman" w:hAnsi="Times New Roman" w:eastAsia="Times New Roman" w:cs="Times New Roman"/>
          <w:b/>
          <w:bCs/>
          <w:sz w:val="24"/>
          <w:szCs w:val="24"/>
          <w:lang w:val="pt-BR" w:eastAsia="pt-BR" w:bidi="ar-SA"/>
        </w:rPr>
        <w:fldChar w:fldCharType="end"/>
      </w:r>
      <w:bookmarkStart w:id="206" w:name="_Toc31783"/>
      <w:r>
        <w:rPr>
          <w:rFonts w:ascii="Times New Roman" w:hAnsi="Times New Roman" w:eastAsia="Times New Roman" w:cs="Times New Roman"/>
          <w:b/>
          <w:bCs/>
          <w:sz w:val="24"/>
          <w:szCs w:val="24"/>
          <w:lang w:val="pt-BR" w:eastAsia="pt-BR" w:bidi="ar-SA"/>
        </w:rPr>
        <w:t>. Tabelas com a Relação de Ceps Utilizados nos Testes de Roteirização de Cada Empresa</w:t>
      </w:r>
      <w:bookmarkEnd w:id="206"/>
    </w:p>
    <w:tbl>
      <w:tblPr>
        <w:tblStyle w:val="45"/>
        <w:tblpPr w:leftFromText="180" w:rightFromText="180" w:vertAnchor="text" w:horzAnchor="page" w:tblpX="1925" w:tblpY="144"/>
        <w:tblOverlap w:val="never"/>
        <w:tblW w:w="847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942"/>
        <w:gridCol w:w="750"/>
        <w:gridCol w:w="956"/>
        <w:gridCol w:w="722"/>
        <w:gridCol w:w="928"/>
        <w:gridCol w:w="722"/>
        <w:gridCol w:w="956"/>
        <w:gridCol w:w="835"/>
        <w:gridCol w:w="928"/>
        <w:gridCol w:w="7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692"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 xml:space="preserve">Empresa 1 - </w:t>
            </w:r>
            <w:r>
              <w:rPr>
                <w:rFonts w:hint="default" w:ascii="Calibri" w:hAnsi="Calibri" w:eastAsia="SimSun" w:cs="Calibri"/>
                <w:b/>
                <w:i w:val="0"/>
                <w:color w:val="FFFFFF"/>
                <w:kern w:val="0"/>
                <w:sz w:val="20"/>
                <w:szCs w:val="20"/>
                <w:u w:val="none"/>
                <w:lang w:val="en-US" w:eastAsia="zh-CN" w:bidi="ar"/>
              </w:rPr>
              <w:br w:type="textWrapping"/>
            </w:r>
            <w:r>
              <w:rPr>
                <w:rFonts w:hint="default" w:ascii="Calibri" w:hAnsi="Calibri" w:eastAsia="SimSun" w:cs="Calibri"/>
                <w:b/>
                <w:i w:val="0"/>
                <w:color w:val="FFFFFF"/>
                <w:kern w:val="0"/>
                <w:sz w:val="20"/>
                <w:szCs w:val="20"/>
                <w:u w:val="none"/>
                <w:lang w:val="en-US" w:eastAsia="zh-CN" w:bidi="ar"/>
              </w:rPr>
              <w:t>Caçapava</w:t>
            </w:r>
          </w:p>
        </w:tc>
        <w:tc>
          <w:tcPr>
            <w:tcW w:w="167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Calibri" w:hAnsi="Calibri" w:cs="Calibri"/>
                <w:b/>
                <w:i w:val="0"/>
                <w:color w:val="FFFFFF"/>
                <w:sz w:val="20"/>
                <w:szCs w:val="20"/>
                <w:u w:val="none"/>
                <w:lang w:val="pt-BR"/>
              </w:rPr>
            </w:pPr>
            <w:r>
              <w:rPr>
                <w:rFonts w:hint="default" w:ascii="Calibri" w:hAnsi="Calibri" w:eastAsia="SimSun" w:cs="Calibri"/>
                <w:b/>
                <w:i w:val="0"/>
                <w:color w:val="FFFFFF"/>
                <w:kern w:val="0"/>
                <w:sz w:val="20"/>
                <w:szCs w:val="20"/>
                <w:u w:val="none"/>
                <w:lang w:val="en-US" w:eastAsia="zh-CN" w:bidi="ar"/>
              </w:rPr>
              <w:t>Empresa 2 - S</w:t>
            </w:r>
            <w:r>
              <w:rPr>
                <w:rFonts w:hint="default" w:ascii="Calibri" w:hAnsi="Calibri" w:eastAsia="SimSun" w:cs="Calibri"/>
                <w:b/>
                <w:i w:val="0"/>
                <w:color w:val="FFFFFF"/>
                <w:kern w:val="0"/>
                <w:sz w:val="20"/>
                <w:szCs w:val="20"/>
                <w:u w:val="none"/>
                <w:lang w:val="pt-BR" w:eastAsia="zh-CN" w:bidi="ar"/>
              </w:rPr>
              <w:t>ã</w:t>
            </w:r>
            <w:r>
              <w:rPr>
                <w:rFonts w:hint="default" w:ascii="Calibri" w:hAnsi="Calibri" w:eastAsia="SimSun" w:cs="Calibri"/>
                <w:b/>
                <w:i w:val="0"/>
                <w:color w:val="FFFFFF"/>
                <w:kern w:val="0"/>
                <w:sz w:val="20"/>
                <w:szCs w:val="20"/>
                <w:u w:val="none"/>
                <w:lang w:val="en-US" w:eastAsia="zh-CN" w:bidi="ar"/>
              </w:rPr>
              <w:t>o José</w:t>
            </w:r>
            <w:r>
              <w:rPr>
                <w:rFonts w:hint="default" w:ascii="Calibri" w:hAnsi="Calibri" w:eastAsia="SimSun" w:cs="Calibri"/>
                <w:b/>
                <w:i w:val="0"/>
                <w:color w:val="FFFFFF"/>
                <w:kern w:val="0"/>
                <w:sz w:val="20"/>
                <w:szCs w:val="20"/>
                <w:u w:val="none"/>
                <w:lang w:val="pt-BR" w:eastAsia="zh-CN" w:bidi="ar"/>
              </w:rPr>
              <w:t xml:space="preserve"> dos Campos</w:t>
            </w:r>
          </w:p>
        </w:tc>
        <w:tc>
          <w:tcPr>
            <w:tcW w:w="1650"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 xml:space="preserve">Empresa 3 - </w:t>
            </w:r>
            <w:r>
              <w:rPr>
                <w:rFonts w:hint="default" w:ascii="Calibri" w:hAnsi="Calibri" w:eastAsia="SimSun" w:cs="Calibri"/>
                <w:b/>
                <w:i w:val="0"/>
                <w:color w:val="FFFFFF"/>
                <w:kern w:val="0"/>
                <w:sz w:val="20"/>
                <w:szCs w:val="20"/>
                <w:u w:val="none"/>
                <w:lang w:val="en-US" w:eastAsia="zh-CN" w:bidi="ar"/>
              </w:rPr>
              <w:br w:type="textWrapping"/>
            </w:r>
            <w:r>
              <w:rPr>
                <w:rFonts w:hint="default" w:ascii="Calibri" w:hAnsi="Calibri" w:eastAsia="SimSun" w:cs="Calibri"/>
                <w:b/>
                <w:i w:val="0"/>
                <w:color w:val="FFFFFF"/>
                <w:kern w:val="0"/>
                <w:sz w:val="20"/>
                <w:szCs w:val="20"/>
                <w:u w:val="none"/>
                <w:lang w:val="en-US" w:eastAsia="zh-CN" w:bidi="ar"/>
              </w:rPr>
              <w:t>Taubaté</w:t>
            </w:r>
          </w:p>
        </w:tc>
        <w:tc>
          <w:tcPr>
            <w:tcW w:w="1791"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 xml:space="preserve">Empresa 4 - </w:t>
            </w:r>
            <w:r>
              <w:rPr>
                <w:rFonts w:hint="default" w:ascii="Calibri" w:hAnsi="Calibri" w:eastAsia="SimSun" w:cs="Calibri"/>
                <w:b/>
                <w:i w:val="0"/>
                <w:color w:val="FFFFFF"/>
                <w:kern w:val="0"/>
                <w:sz w:val="20"/>
                <w:szCs w:val="20"/>
                <w:u w:val="none"/>
                <w:lang w:val="en-US" w:eastAsia="zh-CN" w:bidi="ar"/>
              </w:rPr>
              <w:br w:type="textWrapping"/>
            </w:r>
            <w:r>
              <w:rPr>
                <w:rFonts w:hint="default" w:ascii="Calibri" w:hAnsi="Calibri" w:eastAsia="SimSun" w:cs="Calibri"/>
                <w:b/>
                <w:i w:val="0"/>
                <w:color w:val="FFFFFF"/>
                <w:kern w:val="0"/>
                <w:sz w:val="20"/>
                <w:szCs w:val="20"/>
                <w:u w:val="none"/>
                <w:lang w:val="en-US" w:eastAsia="zh-CN" w:bidi="ar"/>
              </w:rPr>
              <w:t>Jacareí</w:t>
            </w:r>
          </w:p>
        </w:tc>
        <w:tc>
          <w:tcPr>
            <w:tcW w:w="166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 xml:space="preserve">Empresa 5 - </w:t>
            </w:r>
            <w:r>
              <w:rPr>
                <w:rFonts w:hint="default" w:ascii="Calibri" w:hAnsi="Calibri" w:eastAsia="SimSun" w:cs="Calibri"/>
                <w:b/>
                <w:i w:val="0"/>
                <w:color w:val="FFFFFF"/>
                <w:kern w:val="0"/>
                <w:sz w:val="20"/>
                <w:szCs w:val="20"/>
                <w:u w:val="none"/>
                <w:lang w:val="en-US" w:eastAsia="zh-CN" w:bidi="ar"/>
              </w:rPr>
              <w:br w:type="textWrapping"/>
            </w:r>
            <w:r>
              <w:rPr>
                <w:rFonts w:hint="default" w:ascii="Calibri" w:hAnsi="Calibri" w:eastAsia="SimSun" w:cs="Calibri"/>
                <w:b/>
                <w:i w:val="0"/>
                <w:color w:val="FFFFFF"/>
                <w:kern w:val="0"/>
                <w:sz w:val="20"/>
                <w:szCs w:val="20"/>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942"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Cep</w:t>
            </w:r>
          </w:p>
        </w:tc>
        <w:tc>
          <w:tcPr>
            <w:tcW w:w="750"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Número</w:t>
            </w:r>
          </w:p>
        </w:tc>
        <w:tc>
          <w:tcPr>
            <w:tcW w:w="95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Cep</w:t>
            </w:r>
          </w:p>
        </w:tc>
        <w:tc>
          <w:tcPr>
            <w:tcW w:w="722"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Número</w:t>
            </w:r>
          </w:p>
        </w:tc>
        <w:tc>
          <w:tcPr>
            <w:tcW w:w="928"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Cep</w:t>
            </w:r>
          </w:p>
        </w:tc>
        <w:tc>
          <w:tcPr>
            <w:tcW w:w="722"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Número</w:t>
            </w:r>
          </w:p>
        </w:tc>
        <w:tc>
          <w:tcPr>
            <w:tcW w:w="95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Cep</w:t>
            </w:r>
          </w:p>
        </w:tc>
        <w:tc>
          <w:tcPr>
            <w:tcW w:w="835"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Número</w:t>
            </w:r>
          </w:p>
        </w:tc>
        <w:tc>
          <w:tcPr>
            <w:tcW w:w="928"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Cep</w:t>
            </w:r>
          </w:p>
        </w:tc>
        <w:tc>
          <w:tcPr>
            <w:tcW w:w="740"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Número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12285-020</w:t>
            </w:r>
          </w:p>
        </w:tc>
        <w:tc>
          <w:tcPr>
            <w:tcW w:w="75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980</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12242-000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2200</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eastAsia" w:ascii="Calibri" w:hAnsi="Calibri" w:eastAsia="SimSun" w:cs="Calibri"/>
                <w:i w:val="0"/>
                <w:color w:val="000000"/>
                <w:kern w:val="0"/>
                <w:sz w:val="20"/>
                <w:szCs w:val="20"/>
                <w:u w:val="none"/>
                <w:lang w:val="en-US" w:eastAsia="zh-CN" w:bidi="ar"/>
              </w:rPr>
              <w:t>12040-900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1700</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12307-200</w:t>
            </w:r>
          </w:p>
        </w:tc>
        <w:tc>
          <w:tcPr>
            <w:tcW w:w="83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88</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11673-110</w:t>
            </w:r>
          </w:p>
        </w:tc>
        <w:tc>
          <w:tcPr>
            <w:tcW w:w="7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141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04" w:hRule="atLeast"/>
        </w:trPr>
        <w:tc>
          <w:tcPr>
            <w:tcW w:w="94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12284-070</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35</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12236-660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3359</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12091-000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7181</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12305-000</w:t>
            </w:r>
          </w:p>
        </w:tc>
        <w:tc>
          <w:tcPr>
            <w:tcW w:w="83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1591</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11666-525</w:t>
            </w:r>
          </w:p>
        </w:tc>
        <w:tc>
          <w:tcPr>
            <w:tcW w:w="7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4651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12281-370</w:t>
            </w:r>
          </w:p>
        </w:tc>
        <w:tc>
          <w:tcPr>
            <w:tcW w:w="75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101</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12230-011</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591</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12030-040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1160</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12320-670</w:t>
            </w:r>
          </w:p>
        </w:tc>
        <w:tc>
          <w:tcPr>
            <w:tcW w:w="83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291</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11675-000</w:t>
            </w:r>
          </w:p>
        </w:tc>
        <w:tc>
          <w:tcPr>
            <w:tcW w:w="7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297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12287-020</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401</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12220-000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6005</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12040-670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1780</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12324-350</w:t>
            </w:r>
          </w:p>
        </w:tc>
        <w:tc>
          <w:tcPr>
            <w:tcW w:w="83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42</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11674-750</w:t>
            </w:r>
          </w:p>
        </w:tc>
        <w:tc>
          <w:tcPr>
            <w:tcW w:w="7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96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12281-020</w:t>
            </w:r>
          </w:p>
        </w:tc>
        <w:tc>
          <w:tcPr>
            <w:tcW w:w="75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625</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12210-010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29</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12043-490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111</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12322-000</w:t>
            </w:r>
          </w:p>
        </w:tc>
        <w:tc>
          <w:tcPr>
            <w:tcW w:w="83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109</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11665-251</w:t>
            </w:r>
          </w:p>
        </w:tc>
        <w:tc>
          <w:tcPr>
            <w:tcW w:w="7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838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12280-034</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148</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12230-000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227</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12040-000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420</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12301-330</w:t>
            </w:r>
          </w:p>
        </w:tc>
        <w:tc>
          <w:tcPr>
            <w:tcW w:w="83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s/n</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11660-971</w:t>
            </w:r>
          </w:p>
        </w:tc>
        <w:tc>
          <w:tcPr>
            <w:tcW w:w="7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840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12289-010</w:t>
            </w:r>
          </w:p>
        </w:tc>
        <w:tc>
          <w:tcPr>
            <w:tcW w:w="75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700</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12240-540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1501</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12061-100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384</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12312-000</w:t>
            </w:r>
          </w:p>
        </w:tc>
        <w:tc>
          <w:tcPr>
            <w:tcW w:w="83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2010</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Calibri" w:hAnsi="Calibri" w:cs="Calibri"/>
                <w:i w:val="0"/>
                <w:color w:val="000000"/>
                <w:sz w:val="20"/>
                <w:szCs w:val="20"/>
                <w:u w:val="none"/>
              </w:rPr>
            </w:pPr>
          </w:p>
        </w:tc>
        <w:tc>
          <w:tcPr>
            <w:tcW w:w="7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Calibri" w:hAnsi="Calibri" w:cs="Calibri"/>
                <w:i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12215-656</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4496</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12070-100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808</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c>
          <w:tcPr>
            <w:tcW w:w="7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Nos próximos sub-capítulos serão apresentados os resultados obtidos em cada uma dos Testes.</w:t>
      </w:r>
    </w:p>
    <w:p>
      <w:pPr>
        <w:autoSpaceDE w:val="0"/>
        <w:autoSpaceDN w:val="0"/>
        <w:adjustRightInd w:val="0"/>
        <w:spacing w:line="360" w:lineRule="auto"/>
        <w:ind w:firstLine="697" w:firstLineChars="0"/>
        <w:jc w:val="both"/>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07" w:name="_Toc28599"/>
      <w:r>
        <w:rPr>
          <w:rFonts w:hint="default"/>
          <w:lang w:val="pt-BR"/>
        </w:rPr>
        <w:t>Caso de Testes 1 - Cidade de Caçapava</w:t>
      </w:r>
      <w:bookmarkEnd w:id="207"/>
    </w:p>
    <w:p>
      <w:pPr>
        <w:autoSpaceDE w:val="0"/>
        <w:autoSpaceDN w:val="0"/>
        <w:adjustRightInd w:val="0"/>
        <w:spacing w:line="360" w:lineRule="auto"/>
        <w:ind w:firstLine="697" w:firstLineChars="0"/>
        <w:jc w:val="both"/>
        <w:rPr>
          <w:rFonts w:hint="default"/>
          <w:lang w:val="pt-BR"/>
        </w:rPr>
      </w:pPr>
      <w:r>
        <w:rPr>
          <w:rFonts w:hint="default"/>
          <w:lang w:val="pt-BR"/>
        </w:rPr>
        <w:t xml:space="preserve">O primeiro Caso de testes está relacionada a primeira empresa fictícia cadastrada, que possui a cidade de Caçapava como região de atuação. A Tabela 52 apresenta o detalhamento dos Caso de Teste, Relacionando os Endereços Envolvidos e o Resultado esperado. </w:t>
      </w:r>
    </w:p>
    <w:p>
      <w:pPr>
        <w:autoSpaceDE w:val="0"/>
        <w:autoSpaceDN w:val="0"/>
        <w:adjustRightInd w:val="0"/>
        <w:spacing w:line="360" w:lineRule="auto"/>
        <w:ind w:firstLine="697" w:firstLineChars="0"/>
        <w:jc w:val="both"/>
        <w:rPr>
          <w:rFonts w:hint="default"/>
          <w:lang w:val="pt-BR"/>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52</w:t>
      </w:r>
      <w:r>
        <w:rPr>
          <w:rFonts w:ascii="Times New Roman" w:hAnsi="Times New Roman" w:eastAsia="Times New Roman" w:cs="Times New Roman"/>
          <w:b/>
          <w:bCs/>
          <w:sz w:val="24"/>
          <w:szCs w:val="24"/>
          <w:lang w:val="pt-BR" w:eastAsia="pt-BR" w:bidi="ar-SA"/>
        </w:rPr>
        <w:fldChar w:fldCharType="end"/>
      </w:r>
      <w:bookmarkStart w:id="208" w:name="_Toc10696"/>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1</w:t>
      </w:r>
      <w:bookmarkEnd w:id="208"/>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b w:val="0"/>
          <w:bCs w:val="0"/>
          <w:sz w:val="20"/>
          <w:lang w:val="pt-BR"/>
        </w:rPr>
      </w:pPr>
      <w:r>
        <w:rPr>
          <w:rFonts w:hint="default"/>
          <w:lang w:val="pt-BR"/>
        </w:rPr>
        <w:object>
          <v:shape id="_x0000_i1025" o:spt="75" type="#_x0000_t75" style="height:294.15pt;width:453.3pt;" o:ole="t" filled="f" o:preferrelative="t" stroked="f" coordsize="21600,21600">
            <v:path/>
            <v:fill on="f" focussize="0,0"/>
            <v:stroke on="f"/>
            <v:imagedata r:id="rId87" o:title=""/>
            <o:lock v:ext="edit" aspectratio="f"/>
            <w10:wrap type="none"/>
            <w10:anchorlock/>
          </v:shape>
          <o:OLEObject Type="Embed" ProgID="Excel.Sheet.12" ShapeID="_x0000_i1025" DrawAspect="Content" ObjectID="_1468075725" r:id="rId86">
            <o:LockedField>false</o:LockedField>
          </o:OLEObject>
        </w:object>
      </w:r>
      <w:r>
        <w:rPr>
          <w:sz w:val="20"/>
          <w:lang w:val="pt-BR"/>
        </w:rPr>
        <w:t>Fonte: O Autor (2018)</w:t>
      </w:r>
    </w:p>
    <w:p>
      <w:pPr>
        <w:autoSpaceDE w:val="0"/>
        <w:autoSpaceDN w:val="0"/>
        <w:adjustRightInd w:val="0"/>
        <w:spacing w:line="360" w:lineRule="auto"/>
        <w:ind w:firstLine="697" w:firstLineChars="0"/>
        <w:jc w:val="both"/>
        <w:rPr>
          <w:b w:val="0"/>
          <w:bCs w:val="0"/>
          <w:sz w:val="20"/>
          <w:lang w:val="pt-BR"/>
        </w:rPr>
      </w:pPr>
      <w:r>
        <w:rPr>
          <w:rFonts w:hint="default"/>
          <w:lang w:val="pt-BR"/>
        </w:rPr>
        <w:t>A Figura 76 apresenta a Rota gerada pelo Google Maps após a inserção dos pontos conforme a ordem apresentada na Tabela 52.</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76</w:t>
      </w:r>
      <w:r>
        <w:rPr>
          <w:rFonts w:ascii="Times New Roman" w:hAnsi="Times New Roman" w:eastAsia="Times New Roman" w:cs="Times New Roman"/>
          <w:b/>
          <w:bCs/>
          <w:sz w:val="24"/>
          <w:szCs w:val="24"/>
          <w:lang w:val="pt-BR" w:eastAsia="pt-BR" w:bidi="ar-SA"/>
        </w:rPr>
        <w:fldChar w:fldCharType="end"/>
      </w:r>
      <w:bookmarkStart w:id="209" w:name="_Toc23659"/>
      <w:r>
        <w:rPr>
          <w:rFonts w:ascii="Times New Roman" w:hAnsi="Times New Roman" w:eastAsia="Times New Roman" w:cs="Times New Roman"/>
          <w:b/>
          <w:bCs/>
          <w:sz w:val="24"/>
          <w:szCs w:val="24"/>
          <w:lang w:val="pt-BR" w:eastAsia="pt-BR" w:bidi="ar-SA"/>
        </w:rPr>
        <w:t>. Caso de Testes 1 - Rota Gerada pelo Google Maps</w:t>
      </w:r>
      <w:bookmarkEnd w:id="20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997075" cy="3561715"/>
            <wp:effectExtent l="9525" t="9525" r="12700" b="10160"/>
            <wp:docPr id="76" name="Imagem 76" descr="4.2.5-1-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descr="4.2.5-1-maps"/>
                    <pic:cNvPicPr>
                      <a:picLocks noChangeAspect="1"/>
                    </pic:cNvPicPr>
                  </pic:nvPicPr>
                  <pic:blipFill>
                    <a:blip r:embed="rId88"/>
                    <a:stretch>
                      <a:fillRect/>
                    </a:stretch>
                  </pic:blipFill>
                  <pic:spPr>
                    <a:xfrm>
                      <a:off x="0" y="0"/>
                      <a:ext cx="1997075" cy="35617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77 apresenta a Rota que foi gerada com a Otimização do algoritmo Desenvolvido no Projeto. No lado esquerdo da imagem, é a tela de consulta a rota Gerada do Software e do lado direito é ela aberta no Google Maps.</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77</w:t>
      </w:r>
      <w:r>
        <w:rPr>
          <w:rFonts w:ascii="Times New Roman" w:hAnsi="Times New Roman" w:eastAsia="Times New Roman" w:cs="Times New Roman"/>
          <w:b/>
          <w:bCs/>
          <w:sz w:val="24"/>
          <w:szCs w:val="24"/>
          <w:lang w:val="pt-BR" w:eastAsia="pt-BR" w:bidi="ar-SA"/>
        </w:rPr>
        <w:fldChar w:fldCharType="end"/>
      </w:r>
      <w:bookmarkStart w:id="210" w:name="_Toc29362"/>
      <w:r>
        <w:rPr>
          <w:rFonts w:ascii="Times New Roman" w:hAnsi="Times New Roman" w:eastAsia="Times New Roman" w:cs="Times New Roman"/>
          <w:b/>
          <w:bCs/>
          <w:sz w:val="24"/>
          <w:szCs w:val="24"/>
          <w:lang w:val="pt-BR" w:eastAsia="pt-BR" w:bidi="ar-SA"/>
        </w:rPr>
        <w:t>. Caso de Testes 1 - Rota Gerada pelo SysRLog</w:t>
      </w:r>
      <w:bookmarkEnd w:id="21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684395" cy="4002405"/>
            <wp:effectExtent l="9525" t="9525" r="11430" b="26670"/>
            <wp:docPr id="77" name="Imagem 77" descr="C:\Users\jintahibari\Documents\FACULDADE\TRABALHO DE GRADUACAO\documentacaoTG\4.2.5-1-sysrlog.PNG4.2.5-1-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7" descr="C:\Users\jintahibari\Documents\FACULDADE\TRABALHO DE GRADUACAO\documentacaoTG\4.2.5-1-sysrlog.PNG4.2.5-1-sysrlog"/>
                    <pic:cNvPicPr>
                      <a:picLocks noChangeAspect="1"/>
                    </pic:cNvPicPr>
                  </pic:nvPicPr>
                  <pic:blipFill>
                    <a:blip r:embed="rId89"/>
                    <a:srcRect/>
                    <a:stretch>
                      <a:fillRect/>
                    </a:stretch>
                  </pic:blipFill>
                  <pic:spPr>
                    <a:xfrm>
                      <a:off x="0" y="0"/>
                      <a:ext cx="4684395" cy="400240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b w:val="0"/>
          <w:bCs w:val="0"/>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52. A otimização conseguiu obter resultados satisfatórios, tendo uma menor distância e um menor tempo para ser percorrida que o lançamento desses pontos diretamente no Google Maps. A Tabela 53 apresenta o comparativo entre as duas rotas.</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53</w:t>
      </w:r>
      <w:r>
        <w:rPr>
          <w:rFonts w:ascii="Times New Roman" w:hAnsi="Times New Roman" w:eastAsia="Times New Roman" w:cs="Times New Roman"/>
          <w:b/>
          <w:bCs/>
          <w:sz w:val="24"/>
          <w:szCs w:val="24"/>
          <w:lang w:val="pt-BR" w:eastAsia="pt-BR" w:bidi="ar-SA"/>
        </w:rPr>
        <w:fldChar w:fldCharType="end"/>
      </w:r>
      <w:bookmarkStart w:id="211" w:name="_Toc243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Resultados Obtidos no Caso de Teste 1</w:t>
      </w:r>
      <w:bookmarkEnd w:id="211"/>
    </w:p>
    <w:p>
      <w:pPr>
        <w:autoSpaceDE w:val="0"/>
        <w:autoSpaceDN w:val="0"/>
        <w:adjustRightInd w:val="0"/>
        <w:spacing w:line="360" w:lineRule="auto"/>
        <w:jc w:val="both"/>
        <w:rPr>
          <w:rFonts w:hint="default"/>
          <w:lang w:val="pt-BR"/>
        </w:rPr>
      </w:pPr>
      <w:r>
        <w:rPr>
          <w:rFonts w:hint="default"/>
          <w:lang w:val="pt-BR"/>
        </w:rPr>
        <w:object>
          <v:shape id="_x0000_i1026" o:spt="75" type="#_x0000_t75" style="height:65.25pt;width:299.25pt;" o:ole="t" filled="f" o:preferrelative="t" stroked="f" coordsize="21600,21600">
            <v:path/>
            <v:fill on="f" focussize="0,0"/>
            <v:stroke on="f"/>
            <v:imagedata r:id="rId91" o:title=""/>
            <o:lock v:ext="edit" aspectratio="f"/>
            <w10:wrap type="none"/>
            <w10:anchorlock/>
          </v:shape>
          <o:OLEObject Type="Embed" ProgID="Excel.Sheet.12" ShapeID="_x0000_i1026" DrawAspect="Content" ObjectID="_1468075726" r:id="rId90">
            <o:LockedField>false</o:LockedField>
          </o:OLEObject>
        </w:objec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b w:val="0"/>
          <w:bCs w:val="0"/>
          <w:sz w:val="20"/>
          <w:lang w:val="pt-BR"/>
        </w:rPr>
      </w:pPr>
      <w:r>
        <w:rPr>
          <w:b w:val="0"/>
          <w:bCs w:val="0"/>
          <w:sz w:val="20"/>
          <w:lang w:val="pt-BR"/>
        </w:rPr>
        <w:br w:type="page"/>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12" w:name="_Toc1135"/>
      <w:r>
        <w:rPr>
          <w:rFonts w:hint="default"/>
          <w:lang w:val="pt-BR"/>
        </w:rPr>
        <w:t>Caso de Testes 2 - Cidade de São José dos Campos</w:t>
      </w:r>
      <w:bookmarkEnd w:id="212"/>
    </w:p>
    <w:p>
      <w:pPr>
        <w:autoSpaceDE w:val="0"/>
        <w:autoSpaceDN w:val="0"/>
        <w:adjustRightInd w:val="0"/>
        <w:spacing w:line="360" w:lineRule="auto"/>
        <w:ind w:firstLine="697" w:firstLineChars="0"/>
        <w:jc w:val="both"/>
        <w:rPr>
          <w:rFonts w:hint="default"/>
          <w:lang w:val="pt-BR"/>
        </w:rPr>
      </w:pPr>
      <w:r>
        <w:rPr>
          <w:rFonts w:hint="default"/>
          <w:lang w:val="pt-BR"/>
        </w:rPr>
        <w:t>O segundo Caso de Teste foi realizado tendo como base uma empresa fictícia com atuação na Cidade de São José dos campos. A Tabela 54 apresenta o detalhamento dos Caso de Teste, Relacionando os Endereços Envolvidos e o Resultado esperado.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54</w:t>
      </w:r>
      <w:r>
        <w:rPr>
          <w:rFonts w:ascii="Times New Roman" w:hAnsi="Times New Roman" w:eastAsia="Times New Roman" w:cs="Times New Roman"/>
          <w:b/>
          <w:bCs/>
          <w:sz w:val="24"/>
          <w:szCs w:val="24"/>
          <w:lang w:val="pt-BR" w:eastAsia="pt-BR" w:bidi="ar-SA"/>
        </w:rPr>
        <w:fldChar w:fldCharType="end"/>
      </w:r>
      <w:bookmarkStart w:id="213" w:name="_Toc1207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2</w:t>
      </w:r>
      <w:bookmarkEnd w:id="213"/>
    </w:p>
    <w:tbl>
      <w:tblPr>
        <w:tblStyle w:val="45"/>
        <w:tblpPr w:leftFromText="180" w:rightFromText="180" w:vertAnchor="text" w:horzAnchor="page" w:tblpX="1956" w:tblpY="317"/>
        <w:tblOverlap w:val="never"/>
        <w:tblW w:w="866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932"/>
        <w:gridCol w:w="2980"/>
        <w:gridCol w:w="2644"/>
        <w:gridCol w:w="210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tcBorders>
              <w:top w:val="single" w:color="5B9BD5" w:sz="2" w:space="0"/>
              <w:left w:val="single" w:color="5B9BD5" w:sz="2" w:space="0"/>
            </w:tcBorders>
            <w:shd w:val="clear" w:color="5B9BD5" w:fill="5B9BD5"/>
            <w:vAlign w:val="center"/>
          </w:tcPr>
          <w:p>
            <w:pPr>
              <w:keepNext w:val="0"/>
              <w:keepLines w:val="0"/>
              <w:widowControl/>
              <w:suppressLineNumbers w:val="0"/>
              <w:jc w:val="left"/>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2980"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pt-BR" w:eastAsia="zh-CN" w:bidi="ar"/>
              </w:rPr>
              <w:t>Descrição</w:t>
            </w:r>
            <w:r>
              <w:rPr>
                <w:rFonts w:hint="default" w:ascii="Calibri" w:hAnsi="Calibri" w:eastAsia="SimSun" w:cs="Calibri"/>
                <w:b/>
                <w:i w:val="0"/>
                <w:color w:val="FFFFFF"/>
                <w:kern w:val="0"/>
                <w:sz w:val="22"/>
                <w:szCs w:val="22"/>
                <w:u w:val="none"/>
                <w:lang w:val="en-US" w:eastAsia="zh-CN" w:bidi="ar"/>
              </w:rPr>
              <w:t xml:space="preserve"> do </w:t>
            </w:r>
            <w:r>
              <w:rPr>
                <w:rFonts w:hint="default" w:ascii="Calibri" w:hAnsi="Calibri" w:eastAsia="SimSun" w:cs="Calibri"/>
                <w:b/>
                <w:i w:val="0"/>
                <w:color w:val="FFFFFF"/>
                <w:kern w:val="0"/>
                <w:sz w:val="22"/>
                <w:szCs w:val="22"/>
                <w:u w:val="none"/>
                <w:lang w:val="pt-BR" w:eastAsia="zh-CN" w:bidi="ar"/>
              </w:rPr>
              <w:t>Cenário</w:t>
            </w:r>
            <w:r>
              <w:rPr>
                <w:rFonts w:hint="default" w:ascii="Calibri" w:hAnsi="Calibri" w:eastAsia="SimSun" w:cs="Calibri"/>
                <w:b/>
                <w:i w:val="0"/>
                <w:color w:val="FFFFFF"/>
                <w:kern w:val="0"/>
                <w:sz w:val="22"/>
                <w:szCs w:val="22"/>
                <w:u w:val="none"/>
                <w:lang w:val="en-US" w:eastAsia="zh-CN" w:bidi="ar"/>
              </w:rPr>
              <w:t xml:space="preserve"> de Teste</w:t>
            </w:r>
          </w:p>
        </w:tc>
        <w:tc>
          <w:tcPr>
            <w:tcW w:w="2644"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dos Pontos Envolvidos (</w:t>
            </w:r>
            <w:r>
              <w:rPr>
                <w:rFonts w:hint="default" w:ascii="Calibri" w:hAnsi="Calibri" w:eastAsia="SimSun" w:cs="Calibri"/>
                <w:b/>
                <w:i w:val="0"/>
                <w:color w:val="FFFFFF"/>
                <w:kern w:val="0"/>
                <w:sz w:val="22"/>
                <w:szCs w:val="22"/>
                <w:u w:val="none"/>
                <w:lang w:val="pt-BR" w:eastAsia="zh-CN" w:bidi="ar"/>
              </w:rPr>
              <w:t>Sequência</w:t>
            </w:r>
            <w:r>
              <w:rPr>
                <w:rFonts w:hint="default" w:ascii="Calibri" w:hAnsi="Calibri" w:eastAsia="SimSun" w:cs="Calibri"/>
                <w:b/>
                <w:i w:val="0"/>
                <w:color w:val="FFFFFF"/>
                <w:kern w:val="0"/>
                <w:sz w:val="22"/>
                <w:szCs w:val="22"/>
                <w:u w:val="none"/>
                <w:lang w:val="en-US" w:eastAsia="zh-CN" w:bidi="ar"/>
              </w:rPr>
              <w:t xml:space="preserve"> Inserida No Maps)</w:t>
            </w:r>
          </w:p>
        </w:tc>
        <w:tc>
          <w:tcPr>
            <w:tcW w:w="2108" w:type="dxa"/>
            <w:tcBorders>
              <w:top w:val="single" w:color="5B9BD5" w:sz="2" w:space="0"/>
              <w:right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Resultado esperado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restart"/>
            <w:shd w:val="clear" w:color="auto" w:fill="auto"/>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CT2</w:t>
            </w:r>
          </w:p>
        </w:tc>
        <w:tc>
          <w:tcPr>
            <w:tcW w:w="2980" w:type="dxa"/>
            <w:vMerge w:val="restart"/>
            <w:shd w:val="clear" w:color="auto" w:fill="auto"/>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Cenário de Teste 2 :Esta validação tem por objetivo a definição de de 9 pontos atendidos pela Empresa 2 na Cidade de São José dos Campos- São Paulo. Sendo esses pontos compostos pela Origem e Destino que é o endereço da empresa e 9 pontos Intermediários</w:t>
            </w: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 Estr. Mun. Martins Guimarães, 1050 - Vila Tesouro</w:t>
            </w:r>
          </w:p>
        </w:tc>
        <w:tc>
          <w:tcPr>
            <w:tcW w:w="2108" w:type="dxa"/>
            <w:vMerge w:val="restart"/>
            <w:shd w:val="clear" w:color="auto" w:fill="auto"/>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 xml:space="preserve">P0 -&gt; P4 -&gt; P8-&gt; P5 -&gt; P1 -&gt;P7 -&gt; P6 -&gt; P3 -&gt; P2 -&gt;  P0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Calibri" w:hAnsi="Calibri" w:cs="Calibri"/>
                <w:i w:val="0"/>
                <w:color w:val="000000"/>
                <w:sz w:val="22"/>
                <w:szCs w:val="22"/>
                <w:u w:val="none"/>
              </w:rPr>
            </w:pPr>
          </w:p>
        </w:tc>
        <w:tc>
          <w:tcPr>
            <w:tcW w:w="2980" w:type="dxa"/>
            <w:vMerge w:val="continue"/>
            <w:shd w:val="clear" w:color="auto" w:fill="auto"/>
            <w:vAlign w:val="center"/>
          </w:tcPr>
          <w:p>
            <w:pPr>
              <w:jc w:val="center"/>
              <w:rPr>
                <w:rFonts w:hint="default" w:ascii="Calibri" w:hAnsi="Calibri" w:cs="Calibri"/>
                <w:i w:val="0"/>
                <w:color w:val="000000"/>
                <w:sz w:val="22"/>
                <w:szCs w:val="22"/>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P1 -  Av. São João, 2200 - Jardim das Colinas</w:t>
            </w:r>
          </w:p>
        </w:tc>
        <w:tc>
          <w:tcPr>
            <w:tcW w:w="2108"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900" w:hRule="atLeast"/>
        </w:trPr>
        <w:tc>
          <w:tcPr>
            <w:tcW w:w="932" w:type="dxa"/>
            <w:vMerge w:val="continue"/>
            <w:shd w:val="clear" w:color="auto" w:fill="auto"/>
            <w:vAlign w:val="center"/>
          </w:tcPr>
          <w:p>
            <w:pPr>
              <w:jc w:val="center"/>
              <w:rPr>
                <w:rFonts w:hint="default" w:ascii="Calibri" w:hAnsi="Calibri" w:cs="Calibri"/>
                <w:i w:val="0"/>
                <w:color w:val="000000"/>
                <w:sz w:val="22"/>
                <w:szCs w:val="22"/>
                <w:u w:val="none"/>
              </w:rPr>
            </w:pPr>
          </w:p>
        </w:tc>
        <w:tc>
          <w:tcPr>
            <w:tcW w:w="2980" w:type="dxa"/>
            <w:vMerge w:val="continue"/>
            <w:shd w:val="clear" w:color="auto" w:fill="auto"/>
            <w:vAlign w:val="center"/>
          </w:tcPr>
          <w:p>
            <w:pPr>
              <w:jc w:val="center"/>
              <w:rPr>
                <w:rFonts w:hint="default" w:ascii="Calibri" w:hAnsi="Calibri" w:cs="Calibri"/>
                <w:i w:val="0"/>
                <w:color w:val="000000"/>
                <w:sz w:val="22"/>
                <w:szCs w:val="22"/>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P2 - Av. Dr. João Batista de Souza Soares, 3359 - Jardim Morumbi</w:t>
            </w:r>
          </w:p>
        </w:tc>
        <w:tc>
          <w:tcPr>
            <w:tcW w:w="2108"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Calibri" w:hAnsi="Calibri" w:cs="Calibri"/>
                <w:i w:val="0"/>
                <w:color w:val="000000"/>
                <w:sz w:val="22"/>
                <w:szCs w:val="22"/>
                <w:u w:val="none"/>
              </w:rPr>
            </w:pPr>
          </w:p>
        </w:tc>
        <w:tc>
          <w:tcPr>
            <w:tcW w:w="2980" w:type="dxa"/>
            <w:vMerge w:val="continue"/>
            <w:shd w:val="clear" w:color="auto" w:fill="auto"/>
            <w:vAlign w:val="center"/>
          </w:tcPr>
          <w:p>
            <w:pPr>
              <w:jc w:val="center"/>
              <w:rPr>
                <w:rFonts w:hint="default" w:ascii="Calibri" w:hAnsi="Calibri" w:cs="Calibri"/>
                <w:i w:val="0"/>
                <w:color w:val="000000"/>
                <w:sz w:val="22"/>
                <w:szCs w:val="22"/>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P3 - Av. Cassiopeia, 591 - Jardim Satélite</w:t>
            </w:r>
          </w:p>
        </w:tc>
        <w:tc>
          <w:tcPr>
            <w:tcW w:w="2108"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Calibri" w:hAnsi="Calibri" w:cs="Calibri"/>
                <w:i w:val="0"/>
                <w:color w:val="000000"/>
                <w:sz w:val="22"/>
                <w:szCs w:val="22"/>
                <w:u w:val="none"/>
              </w:rPr>
            </w:pPr>
          </w:p>
        </w:tc>
        <w:tc>
          <w:tcPr>
            <w:tcW w:w="2980" w:type="dxa"/>
            <w:vMerge w:val="continue"/>
            <w:shd w:val="clear" w:color="auto" w:fill="auto"/>
            <w:vAlign w:val="center"/>
          </w:tcPr>
          <w:p>
            <w:pPr>
              <w:jc w:val="center"/>
              <w:rPr>
                <w:rFonts w:hint="default" w:ascii="Calibri" w:hAnsi="Calibri" w:cs="Calibri"/>
                <w:i w:val="0"/>
                <w:color w:val="000000"/>
                <w:sz w:val="22"/>
                <w:szCs w:val="22"/>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P4 - Av. Pres. Juscelino Kubitschek, 6005</w:t>
            </w:r>
          </w:p>
        </w:tc>
        <w:tc>
          <w:tcPr>
            <w:tcW w:w="2108"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Calibri" w:hAnsi="Calibri" w:cs="Calibri"/>
                <w:i w:val="0"/>
                <w:color w:val="000000"/>
                <w:sz w:val="22"/>
                <w:szCs w:val="22"/>
                <w:u w:val="none"/>
              </w:rPr>
            </w:pPr>
          </w:p>
        </w:tc>
        <w:tc>
          <w:tcPr>
            <w:tcW w:w="2980" w:type="dxa"/>
            <w:vMerge w:val="continue"/>
            <w:shd w:val="clear" w:color="auto" w:fill="auto"/>
            <w:vAlign w:val="center"/>
          </w:tcPr>
          <w:p>
            <w:pPr>
              <w:jc w:val="center"/>
              <w:rPr>
                <w:rFonts w:hint="default" w:ascii="Calibri" w:hAnsi="Calibri" w:cs="Calibri"/>
                <w:i w:val="0"/>
                <w:color w:val="000000"/>
                <w:sz w:val="22"/>
                <w:szCs w:val="22"/>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P5 - R. Claudino Pinto, 29 - Centro</w:t>
            </w:r>
          </w:p>
        </w:tc>
        <w:tc>
          <w:tcPr>
            <w:tcW w:w="2108"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Calibri" w:hAnsi="Calibri" w:cs="Calibri"/>
                <w:i w:val="0"/>
                <w:color w:val="000000"/>
                <w:sz w:val="22"/>
                <w:szCs w:val="22"/>
                <w:u w:val="none"/>
              </w:rPr>
            </w:pPr>
          </w:p>
        </w:tc>
        <w:tc>
          <w:tcPr>
            <w:tcW w:w="2980" w:type="dxa"/>
            <w:vMerge w:val="continue"/>
            <w:shd w:val="clear" w:color="auto" w:fill="auto"/>
            <w:vAlign w:val="center"/>
          </w:tcPr>
          <w:p>
            <w:pPr>
              <w:jc w:val="center"/>
              <w:rPr>
                <w:rFonts w:hint="default" w:ascii="Calibri" w:hAnsi="Calibri" w:cs="Calibri"/>
                <w:i w:val="0"/>
                <w:color w:val="000000"/>
                <w:sz w:val="22"/>
                <w:szCs w:val="22"/>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P6 - Av. Andrômeda, 227 - Jardim Satélite</w:t>
            </w:r>
          </w:p>
        </w:tc>
        <w:tc>
          <w:tcPr>
            <w:tcW w:w="2108"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Calibri" w:hAnsi="Calibri" w:cs="Calibri"/>
                <w:i w:val="0"/>
                <w:color w:val="000000"/>
                <w:sz w:val="22"/>
                <w:szCs w:val="22"/>
                <w:u w:val="none"/>
              </w:rPr>
            </w:pPr>
          </w:p>
        </w:tc>
        <w:tc>
          <w:tcPr>
            <w:tcW w:w="2980" w:type="dxa"/>
            <w:vMerge w:val="continue"/>
            <w:shd w:val="clear" w:color="auto" w:fill="auto"/>
            <w:vAlign w:val="center"/>
          </w:tcPr>
          <w:p>
            <w:pPr>
              <w:jc w:val="center"/>
              <w:rPr>
                <w:rFonts w:hint="default" w:ascii="Calibri" w:hAnsi="Calibri" w:cs="Calibri"/>
                <w:i w:val="0"/>
                <w:color w:val="000000"/>
                <w:sz w:val="22"/>
                <w:szCs w:val="22"/>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P7 - Av. Cassiano Ricardo, 1501 - Jardim Alvorada</w:t>
            </w:r>
          </w:p>
        </w:tc>
        <w:tc>
          <w:tcPr>
            <w:tcW w:w="2108"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Calibri" w:hAnsi="Calibri" w:cs="Calibri"/>
                <w:i w:val="0"/>
                <w:color w:val="000000"/>
                <w:sz w:val="22"/>
                <w:szCs w:val="22"/>
                <w:u w:val="none"/>
              </w:rPr>
            </w:pPr>
          </w:p>
        </w:tc>
        <w:tc>
          <w:tcPr>
            <w:tcW w:w="2980" w:type="dxa"/>
            <w:vMerge w:val="continue"/>
            <w:shd w:val="clear" w:color="auto" w:fill="auto"/>
            <w:vAlign w:val="center"/>
          </w:tcPr>
          <w:p>
            <w:pPr>
              <w:jc w:val="center"/>
              <w:rPr>
                <w:rFonts w:hint="default" w:ascii="Calibri" w:hAnsi="Calibri" w:cs="Calibri"/>
                <w:i w:val="0"/>
                <w:color w:val="000000"/>
                <w:sz w:val="22"/>
                <w:szCs w:val="22"/>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P8 - Av. Nair Toledo de Mira, 4496 - Jardim Paulista</w:t>
            </w:r>
          </w:p>
        </w:tc>
        <w:tc>
          <w:tcPr>
            <w:tcW w:w="2108"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Calibri" w:hAnsi="Calibri" w:cs="Calibri"/>
                <w:i w:val="0"/>
                <w:color w:val="000000"/>
                <w:sz w:val="22"/>
                <w:szCs w:val="22"/>
                <w:u w:val="none"/>
              </w:rPr>
            </w:pPr>
          </w:p>
        </w:tc>
        <w:tc>
          <w:tcPr>
            <w:tcW w:w="2980" w:type="dxa"/>
            <w:vMerge w:val="continue"/>
            <w:shd w:val="clear" w:color="auto" w:fill="auto"/>
            <w:vAlign w:val="center"/>
          </w:tcPr>
          <w:p>
            <w:pPr>
              <w:jc w:val="center"/>
              <w:rPr>
                <w:rFonts w:hint="default" w:ascii="Calibri" w:hAnsi="Calibri" w:cs="Calibri"/>
                <w:i w:val="0"/>
                <w:color w:val="000000"/>
                <w:sz w:val="22"/>
                <w:szCs w:val="22"/>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 Estr. Mun. Martins Guimarães, 1050 - Vila Tesouro</w:t>
            </w:r>
          </w:p>
        </w:tc>
        <w:tc>
          <w:tcPr>
            <w:tcW w:w="2108" w:type="dxa"/>
            <w:vMerge w:val="continue"/>
            <w:shd w:val="clear" w:color="auto" w:fill="auto"/>
            <w:vAlign w:val="center"/>
          </w:tcPr>
          <w:p>
            <w:pPr>
              <w:jc w:val="center"/>
              <w:rPr>
                <w:rFonts w:hint="default" w:ascii="Calibri" w:hAnsi="Calibri" w:cs="Calibri"/>
                <w:i w:val="0"/>
                <w:color w:val="000000"/>
                <w:sz w:val="22"/>
                <w:szCs w:val="22"/>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b w:val="0"/>
          <w:bCs w:val="0"/>
          <w:sz w:val="20"/>
          <w:lang w:val="pt-BR"/>
        </w:rPr>
      </w:pPr>
    </w:p>
    <w:p>
      <w:pPr>
        <w:autoSpaceDE w:val="0"/>
        <w:autoSpaceDN w:val="0"/>
        <w:adjustRightInd w:val="0"/>
        <w:spacing w:line="360" w:lineRule="auto"/>
        <w:ind w:firstLine="697" w:firstLineChars="0"/>
        <w:jc w:val="both"/>
        <w:rPr>
          <w:b w:val="0"/>
          <w:bCs w:val="0"/>
          <w:sz w:val="20"/>
          <w:lang w:val="pt-BR"/>
        </w:rPr>
      </w:pPr>
      <w:r>
        <w:rPr>
          <w:rFonts w:hint="default"/>
          <w:lang w:val="pt-BR"/>
        </w:rPr>
        <w:t>A Figura 78 apresenta a Rota gerada pelo Google Maps após a inserção dos pontos conforme a ordem apresentada na Tabela 54.</w:t>
      </w:r>
    </w:p>
    <w:p>
      <w:pPr>
        <w:autoSpaceDE w:val="0"/>
        <w:autoSpaceDN w:val="0"/>
        <w:adjustRightInd w:val="0"/>
        <w:spacing w:line="360" w:lineRule="auto"/>
        <w:ind w:firstLine="697" w:firstLineChars="0"/>
        <w:jc w:val="both"/>
        <w:rPr>
          <w:rFonts w:hint="default"/>
          <w:b w:val="0"/>
          <w:bCs w:val="0"/>
          <w:sz w:val="20"/>
          <w:lang w:val="pt-BR"/>
        </w:rPr>
        <w:sectPr>
          <w:type w:val="continuous"/>
          <w:pgSz w:w="11907" w:h="16840"/>
          <w:pgMar w:top="1701" w:right="1134" w:bottom="1134" w:left="1701" w:header="1134" w:footer="1134" w:gutter="0"/>
          <w:cols w:space="720" w:num="1"/>
          <w:docGrid w:linePitch="326" w:charSpace="0"/>
        </w:sect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78</w:t>
      </w:r>
      <w:r>
        <w:rPr>
          <w:rFonts w:ascii="Times New Roman" w:hAnsi="Times New Roman" w:eastAsia="Times New Roman" w:cs="Times New Roman"/>
          <w:b/>
          <w:bCs/>
          <w:sz w:val="24"/>
          <w:szCs w:val="24"/>
          <w:lang w:val="pt-BR" w:eastAsia="pt-BR" w:bidi="ar-SA"/>
        </w:rPr>
        <w:fldChar w:fldCharType="end"/>
      </w:r>
      <w:bookmarkStart w:id="214" w:name="_Toc26331"/>
      <w:r>
        <w:rPr>
          <w:rFonts w:ascii="Times New Roman" w:hAnsi="Times New Roman" w:eastAsia="Times New Roman" w:cs="Times New Roman"/>
          <w:b/>
          <w:bCs/>
          <w:sz w:val="24"/>
          <w:szCs w:val="24"/>
          <w:lang w:val="pt-BR" w:eastAsia="pt-BR" w:bidi="ar-SA"/>
        </w:rPr>
        <w:t>. Caso de Testes 2 - Rota Gerada pelo Google Maps</w:t>
      </w:r>
      <w:bookmarkEnd w:id="21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840865" cy="3233420"/>
            <wp:effectExtent l="9525" t="9525" r="16510" b="14605"/>
            <wp:docPr id="78" name="Imagem 78" descr="4.2.5-2-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descr="4.2.5-2-maps"/>
                    <pic:cNvPicPr>
                      <a:picLocks noChangeAspect="1"/>
                    </pic:cNvPicPr>
                  </pic:nvPicPr>
                  <pic:blipFill>
                    <a:blip r:embed="rId92"/>
                    <a:stretch>
                      <a:fillRect/>
                    </a:stretch>
                  </pic:blipFill>
                  <pic:spPr>
                    <a:xfrm>
                      <a:off x="0" y="0"/>
                      <a:ext cx="1840865" cy="32334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79 apresenta a Rota que foi gerada com a Otimização do algoritmo Desenvolvido no Projeto. No lado esquerdo da imagem, é a tela de consulta a rota Gerada do Software e do lado direito é ela aberta no Google Maps.</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79</w:t>
      </w:r>
      <w:r>
        <w:rPr>
          <w:rFonts w:ascii="Times New Roman" w:hAnsi="Times New Roman" w:eastAsia="Times New Roman" w:cs="Times New Roman"/>
          <w:b/>
          <w:bCs/>
          <w:sz w:val="24"/>
          <w:szCs w:val="24"/>
          <w:lang w:val="pt-BR" w:eastAsia="pt-BR" w:bidi="ar-SA"/>
        </w:rPr>
        <w:fldChar w:fldCharType="end"/>
      </w:r>
      <w:bookmarkStart w:id="215" w:name="_Toc29634"/>
      <w:r>
        <w:rPr>
          <w:rFonts w:ascii="Times New Roman" w:hAnsi="Times New Roman" w:eastAsia="Times New Roman" w:cs="Times New Roman"/>
          <w:b/>
          <w:bCs/>
          <w:sz w:val="24"/>
          <w:szCs w:val="24"/>
          <w:lang w:val="pt-BR" w:eastAsia="pt-BR" w:bidi="ar-SA"/>
        </w:rPr>
        <w:t>. Caso de Testes 2 - Rota Gerada pelo SysRLog</w:t>
      </w:r>
      <w:bookmarkEnd w:id="21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309745" cy="3609975"/>
            <wp:effectExtent l="9525" t="9525" r="24130" b="19050"/>
            <wp:docPr id="79" name="Imagem 79"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descr="4.2.5-2-sysrlog"/>
                    <pic:cNvPicPr>
                      <a:picLocks noChangeAspect="1"/>
                    </pic:cNvPicPr>
                  </pic:nvPicPr>
                  <pic:blipFill>
                    <a:blip r:embed="rId93"/>
                    <a:stretch>
                      <a:fillRect/>
                    </a:stretch>
                  </pic:blipFill>
                  <pic:spPr>
                    <a:xfrm>
                      <a:off x="0" y="0"/>
                      <a:ext cx="4309745" cy="36099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54. A otimização conseguiu obter resultados satisfatórios, tendo uma menor distância e um menor tempo para ser percorrida que o lançamento desses pontos diretamente no Google Maps. A Tabela 55 apresenta o comparativo entre as duas rotas.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55</w:t>
      </w:r>
      <w:r>
        <w:rPr>
          <w:rFonts w:ascii="Times New Roman" w:hAnsi="Times New Roman" w:eastAsia="Times New Roman" w:cs="Times New Roman"/>
          <w:b/>
          <w:bCs/>
          <w:sz w:val="24"/>
          <w:szCs w:val="24"/>
          <w:lang w:val="pt-BR" w:eastAsia="pt-BR" w:bidi="ar-SA"/>
        </w:rPr>
        <w:fldChar w:fldCharType="end"/>
      </w:r>
      <w:bookmarkStart w:id="216" w:name="_Toc1427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Resultados Obtidos no Caso de Teste 2</w:t>
      </w:r>
      <w:bookmarkEnd w:id="216"/>
    </w:p>
    <w:tbl>
      <w:tblPr>
        <w:tblStyle w:val="45"/>
        <w:tblW w:w="6190" w:type="dxa"/>
        <w:tblInd w:w="29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76"/>
        <w:gridCol w:w="1282"/>
        <w:gridCol w:w="1139"/>
        <w:gridCol w:w="892"/>
        <w:gridCol w:w="13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65" w:hRule="atLeast"/>
        </w:trPr>
        <w:tc>
          <w:tcPr>
            <w:tcW w:w="6190"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Resultado Roteirização - Caso de Teste 2 - Cidade de São José dos 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84" w:hRule="atLeast"/>
        </w:trPr>
        <w:tc>
          <w:tcPr>
            <w:tcW w:w="1576"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Calibri" w:hAnsi="Calibri" w:cs="Calibri"/>
                <w:b/>
                <w:i w:val="0"/>
                <w:color w:val="FFFFFF"/>
                <w:sz w:val="20"/>
                <w:szCs w:val="20"/>
                <w:u w:val="none"/>
              </w:rPr>
            </w:pPr>
          </w:p>
        </w:tc>
        <w:tc>
          <w:tcPr>
            <w:tcW w:w="1282"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Valor obtido GoogleMaps</w:t>
            </w:r>
          </w:p>
        </w:tc>
        <w:tc>
          <w:tcPr>
            <w:tcW w:w="113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Valor Obtido SysRLog</w:t>
            </w:r>
          </w:p>
        </w:tc>
        <w:tc>
          <w:tcPr>
            <w:tcW w:w="892"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Diferença</w:t>
            </w:r>
          </w:p>
        </w:tc>
        <w:tc>
          <w:tcPr>
            <w:tcW w:w="1301"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54" w:hRule="atLeast"/>
        </w:trPr>
        <w:tc>
          <w:tcPr>
            <w:tcW w:w="1576"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Tempo(horas)</w:t>
            </w:r>
          </w:p>
        </w:tc>
        <w:tc>
          <w:tcPr>
            <w:tcW w:w="1282"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1:48</w:t>
            </w:r>
          </w:p>
        </w:tc>
        <w:tc>
          <w:tcPr>
            <w:tcW w:w="113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1:28</w:t>
            </w:r>
          </w:p>
        </w:tc>
        <w:tc>
          <w:tcPr>
            <w:tcW w:w="892"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0:20</w:t>
            </w:r>
          </w:p>
        </w:tc>
        <w:tc>
          <w:tcPr>
            <w:tcW w:w="1301"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18,52%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64" w:hRule="atLeast"/>
        </w:trPr>
        <w:tc>
          <w:tcPr>
            <w:tcW w:w="1576"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Distância(KMs)</w:t>
            </w:r>
          </w:p>
        </w:tc>
        <w:tc>
          <w:tcPr>
            <w:tcW w:w="1282"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68,1</w:t>
            </w:r>
          </w:p>
        </w:tc>
        <w:tc>
          <w:tcPr>
            <w:tcW w:w="113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46,9</w:t>
            </w:r>
          </w:p>
        </w:tc>
        <w:tc>
          <w:tcPr>
            <w:tcW w:w="892"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21,2</w:t>
            </w:r>
          </w:p>
        </w:tc>
        <w:tc>
          <w:tcPr>
            <w:tcW w:w="1301"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31,13%</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bookmarkStart w:id="217" w:name="_Toc6221"/>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r>
        <w:rPr>
          <w:rFonts w:hint="default"/>
          <w:lang w:val="pt-BR"/>
        </w:rPr>
        <w:t>Caso de Testes 3 - Cidade de Taubaté</w:t>
      </w:r>
      <w:bookmarkEnd w:id="217"/>
    </w:p>
    <w:p>
      <w:pPr>
        <w:autoSpaceDE w:val="0"/>
        <w:autoSpaceDN w:val="0"/>
        <w:adjustRightInd w:val="0"/>
        <w:spacing w:line="360" w:lineRule="auto"/>
        <w:ind w:firstLine="697" w:firstLineChars="0"/>
        <w:jc w:val="both"/>
        <w:rPr>
          <w:rFonts w:hint="default"/>
          <w:lang w:val="pt-BR"/>
        </w:rPr>
      </w:pPr>
      <w:r>
        <w:rPr>
          <w:rFonts w:hint="default"/>
          <w:lang w:val="pt-BR"/>
        </w:rPr>
        <w:t>O Terceiro Caso de Teste realizado teve como base uma empresa fictícia com atuação na Cidade de Taubaté. A Tabela 56 apresenta o detalhamento dos Caso de Teste, Relacionando os Endereços Envolvidos e o Resultado esperado: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56</w:t>
      </w:r>
      <w:r>
        <w:rPr>
          <w:rFonts w:ascii="Times New Roman" w:hAnsi="Times New Roman" w:eastAsia="Times New Roman" w:cs="Times New Roman"/>
          <w:b/>
          <w:bCs/>
          <w:sz w:val="24"/>
          <w:szCs w:val="24"/>
          <w:lang w:val="pt-BR" w:eastAsia="pt-BR" w:bidi="ar-SA"/>
        </w:rPr>
        <w:fldChar w:fldCharType="end"/>
      </w:r>
      <w:bookmarkStart w:id="218" w:name="_Toc341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3</w:t>
      </w:r>
      <w:bookmarkEnd w:id="218"/>
    </w:p>
    <w:tbl>
      <w:tblPr>
        <w:tblStyle w:val="45"/>
        <w:tblW w:w="8849" w:type="dxa"/>
        <w:tblInd w:w="28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21"/>
        <w:gridCol w:w="2919"/>
        <w:gridCol w:w="3628"/>
        <w:gridCol w:w="16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21" w:type="dxa"/>
            <w:tcBorders>
              <w:top w:val="single" w:color="5B9BD5" w:sz="2" w:space="0"/>
              <w:left w:val="single" w:color="5B9BD5" w:sz="2" w:space="0"/>
            </w:tcBorders>
            <w:shd w:val="clear" w:color="5B9BD5" w:fill="5B9BD5"/>
            <w:vAlign w:val="center"/>
          </w:tcPr>
          <w:p>
            <w:pPr>
              <w:keepNext w:val="0"/>
              <w:keepLines w:val="0"/>
              <w:widowControl/>
              <w:suppressLineNumbers w:val="0"/>
              <w:jc w:val="left"/>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2919"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Desrição do Cenario de Teste</w:t>
            </w:r>
          </w:p>
        </w:tc>
        <w:tc>
          <w:tcPr>
            <w:tcW w:w="3628"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dos Pontos Envolvidos (Sequênia Inserida No Maps)</w:t>
            </w:r>
          </w:p>
        </w:tc>
        <w:tc>
          <w:tcPr>
            <w:tcW w:w="1681" w:type="dxa"/>
            <w:tcBorders>
              <w:top w:val="single" w:color="5B9BD5" w:sz="2" w:space="0"/>
              <w:right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Resultado esperado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CT3</w:t>
            </w:r>
          </w:p>
        </w:tc>
        <w:tc>
          <w:tcPr>
            <w:tcW w:w="2919" w:type="dxa"/>
            <w:vMerge w:val="restart"/>
            <w:shd w:val="clear" w:color="auto" w:fill="auto"/>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Cenário de Teste 3 :Esta validação tem por objetivo a definição de de 9 pontos atendidos pela Empresa 3 na Cidade de Taubaté- São Paulo. Sendo esses pontos compostos pela Origem e Destino que é o endereço da empresa e 9 pontos Intermediários</w:t>
            </w:r>
          </w:p>
        </w:tc>
        <w:tc>
          <w:tcPr>
            <w:tcW w:w="3628"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 Estrada Municipal João Gadioli, 1330 - Quiririm</w:t>
            </w:r>
          </w:p>
        </w:tc>
        <w:tc>
          <w:tcPr>
            <w:tcW w:w="1681" w:type="dxa"/>
            <w:vMerge w:val="restart"/>
            <w:shd w:val="clear" w:color="auto" w:fill="auto"/>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P0 -&gt; P6 -&gt; P4 -&gt; P2 -&gt; P7 -&gt; P3 -&gt; P8 -&gt; P5 -&gt; P1 -&gt; P0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86" w:hRule="atLeast"/>
        </w:trPr>
        <w:tc>
          <w:tcPr>
            <w:tcW w:w="621" w:type="dxa"/>
            <w:vMerge w:val="continue"/>
            <w:shd w:val="clear" w:color="auto" w:fill="auto"/>
            <w:vAlign w:val="center"/>
          </w:tcPr>
          <w:p>
            <w:pPr>
              <w:jc w:val="center"/>
              <w:rPr>
                <w:rFonts w:hint="default" w:ascii="Calibri" w:hAnsi="Calibri" w:cs="Calibri"/>
                <w:i w:val="0"/>
                <w:color w:val="000000"/>
                <w:sz w:val="22"/>
                <w:szCs w:val="22"/>
                <w:u w:val="none"/>
              </w:rPr>
            </w:pPr>
          </w:p>
        </w:tc>
        <w:tc>
          <w:tcPr>
            <w:tcW w:w="2919" w:type="dxa"/>
            <w:vMerge w:val="continue"/>
            <w:shd w:val="clear" w:color="auto" w:fill="auto"/>
            <w:vAlign w:val="center"/>
          </w:tcPr>
          <w:p>
            <w:pPr>
              <w:jc w:val="center"/>
              <w:rPr>
                <w:rFonts w:hint="default" w:ascii="Calibri" w:hAnsi="Calibri" w:cs="Calibri"/>
                <w:i w:val="0"/>
                <w:color w:val="000000"/>
                <w:sz w:val="22"/>
                <w:szCs w:val="22"/>
                <w:u w:val="none"/>
              </w:rPr>
            </w:pPr>
          </w:p>
        </w:tc>
        <w:tc>
          <w:tcPr>
            <w:tcW w:w="3628"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P1 - Av. Dom Pedro I, 7181 - Res. Estoril</w:t>
            </w:r>
          </w:p>
        </w:tc>
        <w:tc>
          <w:tcPr>
            <w:tcW w:w="1681"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35" w:hRule="atLeast"/>
        </w:trPr>
        <w:tc>
          <w:tcPr>
            <w:tcW w:w="621" w:type="dxa"/>
            <w:vMerge w:val="continue"/>
            <w:shd w:val="clear" w:color="auto" w:fill="auto"/>
            <w:vAlign w:val="center"/>
          </w:tcPr>
          <w:p>
            <w:pPr>
              <w:jc w:val="center"/>
              <w:rPr>
                <w:rFonts w:hint="default" w:ascii="Calibri" w:hAnsi="Calibri" w:cs="Calibri"/>
                <w:i w:val="0"/>
                <w:color w:val="000000"/>
                <w:sz w:val="22"/>
                <w:szCs w:val="22"/>
                <w:u w:val="none"/>
              </w:rPr>
            </w:pPr>
          </w:p>
        </w:tc>
        <w:tc>
          <w:tcPr>
            <w:tcW w:w="2919" w:type="dxa"/>
            <w:vMerge w:val="continue"/>
            <w:shd w:val="clear" w:color="auto" w:fill="auto"/>
            <w:vAlign w:val="center"/>
          </w:tcPr>
          <w:p>
            <w:pPr>
              <w:jc w:val="center"/>
              <w:rPr>
                <w:rFonts w:hint="default" w:ascii="Calibri" w:hAnsi="Calibri" w:cs="Calibri"/>
                <w:i w:val="0"/>
                <w:color w:val="000000"/>
                <w:sz w:val="22"/>
                <w:szCs w:val="22"/>
                <w:u w:val="none"/>
              </w:rPr>
            </w:pPr>
          </w:p>
        </w:tc>
        <w:tc>
          <w:tcPr>
            <w:tcW w:w="3628"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P2 - Av. Charles Schnneider, 1700 - Vila Costa</w:t>
            </w:r>
          </w:p>
        </w:tc>
        <w:tc>
          <w:tcPr>
            <w:tcW w:w="1681"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Calibri" w:hAnsi="Calibri" w:cs="Calibri"/>
                <w:i w:val="0"/>
                <w:color w:val="000000"/>
                <w:sz w:val="22"/>
                <w:szCs w:val="22"/>
                <w:u w:val="none"/>
              </w:rPr>
            </w:pPr>
          </w:p>
        </w:tc>
        <w:tc>
          <w:tcPr>
            <w:tcW w:w="2919" w:type="dxa"/>
            <w:vMerge w:val="continue"/>
            <w:shd w:val="clear" w:color="auto" w:fill="auto"/>
            <w:vAlign w:val="center"/>
          </w:tcPr>
          <w:p>
            <w:pPr>
              <w:jc w:val="center"/>
              <w:rPr>
                <w:rFonts w:hint="default" w:ascii="Calibri" w:hAnsi="Calibri" w:cs="Calibri"/>
                <w:i w:val="0"/>
                <w:color w:val="000000"/>
                <w:sz w:val="22"/>
                <w:szCs w:val="22"/>
                <w:u w:val="none"/>
              </w:rPr>
            </w:pPr>
          </w:p>
        </w:tc>
        <w:tc>
          <w:tcPr>
            <w:tcW w:w="3628"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P3 -  Av. Professor Walter Taumaturgo, 1160 - Centro</w:t>
            </w:r>
          </w:p>
        </w:tc>
        <w:tc>
          <w:tcPr>
            <w:tcW w:w="1681"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Calibri" w:hAnsi="Calibri" w:cs="Calibri"/>
                <w:i w:val="0"/>
                <w:color w:val="000000"/>
                <w:sz w:val="22"/>
                <w:szCs w:val="22"/>
                <w:u w:val="none"/>
              </w:rPr>
            </w:pPr>
          </w:p>
        </w:tc>
        <w:tc>
          <w:tcPr>
            <w:tcW w:w="2919" w:type="dxa"/>
            <w:vMerge w:val="continue"/>
            <w:shd w:val="clear" w:color="auto" w:fill="auto"/>
            <w:vAlign w:val="center"/>
          </w:tcPr>
          <w:p>
            <w:pPr>
              <w:jc w:val="center"/>
              <w:rPr>
                <w:rFonts w:hint="default" w:ascii="Calibri" w:hAnsi="Calibri" w:cs="Calibri"/>
                <w:i w:val="0"/>
                <w:color w:val="000000"/>
                <w:sz w:val="22"/>
                <w:szCs w:val="22"/>
                <w:u w:val="none"/>
              </w:rPr>
            </w:pPr>
          </w:p>
        </w:tc>
        <w:tc>
          <w:tcPr>
            <w:tcW w:w="3628"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P4 -  Av. Haroldo Mattos, 1780 - Parque Sr. do Bonfim,</w:t>
            </w:r>
          </w:p>
        </w:tc>
        <w:tc>
          <w:tcPr>
            <w:tcW w:w="1681"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30" w:hRule="atLeast"/>
        </w:trPr>
        <w:tc>
          <w:tcPr>
            <w:tcW w:w="621" w:type="dxa"/>
            <w:vMerge w:val="continue"/>
            <w:shd w:val="clear" w:color="auto" w:fill="auto"/>
            <w:vAlign w:val="center"/>
          </w:tcPr>
          <w:p>
            <w:pPr>
              <w:jc w:val="center"/>
              <w:rPr>
                <w:rFonts w:hint="default" w:ascii="Calibri" w:hAnsi="Calibri" w:cs="Calibri"/>
                <w:i w:val="0"/>
                <w:color w:val="000000"/>
                <w:sz w:val="22"/>
                <w:szCs w:val="22"/>
                <w:u w:val="none"/>
              </w:rPr>
            </w:pPr>
          </w:p>
        </w:tc>
        <w:tc>
          <w:tcPr>
            <w:tcW w:w="2919" w:type="dxa"/>
            <w:vMerge w:val="continue"/>
            <w:shd w:val="clear" w:color="auto" w:fill="auto"/>
            <w:vAlign w:val="center"/>
          </w:tcPr>
          <w:p>
            <w:pPr>
              <w:jc w:val="center"/>
              <w:rPr>
                <w:rFonts w:hint="default" w:ascii="Calibri" w:hAnsi="Calibri" w:cs="Calibri"/>
                <w:i w:val="0"/>
                <w:color w:val="000000"/>
                <w:sz w:val="22"/>
                <w:szCs w:val="22"/>
                <w:u w:val="none"/>
              </w:rPr>
            </w:pPr>
          </w:p>
        </w:tc>
        <w:tc>
          <w:tcPr>
            <w:tcW w:w="3628"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P5 - Avenida Santa Cruz, 384 - Areão</w:t>
            </w:r>
          </w:p>
        </w:tc>
        <w:tc>
          <w:tcPr>
            <w:tcW w:w="1681"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Calibri" w:hAnsi="Calibri" w:cs="Calibri"/>
                <w:i w:val="0"/>
                <w:color w:val="000000"/>
                <w:sz w:val="22"/>
                <w:szCs w:val="22"/>
                <w:u w:val="none"/>
              </w:rPr>
            </w:pPr>
          </w:p>
        </w:tc>
        <w:tc>
          <w:tcPr>
            <w:tcW w:w="2919" w:type="dxa"/>
            <w:vMerge w:val="continue"/>
            <w:shd w:val="clear" w:color="auto" w:fill="auto"/>
            <w:vAlign w:val="center"/>
          </w:tcPr>
          <w:p>
            <w:pPr>
              <w:jc w:val="center"/>
              <w:rPr>
                <w:rFonts w:hint="default" w:ascii="Calibri" w:hAnsi="Calibri" w:cs="Calibri"/>
                <w:i w:val="0"/>
                <w:color w:val="000000"/>
                <w:sz w:val="22"/>
                <w:szCs w:val="22"/>
                <w:u w:val="none"/>
              </w:rPr>
            </w:pPr>
          </w:p>
        </w:tc>
        <w:tc>
          <w:tcPr>
            <w:tcW w:w="3628"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P6 - Av. dos Imigrantes, 111 - Conj. Res. Quiririm,</w:t>
            </w:r>
          </w:p>
        </w:tc>
        <w:tc>
          <w:tcPr>
            <w:tcW w:w="1681"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Calibri" w:hAnsi="Calibri" w:cs="Calibri"/>
                <w:i w:val="0"/>
                <w:color w:val="000000"/>
                <w:sz w:val="22"/>
                <w:szCs w:val="22"/>
                <w:u w:val="none"/>
              </w:rPr>
            </w:pPr>
          </w:p>
        </w:tc>
        <w:tc>
          <w:tcPr>
            <w:tcW w:w="2919" w:type="dxa"/>
            <w:vMerge w:val="continue"/>
            <w:shd w:val="clear" w:color="auto" w:fill="auto"/>
            <w:vAlign w:val="center"/>
          </w:tcPr>
          <w:p>
            <w:pPr>
              <w:jc w:val="center"/>
              <w:rPr>
                <w:rFonts w:hint="default" w:ascii="Calibri" w:hAnsi="Calibri" w:cs="Calibri"/>
                <w:i w:val="0"/>
                <w:color w:val="000000"/>
                <w:sz w:val="22"/>
                <w:szCs w:val="22"/>
                <w:u w:val="none"/>
              </w:rPr>
            </w:pPr>
          </w:p>
        </w:tc>
        <w:tc>
          <w:tcPr>
            <w:tcW w:w="3628"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P7 -  Av. Charles Schnneider, 420 - Parque Sr. do Bonfim</w:t>
            </w:r>
          </w:p>
        </w:tc>
        <w:tc>
          <w:tcPr>
            <w:tcW w:w="1681"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Calibri" w:hAnsi="Calibri" w:cs="Calibri"/>
                <w:i w:val="0"/>
                <w:color w:val="000000"/>
                <w:sz w:val="22"/>
                <w:szCs w:val="22"/>
                <w:u w:val="none"/>
              </w:rPr>
            </w:pPr>
          </w:p>
        </w:tc>
        <w:tc>
          <w:tcPr>
            <w:tcW w:w="2919" w:type="dxa"/>
            <w:vMerge w:val="continue"/>
            <w:shd w:val="clear" w:color="auto" w:fill="auto"/>
            <w:vAlign w:val="center"/>
          </w:tcPr>
          <w:p>
            <w:pPr>
              <w:jc w:val="center"/>
              <w:rPr>
                <w:rFonts w:hint="default" w:ascii="Calibri" w:hAnsi="Calibri" w:cs="Calibri"/>
                <w:i w:val="0"/>
                <w:color w:val="000000"/>
                <w:sz w:val="22"/>
                <w:szCs w:val="22"/>
                <w:u w:val="none"/>
              </w:rPr>
            </w:pPr>
          </w:p>
        </w:tc>
        <w:tc>
          <w:tcPr>
            <w:tcW w:w="3628"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P8 - Av. Bandeirantes, 808 - Jardim Maria Augusta</w:t>
            </w:r>
          </w:p>
        </w:tc>
        <w:tc>
          <w:tcPr>
            <w:tcW w:w="1681"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Calibri" w:hAnsi="Calibri" w:cs="Calibri"/>
                <w:i w:val="0"/>
                <w:color w:val="000000"/>
                <w:sz w:val="22"/>
                <w:szCs w:val="22"/>
                <w:u w:val="none"/>
              </w:rPr>
            </w:pPr>
          </w:p>
        </w:tc>
        <w:tc>
          <w:tcPr>
            <w:tcW w:w="2919" w:type="dxa"/>
            <w:vMerge w:val="continue"/>
            <w:shd w:val="clear" w:color="auto" w:fill="auto"/>
            <w:vAlign w:val="center"/>
          </w:tcPr>
          <w:p>
            <w:pPr>
              <w:jc w:val="center"/>
              <w:rPr>
                <w:rFonts w:hint="default" w:ascii="Calibri" w:hAnsi="Calibri" w:cs="Calibri"/>
                <w:i w:val="0"/>
                <w:color w:val="000000"/>
                <w:sz w:val="22"/>
                <w:szCs w:val="22"/>
                <w:u w:val="none"/>
              </w:rPr>
            </w:pPr>
          </w:p>
        </w:tc>
        <w:tc>
          <w:tcPr>
            <w:tcW w:w="3628"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 Estrada Municipal João Gadioli, 1330 - Quiririm</w:t>
            </w:r>
          </w:p>
        </w:tc>
        <w:tc>
          <w:tcPr>
            <w:tcW w:w="1681" w:type="dxa"/>
            <w:vMerge w:val="continue"/>
            <w:shd w:val="clear" w:color="auto" w:fill="auto"/>
            <w:vAlign w:val="center"/>
          </w:tcPr>
          <w:p>
            <w:pPr>
              <w:jc w:val="center"/>
              <w:rPr>
                <w:rFonts w:hint="default" w:ascii="Calibri" w:hAnsi="Calibri" w:cs="Calibri"/>
                <w:i w:val="0"/>
                <w:color w:val="000000"/>
                <w:sz w:val="22"/>
                <w:szCs w:val="22"/>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80 apresenta a Rota gerada pelo Google Maps após a inserção dos pontos conforme a ordem apresentada na Tabela 56.</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80</w:t>
      </w:r>
      <w:r>
        <w:rPr>
          <w:rFonts w:ascii="Times New Roman" w:hAnsi="Times New Roman" w:eastAsia="Times New Roman" w:cs="Times New Roman"/>
          <w:b/>
          <w:bCs/>
          <w:sz w:val="24"/>
          <w:szCs w:val="24"/>
          <w:lang w:val="pt-BR" w:eastAsia="pt-BR" w:bidi="ar-SA"/>
        </w:rPr>
        <w:fldChar w:fldCharType="end"/>
      </w:r>
      <w:bookmarkStart w:id="219" w:name="_Toc32094"/>
      <w:r>
        <w:rPr>
          <w:rFonts w:ascii="Times New Roman" w:hAnsi="Times New Roman" w:eastAsia="Times New Roman" w:cs="Times New Roman"/>
          <w:b/>
          <w:bCs/>
          <w:sz w:val="24"/>
          <w:szCs w:val="24"/>
          <w:lang w:val="pt-BR" w:eastAsia="pt-BR" w:bidi="ar-SA"/>
        </w:rPr>
        <w:t>. Caso de Testes 3 - Rota Gerada pelo Google Maps</w:t>
      </w:r>
      <w:bookmarkEnd w:id="21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641475" cy="2795270"/>
            <wp:effectExtent l="9525" t="9525" r="25400" b="14605"/>
            <wp:docPr id="80" name="Imagem 80" descr="4.2.5-3-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0" descr="4.2.5-3-maps"/>
                    <pic:cNvPicPr>
                      <a:picLocks noChangeAspect="1"/>
                    </pic:cNvPicPr>
                  </pic:nvPicPr>
                  <pic:blipFill>
                    <a:blip r:embed="rId94"/>
                    <a:stretch>
                      <a:fillRect/>
                    </a:stretch>
                  </pic:blipFill>
                  <pic:spPr>
                    <a:xfrm>
                      <a:off x="0" y="0"/>
                      <a:ext cx="1641475" cy="27952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81 apresenta a Rota que foi gerada com a Otimização do algoritmo Desenvolvido no Projeto. No lado esquerdo da imagem, é a tela de consulta a rota Gerada do Software e do lado direito é ela aberta no Google Maps.</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81</w:t>
      </w:r>
      <w:r>
        <w:rPr>
          <w:rFonts w:ascii="Times New Roman" w:hAnsi="Times New Roman" w:eastAsia="Times New Roman" w:cs="Times New Roman"/>
          <w:b/>
          <w:bCs/>
          <w:sz w:val="24"/>
          <w:szCs w:val="24"/>
          <w:lang w:val="pt-BR" w:eastAsia="pt-BR" w:bidi="ar-SA"/>
        </w:rPr>
        <w:fldChar w:fldCharType="end"/>
      </w:r>
      <w:bookmarkStart w:id="220" w:name="_Toc3012"/>
      <w:r>
        <w:rPr>
          <w:rFonts w:ascii="Times New Roman" w:hAnsi="Times New Roman" w:eastAsia="Times New Roman" w:cs="Times New Roman"/>
          <w:b/>
          <w:bCs/>
          <w:sz w:val="24"/>
          <w:szCs w:val="24"/>
          <w:lang w:val="pt-BR" w:eastAsia="pt-BR" w:bidi="ar-SA"/>
        </w:rPr>
        <w:t>. Caso de Testes 3 - Rota Gerada pelo SysRLog</w:t>
      </w:r>
      <w:bookmarkEnd w:id="22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762500" cy="3465830"/>
            <wp:effectExtent l="9525" t="9525" r="9525" b="10795"/>
            <wp:docPr id="81" name="Imagem 81" descr="4.2.5-3-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descr="4.2.5-3-sysrlog"/>
                    <pic:cNvPicPr>
                      <a:picLocks noChangeAspect="1"/>
                    </pic:cNvPicPr>
                  </pic:nvPicPr>
                  <pic:blipFill>
                    <a:blip r:embed="rId95"/>
                    <a:stretch>
                      <a:fillRect/>
                    </a:stretch>
                  </pic:blipFill>
                  <pic:spPr>
                    <a:xfrm>
                      <a:off x="0" y="0"/>
                      <a:ext cx="4762500" cy="34658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56. A otimização conseguiu obter resultados satisfatórios, tendo uma menor distância e um menor tempo para ser percorrida que o lançamento desses pontos diretamente no Google Maps. A Tabela 57 apresenta o comparativo entre as duas rotas.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57</w:t>
      </w:r>
      <w:r>
        <w:rPr>
          <w:rFonts w:ascii="Times New Roman" w:hAnsi="Times New Roman" w:eastAsia="Times New Roman" w:cs="Times New Roman"/>
          <w:b/>
          <w:bCs/>
          <w:sz w:val="24"/>
          <w:szCs w:val="24"/>
          <w:lang w:val="pt-BR" w:eastAsia="pt-BR" w:bidi="ar-SA"/>
        </w:rPr>
        <w:fldChar w:fldCharType="end"/>
      </w:r>
      <w:bookmarkStart w:id="221" w:name="_Toc430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Resultados Obtidos no Caso de Teste 3</w:t>
      </w:r>
      <w:bookmarkEnd w:id="221"/>
    </w:p>
    <w:tbl>
      <w:tblPr>
        <w:tblStyle w:val="45"/>
        <w:tblW w:w="5669" w:type="dxa"/>
        <w:tblInd w:w="3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263"/>
        <w:gridCol w:w="1158"/>
        <w:gridCol w:w="1102"/>
        <w:gridCol w:w="854"/>
        <w:gridCol w:w="129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5669"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Resultado Roteirização - Caso de Teste 2 - Cidade deTaubaté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60" w:hRule="atLeast"/>
        </w:trPr>
        <w:tc>
          <w:tcPr>
            <w:tcW w:w="1263" w:type="dxa"/>
            <w:tcBorders>
              <w:top w:val="single" w:color="000000" w:sz="2" w:space="0"/>
              <w:left w:val="single" w:color="000000" w:sz="2" w:space="0"/>
              <w:bottom w:val="single" w:color="000000" w:sz="2" w:space="0"/>
              <w:right w:val="single" w:color="auto" w:sz="4" w:space="0"/>
            </w:tcBorders>
            <w:shd w:val="clear" w:color="5B9BD5" w:fill="5B9BD5"/>
            <w:vAlign w:val="center"/>
          </w:tcPr>
          <w:p>
            <w:pPr>
              <w:rPr>
                <w:rFonts w:hint="default" w:ascii="Calibri" w:hAnsi="Calibri" w:cs="Calibri"/>
                <w:b/>
                <w:i w:val="0"/>
                <w:color w:val="FFFFFF"/>
                <w:sz w:val="20"/>
                <w:szCs w:val="20"/>
                <w:u w:val="none"/>
              </w:rPr>
            </w:pPr>
          </w:p>
        </w:tc>
        <w:tc>
          <w:tcPr>
            <w:tcW w:w="1158"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Valor obtido GoogleMaps</w:t>
            </w:r>
          </w:p>
        </w:tc>
        <w:tc>
          <w:tcPr>
            <w:tcW w:w="1102"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Valor Obtido SysRLog</w:t>
            </w:r>
          </w:p>
        </w:tc>
        <w:tc>
          <w:tcPr>
            <w:tcW w:w="854"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Diferença</w:t>
            </w:r>
          </w:p>
        </w:tc>
        <w:tc>
          <w:tcPr>
            <w:tcW w:w="1292"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263" w:type="dxa"/>
            <w:tcBorders>
              <w:top w:val="single" w:color="000000" w:sz="2" w:space="0"/>
              <w:left w:val="single" w:color="000000" w:sz="2" w:space="0"/>
              <w:bottom w:val="single" w:color="000000" w:sz="2"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Tempo(horas)</w:t>
            </w:r>
          </w:p>
        </w:tc>
        <w:tc>
          <w:tcPr>
            <w:tcW w:w="1158"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58</w:t>
            </w:r>
          </w:p>
        </w:tc>
        <w:tc>
          <w:tcPr>
            <w:tcW w:w="1102"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36</w:t>
            </w:r>
          </w:p>
        </w:tc>
        <w:tc>
          <w:tcPr>
            <w:tcW w:w="854"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22</w:t>
            </w:r>
          </w:p>
        </w:tc>
        <w:tc>
          <w:tcPr>
            <w:tcW w:w="1292"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0,379310345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263" w:type="dxa"/>
            <w:tcBorders>
              <w:top w:val="single" w:color="000000" w:sz="2" w:space="0"/>
              <w:left w:val="single" w:color="000000" w:sz="2" w:space="0"/>
              <w:bottom w:val="single" w:color="000000" w:sz="2"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Distância(KMs)</w:t>
            </w:r>
          </w:p>
        </w:tc>
        <w:tc>
          <w:tcPr>
            <w:tcW w:w="1158"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1:56</w:t>
            </w:r>
          </w:p>
        </w:tc>
        <w:tc>
          <w:tcPr>
            <w:tcW w:w="1102"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1:13</w:t>
            </w:r>
          </w:p>
        </w:tc>
        <w:tc>
          <w:tcPr>
            <w:tcW w:w="854"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0:43</w:t>
            </w:r>
          </w:p>
        </w:tc>
        <w:tc>
          <w:tcPr>
            <w:tcW w:w="1292"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0,370689655</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bookmarkStart w:id="222" w:name="_Toc2965"/>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r>
        <w:rPr>
          <w:rFonts w:hint="default"/>
          <w:lang w:val="pt-BR"/>
        </w:rPr>
        <w:t>Caso de Testes 4 - Cidade de Jacareí</w:t>
      </w:r>
      <w:bookmarkEnd w:id="222"/>
    </w:p>
    <w:p>
      <w:pPr>
        <w:autoSpaceDE w:val="0"/>
        <w:autoSpaceDN w:val="0"/>
        <w:adjustRightInd w:val="0"/>
        <w:spacing w:line="360" w:lineRule="auto"/>
        <w:ind w:firstLine="697" w:firstLineChars="0"/>
        <w:jc w:val="both"/>
        <w:rPr>
          <w:rFonts w:hint="default"/>
          <w:lang w:val="pt-BR"/>
        </w:rPr>
      </w:pPr>
      <w:r>
        <w:rPr>
          <w:rFonts w:hint="default"/>
          <w:lang w:val="pt-BR"/>
        </w:rPr>
        <w:t>O Quarto Caso de Teste realizado teve como base uma empresa fictícia com atuação na Cidade de Jacareí. A Tabela 56 apresenta o detalhamento dos Caso de Teste, Relacionando os Endereços Envolvidos e o Resultado esperado: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58</w:t>
      </w:r>
      <w:r>
        <w:rPr>
          <w:rFonts w:ascii="Times New Roman" w:hAnsi="Times New Roman" w:eastAsia="Times New Roman" w:cs="Times New Roman"/>
          <w:b/>
          <w:bCs/>
          <w:sz w:val="24"/>
          <w:szCs w:val="24"/>
          <w:lang w:val="pt-BR" w:eastAsia="pt-BR" w:bidi="ar-SA"/>
        </w:rPr>
        <w:fldChar w:fldCharType="end"/>
      </w:r>
      <w:bookmarkStart w:id="223" w:name="_Toc900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4</w:t>
      </w:r>
      <w:bookmarkEnd w:id="223"/>
    </w:p>
    <w:tbl>
      <w:tblPr>
        <w:tblStyle w:val="45"/>
        <w:tblW w:w="8810" w:type="dxa"/>
        <w:tblInd w:w="29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45"/>
        <w:gridCol w:w="2735"/>
        <w:gridCol w:w="3645"/>
        <w:gridCol w:w="17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45" w:type="dxa"/>
            <w:tcBorders>
              <w:top w:val="single" w:color="5B9BD5" w:sz="2" w:space="0"/>
              <w:left w:val="single" w:color="5B9BD5" w:sz="2" w:space="0"/>
            </w:tcBorders>
            <w:shd w:val="clear" w:color="5B9BD5" w:fill="5B9BD5"/>
            <w:vAlign w:val="center"/>
          </w:tcPr>
          <w:p>
            <w:pPr>
              <w:keepNext w:val="0"/>
              <w:keepLines w:val="0"/>
              <w:widowControl/>
              <w:suppressLineNumbers w:val="0"/>
              <w:jc w:val="left"/>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2735"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Desrição do Cenario de Teste</w:t>
            </w:r>
          </w:p>
        </w:tc>
        <w:tc>
          <w:tcPr>
            <w:tcW w:w="3645"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dos Pontos Envolvidos (Sequênia Inserida No Maps)</w:t>
            </w:r>
          </w:p>
        </w:tc>
        <w:tc>
          <w:tcPr>
            <w:tcW w:w="1785" w:type="dxa"/>
            <w:tcBorders>
              <w:top w:val="single" w:color="5B9BD5" w:sz="2" w:space="0"/>
              <w:right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Resultado esperado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45"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CT4</w:t>
            </w:r>
          </w:p>
        </w:tc>
        <w:tc>
          <w:tcPr>
            <w:tcW w:w="2735" w:type="dxa"/>
            <w:vMerge w:val="restart"/>
            <w:shd w:val="clear" w:color="auto" w:fill="auto"/>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Cenário de Teste 4 :Esta validação tem por objetivo a definição de de 7 pontos atendidos pela Empresa 4 na Cidade de Jacareí- São Paulo. Sendo esses pontos compostos pela Origem e Destino que é o endereço da empresa e 7 pontos Intermediários</w:t>
            </w:r>
          </w:p>
        </w:tc>
        <w:tc>
          <w:tcPr>
            <w:tcW w:w="364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P0 -Av. Getúlio Dorneles Vargas, 1390 - Jardim California</w:t>
            </w:r>
          </w:p>
        </w:tc>
        <w:tc>
          <w:tcPr>
            <w:tcW w:w="1785" w:type="dxa"/>
            <w:vMerge w:val="restart"/>
            <w:shd w:val="clear" w:color="auto" w:fill="auto"/>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P0 -&gt;  P4 -&gt; P2 -&gt; P1 -&gt; P3 -&gt; P5 -&gt; P6 -&gt; P7 -&gt; P0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645" w:type="dxa"/>
            <w:vMerge w:val="continue"/>
            <w:shd w:val="clear" w:color="auto" w:fill="auto"/>
            <w:vAlign w:val="center"/>
          </w:tcPr>
          <w:p>
            <w:pPr>
              <w:jc w:val="center"/>
              <w:rPr>
                <w:rFonts w:hint="default" w:ascii="Calibri" w:hAnsi="Calibri" w:cs="Calibri"/>
                <w:i w:val="0"/>
                <w:color w:val="000000"/>
                <w:sz w:val="22"/>
                <w:szCs w:val="22"/>
                <w:u w:val="none"/>
              </w:rPr>
            </w:pPr>
          </w:p>
        </w:tc>
        <w:tc>
          <w:tcPr>
            <w:tcW w:w="2735" w:type="dxa"/>
            <w:vMerge w:val="continue"/>
            <w:shd w:val="clear" w:color="auto" w:fill="auto"/>
            <w:vAlign w:val="center"/>
          </w:tcPr>
          <w:p>
            <w:pPr>
              <w:jc w:val="center"/>
              <w:rPr>
                <w:rFonts w:hint="default" w:ascii="Calibri" w:hAnsi="Calibri" w:cs="Calibri"/>
                <w:i w:val="0"/>
                <w:color w:val="000000"/>
                <w:sz w:val="22"/>
                <w:szCs w:val="22"/>
                <w:u w:val="none"/>
              </w:rPr>
            </w:pPr>
          </w:p>
        </w:tc>
        <w:tc>
          <w:tcPr>
            <w:tcW w:w="364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P1 - Av. São João, 109 - São João</w:t>
            </w:r>
          </w:p>
        </w:tc>
        <w:tc>
          <w:tcPr>
            <w:tcW w:w="1785"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Calibri" w:hAnsi="Calibri" w:cs="Calibri"/>
                <w:i w:val="0"/>
                <w:color w:val="000000"/>
                <w:sz w:val="22"/>
                <w:szCs w:val="22"/>
                <w:u w:val="none"/>
              </w:rPr>
            </w:pPr>
          </w:p>
        </w:tc>
        <w:tc>
          <w:tcPr>
            <w:tcW w:w="2735" w:type="dxa"/>
            <w:vMerge w:val="continue"/>
            <w:shd w:val="clear" w:color="auto" w:fill="auto"/>
            <w:vAlign w:val="center"/>
          </w:tcPr>
          <w:p>
            <w:pPr>
              <w:jc w:val="center"/>
              <w:rPr>
                <w:rFonts w:hint="default" w:ascii="Calibri" w:hAnsi="Calibri" w:cs="Calibri"/>
                <w:i w:val="0"/>
                <w:color w:val="000000"/>
                <w:sz w:val="22"/>
                <w:szCs w:val="22"/>
                <w:u w:val="none"/>
              </w:rPr>
            </w:pPr>
          </w:p>
        </w:tc>
        <w:tc>
          <w:tcPr>
            <w:tcW w:w="364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P2 -R. José Benedito Duarte, 88 - Parque Itamarati</w:t>
            </w:r>
          </w:p>
        </w:tc>
        <w:tc>
          <w:tcPr>
            <w:tcW w:w="1785"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Calibri" w:hAnsi="Calibri" w:cs="Calibri"/>
                <w:i w:val="0"/>
                <w:color w:val="000000"/>
                <w:sz w:val="22"/>
                <w:szCs w:val="22"/>
                <w:u w:val="none"/>
              </w:rPr>
            </w:pPr>
          </w:p>
        </w:tc>
        <w:tc>
          <w:tcPr>
            <w:tcW w:w="2735" w:type="dxa"/>
            <w:vMerge w:val="continue"/>
            <w:shd w:val="clear" w:color="auto" w:fill="auto"/>
            <w:vAlign w:val="center"/>
          </w:tcPr>
          <w:p>
            <w:pPr>
              <w:jc w:val="center"/>
              <w:rPr>
                <w:rFonts w:hint="default" w:ascii="Calibri" w:hAnsi="Calibri" w:cs="Calibri"/>
                <w:i w:val="0"/>
                <w:color w:val="000000"/>
                <w:sz w:val="22"/>
                <w:szCs w:val="22"/>
                <w:u w:val="none"/>
              </w:rPr>
            </w:pPr>
          </w:p>
        </w:tc>
        <w:tc>
          <w:tcPr>
            <w:tcW w:w="364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P3 - Av. Pereira Campos, 291 - Jardim Didinha,</w:t>
            </w:r>
          </w:p>
        </w:tc>
        <w:tc>
          <w:tcPr>
            <w:tcW w:w="1785"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Calibri" w:hAnsi="Calibri" w:cs="Calibri"/>
                <w:i w:val="0"/>
                <w:color w:val="000000"/>
                <w:sz w:val="22"/>
                <w:szCs w:val="22"/>
                <w:u w:val="none"/>
              </w:rPr>
            </w:pPr>
          </w:p>
        </w:tc>
        <w:tc>
          <w:tcPr>
            <w:tcW w:w="2735" w:type="dxa"/>
            <w:vMerge w:val="continue"/>
            <w:shd w:val="clear" w:color="auto" w:fill="auto"/>
            <w:vAlign w:val="center"/>
          </w:tcPr>
          <w:p>
            <w:pPr>
              <w:jc w:val="center"/>
              <w:rPr>
                <w:rFonts w:hint="default" w:ascii="Calibri" w:hAnsi="Calibri" w:cs="Calibri"/>
                <w:i w:val="0"/>
                <w:color w:val="000000"/>
                <w:sz w:val="22"/>
                <w:szCs w:val="22"/>
                <w:u w:val="none"/>
              </w:rPr>
            </w:pPr>
          </w:p>
        </w:tc>
        <w:tc>
          <w:tcPr>
            <w:tcW w:w="364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P4 - Av. Getúlio Dorneles Vargas, 1591 - Jardim California,</w:t>
            </w:r>
          </w:p>
        </w:tc>
        <w:tc>
          <w:tcPr>
            <w:tcW w:w="1785"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Calibri" w:hAnsi="Calibri" w:cs="Calibri"/>
                <w:i w:val="0"/>
                <w:color w:val="000000"/>
                <w:sz w:val="22"/>
                <w:szCs w:val="22"/>
                <w:u w:val="none"/>
              </w:rPr>
            </w:pPr>
          </w:p>
        </w:tc>
        <w:tc>
          <w:tcPr>
            <w:tcW w:w="2735" w:type="dxa"/>
            <w:vMerge w:val="continue"/>
            <w:shd w:val="clear" w:color="auto" w:fill="auto"/>
            <w:vAlign w:val="center"/>
          </w:tcPr>
          <w:p>
            <w:pPr>
              <w:jc w:val="center"/>
              <w:rPr>
                <w:rFonts w:hint="default" w:ascii="Calibri" w:hAnsi="Calibri" w:cs="Calibri"/>
                <w:i w:val="0"/>
                <w:color w:val="000000"/>
                <w:sz w:val="22"/>
                <w:szCs w:val="22"/>
                <w:u w:val="none"/>
              </w:rPr>
            </w:pPr>
          </w:p>
        </w:tc>
        <w:tc>
          <w:tcPr>
            <w:tcW w:w="364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P5 - Av. Sebastião Lopes, 42 - Jardim Nova Esperança</w:t>
            </w:r>
          </w:p>
        </w:tc>
        <w:tc>
          <w:tcPr>
            <w:tcW w:w="1785"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Calibri" w:hAnsi="Calibri" w:cs="Calibri"/>
                <w:i w:val="0"/>
                <w:color w:val="000000"/>
                <w:sz w:val="22"/>
                <w:szCs w:val="22"/>
                <w:u w:val="none"/>
              </w:rPr>
            </w:pPr>
          </w:p>
        </w:tc>
        <w:tc>
          <w:tcPr>
            <w:tcW w:w="2735" w:type="dxa"/>
            <w:vMerge w:val="continue"/>
            <w:shd w:val="clear" w:color="auto" w:fill="auto"/>
            <w:vAlign w:val="center"/>
          </w:tcPr>
          <w:p>
            <w:pPr>
              <w:jc w:val="center"/>
              <w:rPr>
                <w:rFonts w:hint="default" w:ascii="Calibri" w:hAnsi="Calibri" w:cs="Calibri"/>
                <w:i w:val="0"/>
                <w:color w:val="000000"/>
                <w:sz w:val="22"/>
                <w:szCs w:val="22"/>
                <w:u w:val="none"/>
              </w:rPr>
            </w:pPr>
          </w:p>
        </w:tc>
        <w:tc>
          <w:tcPr>
            <w:tcW w:w="364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P6 -Avenida das Letras, Loteamento Villa Branca</w:t>
            </w:r>
          </w:p>
        </w:tc>
        <w:tc>
          <w:tcPr>
            <w:tcW w:w="1785"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Calibri" w:hAnsi="Calibri" w:cs="Calibri"/>
                <w:i w:val="0"/>
                <w:color w:val="000000"/>
                <w:sz w:val="22"/>
                <w:szCs w:val="22"/>
                <w:u w:val="none"/>
              </w:rPr>
            </w:pPr>
          </w:p>
        </w:tc>
        <w:tc>
          <w:tcPr>
            <w:tcW w:w="2735" w:type="dxa"/>
            <w:vMerge w:val="continue"/>
            <w:shd w:val="clear" w:color="auto" w:fill="auto"/>
            <w:vAlign w:val="center"/>
          </w:tcPr>
          <w:p>
            <w:pPr>
              <w:jc w:val="center"/>
              <w:rPr>
                <w:rFonts w:hint="default" w:ascii="Calibri" w:hAnsi="Calibri" w:cs="Calibri"/>
                <w:i w:val="0"/>
                <w:color w:val="000000"/>
                <w:sz w:val="22"/>
                <w:szCs w:val="22"/>
                <w:u w:val="none"/>
              </w:rPr>
            </w:pPr>
          </w:p>
        </w:tc>
        <w:tc>
          <w:tcPr>
            <w:tcW w:w="364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P7 - Av. São Jorge, 2010 - Jardim Santa Marina</w:t>
            </w:r>
          </w:p>
        </w:tc>
        <w:tc>
          <w:tcPr>
            <w:tcW w:w="1785"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Calibri" w:hAnsi="Calibri" w:cs="Calibri"/>
                <w:i w:val="0"/>
                <w:color w:val="000000"/>
                <w:sz w:val="22"/>
                <w:szCs w:val="22"/>
                <w:u w:val="none"/>
              </w:rPr>
            </w:pPr>
          </w:p>
        </w:tc>
        <w:tc>
          <w:tcPr>
            <w:tcW w:w="2735" w:type="dxa"/>
            <w:vMerge w:val="continue"/>
            <w:shd w:val="clear" w:color="auto" w:fill="auto"/>
            <w:vAlign w:val="center"/>
          </w:tcPr>
          <w:p>
            <w:pPr>
              <w:jc w:val="center"/>
              <w:rPr>
                <w:rFonts w:hint="default" w:ascii="Calibri" w:hAnsi="Calibri" w:cs="Calibri"/>
                <w:i w:val="0"/>
                <w:color w:val="000000"/>
                <w:sz w:val="22"/>
                <w:szCs w:val="22"/>
                <w:u w:val="none"/>
              </w:rPr>
            </w:pPr>
          </w:p>
        </w:tc>
        <w:tc>
          <w:tcPr>
            <w:tcW w:w="364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P0 -Av. Getúlio Dorneles Vargas, 1390 - Jardim California</w:t>
            </w:r>
          </w:p>
        </w:tc>
        <w:tc>
          <w:tcPr>
            <w:tcW w:w="1785" w:type="dxa"/>
            <w:vMerge w:val="continue"/>
            <w:shd w:val="clear" w:color="auto" w:fill="auto"/>
            <w:vAlign w:val="center"/>
          </w:tcPr>
          <w:p>
            <w:pPr>
              <w:jc w:val="center"/>
              <w:rPr>
                <w:rFonts w:hint="default" w:ascii="Calibri" w:hAnsi="Calibri" w:cs="Calibri"/>
                <w:i w:val="0"/>
                <w:color w:val="000000"/>
                <w:sz w:val="22"/>
                <w:szCs w:val="22"/>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b w:val="0"/>
          <w:bCs w:val="0"/>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82 apresenta a Rota gerada pelo Google Maps após a inserção dos pontos conforme a ordem apresentada na Tabela 56.</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82</w:t>
      </w:r>
      <w:r>
        <w:rPr>
          <w:rFonts w:ascii="Times New Roman" w:hAnsi="Times New Roman" w:eastAsia="Times New Roman" w:cs="Times New Roman"/>
          <w:b/>
          <w:bCs/>
          <w:sz w:val="24"/>
          <w:szCs w:val="24"/>
          <w:lang w:val="pt-BR" w:eastAsia="pt-BR" w:bidi="ar-SA"/>
        </w:rPr>
        <w:fldChar w:fldCharType="end"/>
      </w:r>
      <w:bookmarkStart w:id="224" w:name="_Toc12099"/>
      <w:r>
        <w:rPr>
          <w:rFonts w:ascii="Times New Roman" w:hAnsi="Times New Roman" w:eastAsia="Times New Roman" w:cs="Times New Roman"/>
          <w:b/>
          <w:bCs/>
          <w:sz w:val="24"/>
          <w:szCs w:val="24"/>
          <w:lang w:val="pt-BR" w:eastAsia="pt-BR" w:bidi="ar-SA"/>
        </w:rPr>
        <w:t>. Caso de Testes 4 - Rota Gerada pelo Google Maps</w:t>
      </w:r>
      <w:bookmarkEnd w:id="22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835785" cy="3168015"/>
            <wp:effectExtent l="9525" t="9525" r="21590" b="22860"/>
            <wp:docPr id="83" name="Imagem 83" descr="4.2.5-4-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4.2.5-4-maps"/>
                    <pic:cNvPicPr>
                      <a:picLocks noChangeAspect="1"/>
                    </pic:cNvPicPr>
                  </pic:nvPicPr>
                  <pic:blipFill>
                    <a:blip r:embed="rId96"/>
                    <a:stretch>
                      <a:fillRect/>
                    </a:stretch>
                  </pic:blipFill>
                  <pic:spPr>
                    <a:xfrm>
                      <a:off x="0" y="0"/>
                      <a:ext cx="1835785" cy="31680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83 apresenta a Rota que foi gerada com a Otimização do algoritmo Desenvolvido no Projeto. No lado esquerdo da imagem, é a tela de consulta a rota Gerada do Software e do lado direito é ela aberta no Google Maps.</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83</w:t>
      </w:r>
      <w:r>
        <w:rPr>
          <w:rFonts w:ascii="Times New Roman" w:hAnsi="Times New Roman" w:eastAsia="Times New Roman" w:cs="Times New Roman"/>
          <w:b/>
          <w:bCs/>
          <w:sz w:val="24"/>
          <w:szCs w:val="24"/>
          <w:lang w:val="pt-BR" w:eastAsia="pt-BR" w:bidi="ar-SA"/>
        </w:rPr>
        <w:fldChar w:fldCharType="end"/>
      </w:r>
      <w:bookmarkStart w:id="225" w:name="_Toc7730"/>
      <w:r>
        <w:rPr>
          <w:rFonts w:ascii="Times New Roman" w:hAnsi="Times New Roman" w:eastAsia="Times New Roman" w:cs="Times New Roman"/>
          <w:b/>
          <w:bCs/>
          <w:sz w:val="24"/>
          <w:szCs w:val="24"/>
          <w:lang w:val="pt-BR" w:eastAsia="pt-BR" w:bidi="ar-SA"/>
        </w:rPr>
        <w:t>. Caso de Testes 4 - Rota Gerada pelo SysRLog</w:t>
      </w:r>
      <w:bookmarkEnd w:id="22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582160" cy="3730625"/>
            <wp:effectExtent l="9525" t="9525" r="18415" b="12700"/>
            <wp:docPr id="85" name="Imagem 85" descr="4.2.5-4-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85" descr="4.2.5-4-sysrlog"/>
                    <pic:cNvPicPr>
                      <a:picLocks noChangeAspect="1"/>
                    </pic:cNvPicPr>
                  </pic:nvPicPr>
                  <pic:blipFill>
                    <a:blip r:embed="rId97"/>
                    <a:stretch>
                      <a:fillRect/>
                    </a:stretch>
                  </pic:blipFill>
                  <pic:spPr>
                    <a:xfrm>
                      <a:off x="0" y="0"/>
                      <a:ext cx="4582160" cy="373062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58. A otimização conseguiu obter resultados satisfatórios, tendo uma menor distância e um menor tempo para ser percorrida que o lançamento desses pontos diretamente no Google Maps. A Tabela 59 apresenta o comparativo entre as duas rotas.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59</w:t>
      </w:r>
      <w:r>
        <w:rPr>
          <w:rFonts w:ascii="Times New Roman" w:hAnsi="Times New Roman" w:eastAsia="Times New Roman" w:cs="Times New Roman"/>
          <w:b/>
          <w:bCs/>
          <w:sz w:val="24"/>
          <w:szCs w:val="24"/>
          <w:lang w:val="pt-BR" w:eastAsia="pt-BR" w:bidi="ar-SA"/>
        </w:rPr>
        <w:fldChar w:fldCharType="end"/>
      </w:r>
      <w:bookmarkStart w:id="226" w:name="_Toc492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Resultados Obtidos no Caso de Teste 4</w:t>
      </w:r>
      <w:bookmarkEnd w:id="226"/>
    </w:p>
    <w:tbl>
      <w:tblPr>
        <w:tblStyle w:val="45"/>
        <w:tblW w:w="7348" w:type="dxa"/>
        <w:tblInd w:w="29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396"/>
        <w:gridCol w:w="1129"/>
        <w:gridCol w:w="1226"/>
        <w:gridCol w:w="1383"/>
        <w:gridCol w:w="221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7348"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Resultado Roteirização - Caso de Teste 4 - Cidade de Jacareí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396"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Calibri" w:hAnsi="Calibri" w:cs="Calibri"/>
                <w:b/>
                <w:i w:val="0"/>
                <w:color w:val="FFFFFF"/>
                <w:sz w:val="20"/>
                <w:szCs w:val="20"/>
                <w:u w:val="none"/>
              </w:rPr>
            </w:pPr>
          </w:p>
        </w:tc>
        <w:tc>
          <w:tcPr>
            <w:tcW w:w="112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Valor obtido GoogleMaps</w:t>
            </w:r>
          </w:p>
        </w:tc>
        <w:tc>
          <w:tcPr>
            <w:tcW w:w="1226"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Valor Obtido SysRLog</w:t>
            </w:r>
          </w:p>
        </w:tc>
        <w:tc>
          <w:tcPr>
            <w:tcW w:w="1383"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Diferença</w:t>
            </w:r>
          </w:p>
        </w:tc>
        <w:tc>
          <w:tcPr>
            <w:tcW w:w="2214"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396"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Tempo(horas)</w:t>
            </w:r>
          </w:p>
        </w:tc>
        <w:tc>
          <w:tcPr>
            <w:tcW w:w="11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51,2</w:t>
            </w:r>
          </w:p>
        </w:tc>
        <w:tc>
          <w:tcPr>
            <w:tcW w:w="1226"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35,1</w:t>
            </w:r>
          </w:p>
        </w:tc>
        <w:tc>
          <w:tcPr>
            <w:tcW w:w="1383"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16,1</w:t>
            </w:r>
          </w:p>
        </w:tc>
        <w:tc>
          <w:tcPr>
            <w:tcW w:w="221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0,314453125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396"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Distância(KMs)</w:t>
            </w:r>
          </w:p>
        </w:tc>
        <w:tc>
          <w:tcPr>
            <w:tcW w:w="11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1:40</w:t>
            </w:r>
          </w:p>
        </w:tc>
        <w:tc>
          <w:tcPr>
            <w:tcW w:w="1226"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1:02</w:t>
            </w:r>
          </w:p>
        </w:tc>
        <w:tc>
          <w:tcPr>
            <w:tcW w:w="1383"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0:38</w:t>
            </w:r>
          </w:p>
        </w:tc>
        <w:tc>
          <w:tcPr>
            <w:tcW w:w="221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9:07</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bookmarkStart w:id="227" w:name="_Toc30279"/>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r>
        <w:rPr>
          <w:rFonts w:hint="default"/>
          <w:lang w:val="pt-BR"/>
        </w:rPr>
        <w:t>Caso de Testes 5 - Cidade de Caraguatatuba</w:t>
      </w:r>
      <w:bookmarkEnd w:id="227"/>
    </w:p>
    <w:p>
      <w:pPr>
        <w:autoSpaceDE w:val="0"/>
        <w:autoSpaceDN w:val="0"/>
        <w:adjustRightInd w:val="0"/>
        <w:spacing w:line="360" w:lineRule="auto"/>
        <w:ind w:firstLine="697" w:firstLineChars="0"/>
        <w:jc w:val="both"/>
        <w:rPr>
          <w:rFonts w:hint="default"/>
          <w:lang w:val="pt-BR"/>
        </w:rPr>
      </w:pPr>
      <w:r>
        <w:rPr>
          <w:rFonts w:hint="default"/>
          <w:lang w:val="pt-BR"/>
        </w:rPr>
        <w:t>O Ultimo Caso de Teste realizado teve como base uma empresa fictícia com atuação na Cidade de Caraguatatuba. A Tabela 56 apresenta o detalhamento dos Caso de Teste, Relacionando os Endereços Envolvidos e o Resultado esperado: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60</w:t>
      </w:r>
      <w:r>
        <w:rPr>
          <w:rFonts w:ascii="Times New Roman" w:hAnsi="Times New Roman" w:eastAsia="Times New Roman" w:cs="Times New Roman"/>
          <w:b/>
          <w:bCs/>
          <w:sz w:val="24"/>
          <w:szCs w:val="24"/>
          <w:lang w:val="pt-BR" w:eastAsia="pt-BR" w:bidi="ar-SA"/>
        </w:rPr>
        <w:fldChar w:fldCharType="end"/>
      </w:r>
      <w:bookmarkStart w:id="228" w:name="_Toc22916"/>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35</w:t>
      </w:r>
      <w:bookmarkEnd w:id="228"/>
    </w:p>
    <w:tbl>
      <w:tblPr>
        <w:tblStyle w:val="45"/>
        <w:tblW w:w="8820" w:type="dxa"/>
        <w:tblInd w:w="28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37"/>
        <w:gridCol w:w="2973"/>
        <w:gridCol w:w="2675"/>
        <w:gridCol w:w="25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37" w:type="dxa"/>
            <w:tcBorders>
              <w:top w:val="single" w:color="5B9BD5" w:sz="2" w:space="0"/>
              <w:left w:val="single" w:color="5B9BD5" w:sz="2" w:space="0"/>
            </w:tcBorders>
            <w:shd w:val="clear" w:color="5B9BD5" w:fill="5B9BD5"/>
            <w:vAlign w:val="center"/>
          </w:tcPr>
          <w:p>
            <w:pPr>
              <w:keepNext w:val="0"/>
              <w:keepLines w:val="0"/>
              <w:widowControl/>
              <w:suppressLineNumbers w:val="0"/>
              <w:jc w:val="left"/>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2973"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Desrição do Cenario de Teste</w:t>
            </w:r>
          </w:p>
        </w:tc>
        <w:tc>
          <w:tcPr>
            <w:tcW w:w="2675"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dos Pontos Envolvidos (Sequênia Inserida No Maps)</w:t>
            </w:r>
          </w:p>
        </w:tc>
        <w:tc>
          <w:tcPr>
            <w:tcW w:w="2535" w:type="dxa"/>
            <w:tcBorders>
              <w:top w:val="single" w:color="5B9BD5" w:sz="2" w:space="0"/>
              <w:right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Resultado esperado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CT5</w:t>
            </w:r>
          </w:p>
        </w:tc>
        <w:tc>
          <w:tcPr>
            <w:tcW w:w="2973" w:type="dxa"/>
            <w:vMerge w:val="restart"/>
            <w:shd w:val="clear" w:color="auto" w:fill="auto"/>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Cenário de Teste 5 :Esta validação tem por objetivo a definição de de 6 pontos atendidos pela Empresa 4 na Cidade de Caraguatatuba- São Paulo. Sendo esses pontos compostos pela Origem e Destino que é o endereço da empresa e 6 pontos Intermediários</w:t>
            </w:r>
          </w:p>
        </w:tc>
        <w:tc>
          <w:tcPr>
            <w:tcW w:w="267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 Rua Hermes da Fonseca, 217 - Poiares</w:t>
            </w:r>
          </w:p>
        </w:tc>
        <w:tc>
          <w:tcPr>
            <w:tcW w:w="2535" w:type="dxa"/>
            <w:vMerge w:val="restart"/>
            <w:shd w:val="clear" w:color="auto" w:fill="auto"/>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P0 -&gt; P4 -&gt; P5 -&gt; P6 -&gt; P3 -&gt; P1 -&gt; P2  -&gt; P0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Calibri" w:hAnsi="Calibri" w:cs="Calibri"/>
                <w:i w:val="0"/>
                <w:color w:val="000000"/>
                <w:sz w:val="22"/>
                <w:szCs w:val="22"/>
                <w:u w:val="none"/>
              </w:rPr>
            </w:pPr>
          </w:p>
        </w:tc>
        <w:tc>
          <w:tcPr>
            <w:tcW w:w="2973" w:type="dxa"/>
            <w:vMerge w:val="continue"/>
            <w:shd w:val="clear" w:color="auto" w:fill="auto"/>
            <w:vAlign w:val="center"/>
          </w:tcPr>
          <w:p>
            <w:pPr>
              <w:jc w:val="center"/>
              <w:rPr>
                <w:rFonts w:hint="default" w:ascii="Calibri" w:hAnsi="Calibri" w:cs="Calibri"/>
                <w:i w:val="0"/>
                <w:color w:val="000000"/>
                <w:sz w:val="22"/>
                <w:szCs w:val="22"/>
                <w:u w:val="none"/>
              </w:rPr>
            </w:pPr>
          </w:p>
        </w:tc>
        <w:tc>
          <w:tcPr>
            <w:tcW w:w="267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P1 - Av. Prisciliana de Castilho, 840 - Caputera</w:t>
            </w:r>
          </w:p>
        </w:tc>
        <w:tc>
          <w:tcPr>
            <w:tcW w:w="2535"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Calibri" w:hAnsi="Calibri" w:cs="Calibri"/>
                <w:i w:val="0"/>
                <w:color w:val="000000"/>
                <w:sz w:val="22"/>
                <w:szCs w:val="22"/>
                <w:u w:val="none"/>
              </w:rPr>
            </w:pPr>
          </w:p>
        </w:tc>
        <w:tc>
          <w:tcPr>
            <w:tcW w:w="2973" w:type="dxa"/>
            <w:vMerge w:val="continue"/>
            <w:shd w:val="clear" w:color="auto" w:fill="auto"/>
            <w:vAlign w:val="center"/>
          </w:tcPr>
          <w:p>
            <w:pPr>
              <w:jc w:val="center"/>
              <w:rPr>
                <w:rFonts w:hint="default" w:ascii="Calibri" w:hAnsi="Calibri" w:cs="Calibri"/>
                <w:i w:val="0"/>
                <w:color w:val="000000"/>
                <w:sz w:val="22"/>
                <w:szCs w:val="22"/>
                <w:u w:val="none"/>
              </w:rPr>
            </w:pPr>
          </w:p>
        </w:tc>
        <w:tc>
          <w:tcPr>
            <w:tcW w:w="267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P2 - R. Silvio de Oliveira - Praia das Palmeiras</w:t>
            </w:r>
          </w:p>
        </w:tc>
        <w:tc>
          <w:tcPr>
            <w:tcW w:w="2535"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Calibri" w:hAnsi="Calibri" w:cs="Calibri"/>
                <w:i w:val="0"/>
                <w:color w:val="000000"/>
                <w:sz w:val="22"/>
                <w:szCs w:val="22"/>
                <w:u w:val="none"/>
              </w:rPr>
            </w:pPr>
          </w:p>
        </w:tc>
        <w:tc>
          <w:tcPr>
            <w:tcW w:w="2973" w:type="dxa"/>
            <w:vMerge w:val="continue"/>
            <w:shd w:val="clear" w:color="auto" w:fill="auto"/>
            <w:vAlign w:val="center"/>
          </w:tcPr>
          <w:p>
            <w:pPr>
              <w:jc w:val="center"/>
              <w:rPr>
                <w:rFonts w:hint="default" w:ascii="Calibri" w:hAnsi="Calibri" w:cs="Calibri"/>
                <w:i w:val="0"/>
                <w:color w:val="000000"/>
                <w:sz w:val="22"/>
                <w:szCs w:val="22"/>
                <w:u w:val="none"/>
              </w:rPr>
            </w:pPr>
          </w:p>
        </w:tc>
        <w:tc>
          <w:tcPr>
            <w:tcW w:w="267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P3 - Av. Pres. Campos Sales, 297 - Jaraguazinho,</w:t>
            </w:r>
          </w:p>
        </w:tc>
        <w:tc>
          <w:tcPr>
            <w:tcW w:w="2535"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Calibri" w:hAnsi="Calibri" w:cs="Calibri"/>
                <w:i w:val="0"/>
                <w:color w:val="000000"/>
                <w:sz w:val="22"/>
                <w:szCs w:val="22"/>
                <w:u w:val="none"/>
              </w:rPr>
            </w:pPr>
          </w:p>
        </w:tc>
        <w:tc>
          <w:tcPr>
            <w:tcW w:w="2973" w:type="dxa"/>
            <w:vMerge w:val="continue"/>
            <w:shd w:val="clear" w:color="auto" w:fill="auto"/>
            <w:vAlign w:val="center"/>
          </w:tcPr>
          <w:p>
            <w:pPr>
              <w:jc w:val="center"/>
              <w:rPr>
                <w:rFonts w:hint="default" w:ascii="Calibri" w:hAnsi="Calibri" w:cs="Calibri"/>
                <w:i w:val="0"/>
                <w:color w:val="000000"/>
                <w:sz w:val="22"/>
                <w:szCs w:val="22"/>
                <w:u w:val="none"/>
              </w:rPr>
            </w:pPr>
          </w:p>
        </w:tc>
        <w:tc>
          <w:tcPr>
            <w:tcW w:w="267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P4 - R. João Café Filho, 141 - Poiares</w:t>
            </w:r>
          </w:p>
        </w:tc>
        <w:tc>
          <w:tcPr>
            <w:tcW w:w="2535"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Calibri" w:hAnsi="Calibri" w:cs="Calibri"/>
                <w:i w:val="0"/>
                <w:color w:val="000000"/>
                <w:sz w:val="22"/>
                <w:szCs w:val="22"/>
                <w:u w:val="none"/>
              </w:rPr>
            </w:pPr>
          </w:p>
        </w:tc>
        <w:tc>
          <w:tcPr>
            <w:tcW w:w="2973" w:type="dxa"/>
            <w:vMerge w:val="continue"/>
            <w:shd w:val="clear" w:color="auto" w:fill="auto"/>
            <w:vAlign w:val="center"/>
          </w:tcPr>
          <w:p>
            <w:pPr>
              <w:jc w:val="center"/>
              <w:rPr>
                <w:rFonts w:hint="default" w:ascii="Calibri" w:hAnsi="Calibri" w:cs="Calibri"/>
                <w:i w:val="0"/>
                <w:color w:val="000000"/>
                <w:sz w:val="22"/>
                <w:szCs w:val="22"/>
                <w:u w:val="none"/>
              </w:rPr>
            </w:pPr>
          </w:p>
        </w:tc>
        <w:tc>
          <w:tcPr>
            <w:tcW w:w="267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P5 - R. Maria Augusta dos Anjos, 96 - Tingá</w:t>
            </w:r>
          </w:p>
        </w:tc>
        <w:tc>
          <w:tcPr>
            <w:tcW w:w="2535"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Calibri" w:hAnsi="Calibri" w:cs="Calibri"/>
                <w:i w:val="0"/>
                <w:color w:val="000000"/>
                <w:sz w:val="22"/>
                <w:szCs w:val="22"/>
                <w:u w:val="none"/>
              </w:rPr>
            </w:pPr>
          </w:p>
        </w:tc>
        <w:tc>
          <w:tcPr>
            <w:tcW w:w="2973" w:type="dxa"/>
            <w:vMerge w:val="continue"/>
            <w:shd w:val="clear" w:color="auto" w:fill="auto"/>
            <w:vAlign w:val="center"/>
          </w:tcPr>
          <w:p>
            <w:pPr>
              <w:jc w:val="center"/>
              <w:rPr>
                <w:rFonts w:hint="default" w:ascii="Calibri" w:hAnsi="Calibri" w:cs="Calibri"/>
                <w:i w:val="0"/>
                <w:color w:val="000000"/>
                <w:sz w:val="22"/>
                <w:szCs w:val="22"/>
                <w:u w:val="none"/>
              </w:rPr>
            </w:pPr>
          </w:p>
        </w:tc>
        <w:tc>
          <w:tcPr>
            <w:tcW w:w="267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P6 - Av. Mato Grosso, 838 - Indaiá</w:t>
            </w:r>
          </w:p>
        </w:tc>
        <w:tc>
          <w:tcPr>
            <w:tcW w:w="2535"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Calibri" w:hAnsi="Calibri" w:cs="Calibri"/>
                <w:i w:val="0"/>
                <w:color w:val="000000"/>
                <w:sz w:val="22"/>
                <w:szCs w:val="22"/>
                <w:u w:val="none"/>
              </w:rPr>
            </w:pPr>
          </w:p>
        </w:tc>
        <w:tc>
          <w:tcPr>
            <w:tcW w:w="2973" w:type="dxa"/>
            <w:vMerge w:val="continue"/>
            <w:shd w:val="clear" w:color="auto" w:fill="auto"/>
            <w:vAlign w:val="center"/>
          </w:tcPr>
          <w:p>
            <w:pPr>
              <w:jc w:val="center"/>
              <w:rPr>
                <w:rFonts w:hint="default" w:ascii="Calibri" w:hAnsi="Calibri" w:cs="Calibri"/>
                <w:i w:val="0"/>
                <w:color w:val="000000"/>
                <w:sz w:val="22"/>
                <w:szCs w:val="22"/>
                <w:u w:val="none"/>
              </w:rPr>
            </w:pPr>
          </w:p>
        </w:tc>
        <w:tc>
          <w:tcPr>
            <w:tcW w:w="267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 Rua Hermes da Fonseca, 217 - Poiares</w:t>
            </w:r>
          </w:p>
        </w:tc>
        <w:tc>
          <w:tcPr>
            <w:tcW w:w="2535" w:type="dxa"/>
            <w:vMerge w:val="continue"/>
            <w:shd w:val="clear" w:color="auto" w:fill="auto"/>
            <w:vAlign w:val="center"/>
          </w:tcPr>
          <w:p>
            <w:pPr>
              <w:jc w:val="center"/>
              <w:rPr>
                <w:rFonts w:hint="default" w:ascii="Calibri" w:hAnsi="Calibri" w:cs="Calibri"/>
                <w:i w:val="0"/>
                <w:color w:val="000000"/>
                <w:sz w:val="22"/>
                <w:szCs w:val="22"/>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b w:val="0"/>
          <w:bCs w:val="0"/>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84 apresenta a Rota gerada pelo Google Maps após a inserção dos pontos conforme a ordem apresentada na Tabela 60.</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84</w:t>
      </w:r>
      <w:r>
        <w:rPr>
          <w:rFonts w:ascii="Times New Roman" w:hAnsi="Times New Roman" w:eastAsia="Times New Roman" w:cs="Times New Roman"/>
          <w:b/>
          <w:bCs/>
          <w:sz w:val="24"/>
          <w:szCs w:val="24"/>
          <w:lang w:val="pt-BR" w:eastAsia="pt-BR" w:bidi="ar-SA"/>
        </w:rPr>
        <w:fldChar w:fldCharType="end"/>
      </w:r>
      <w:bookmarkStart w:id="229" w:name="_Toc8813"/>
      <w:r>
        <w:rPr>
          <w:rFonts w:ascii="Times New Roman" w:hAnsi="Times New Roman" w:eastAsia="Times New Roman" w:cs="Times New Roman"/>
          <w:b/>
          <w:bCs/>
          <w:sz w:val="24"/>
          <w:szCs w:val="24"/>
          <w:lang w:val="pt-BR" w:eastAsia="pt-BR" w:bidi="ar-SA"/>
        </w:rPr>
        <w:t>. Caso de Testes 5 - Rota Gerada pelo Google Maps</w:t>
      </w:r>
      <w:bookmarkEnd w:id="22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872615" cy="3030220"/>
            <wp:effectExtent l="9525" t="9525" r="22860" b="27305"/>
            <wp:docPr id="86" name="Imagem 86" descr="4.2.5-5-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86" descr="4.2.5-5-sysrlog"/>
                    <pic:cNvPicPr>
                      <a:picLocks noChangeAspect="1"/>
                    </pic:cNvPicPr>
                  </pic:nvPicPr>
                  <pic:blipFill>
                    <a:blip r:embed="rId98"/>
                    <a:stretch>
                      <a:fillRect/>
                    </a:stretch>
                  </pic:blipFill>
                  <pic:spPr>
                    <a:xfrm>
                      <a:off x="0" y="0"/>
                      <a:ext cx="1872615" cy="30302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85 apresenta a Rota que foi gerada com a Otimização do algoritmo Desenvolvido no Projeto. No lado esquerdo da imagem, é a tela de consulta a rota Gerada do Software e do lado direito é ela aberta no Google Maps.</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85</w:t>
      </w:r>
      <w:r>
        <w:rPr>
          <w:rFonts w:ascii="Times New Roman" w:hAnsi="Times New Roman" w:eastAsia="Times New Roman" w:cs="Times New Roman"/>
          <w:b/>
          <w:bCs/>
          <w:sz w:val="24"/>
          <w:szCs w:val="24"/>
          <w:lang w:val="pt-BR" w:eastAsia="pt-BR" w:bidi="ar-SA"/>
        </w:rPr>
        <w:fldChar w:fldCharType="end"/>
      </w:r>
      <w:bookmarkStart w:id="230" w:name="_Toc23454"/>
      <w:r>
        <w:rPr>
          <w:rFonts w:ascii="Times New Roman" w:hAnsi="Times New Roman" w:eastAsia="Times New Roman" w:cs="Times New Roman"/>
          <w:b/>
          <w:bCs/>
          <w:sz w:val="24"/>
          <w:szCs w:val="24"/>
          <w:lang w:val="pt-BR" w:eastAsia="pt-BR" w:bidi="ar-SA"/>
        </w:rPr>
        <w:t>. Caso de Testes 5 - Rota Gerada pelo SysRLog</w:t>
      </w:r>
      <w:bookmarkEnd w:id="23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bookmarkStart w:id="242" w:name="_GoBack"/>
      <w:r>
        <w:rPr>
          <w:rFonts w:hint="default"/>
          <w:lang w:val="pt-BR"/>
        </w:rPr>
        <w:drawing>
          <wp:inline distT="0" distB="0" distL="114300" distR="114300">
            <wp:extent cx="3744595" cy="3382645"/>
            <wp:effectExtent l="9525" t="9525" r="17780" b="17780"/>
            <wp:docPr id="87" name="Imagem 87"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87" descr="4.2.5-2-sysrlog"/>
                    <pic:cNvPicPr>
                      <a:picLocks noChangeAspect="1"/>
                    </pic:cNvPicPr>
                  </pic:nvPicPr>
                  <pic:blipFill>
                    <a:blip r:embed="rId93"/>
                    <a:stretch>
                      <a:fillRect/>
                    </a:stretch>
                  </pic:blipFill>
                  <pic:spPr>
                    <a:xfrm>
                      <a:off x="0" y="0"/>
                      <a:ext cx="3744595" cy="3382645"/>
                    </a:xfrm>
                    <a:prstGeom prst="rect">
                      <a:avLst/>
                    </a:prstGeom>
                    <a:ln>
                      <a:solidFill>
                        <a:schemeClr val="tx1"/>
                      </a:solidFill>
                    </a:ln>
                  </pic:spPr>
                </pic:pic>
              </a:graphicData>
            </a:graphic>
          </wp:inline>
        </w:drawing>
      </w:r>
    </w:p>
    <w:bookmarkEnd w:id="242"/>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61. A otimização conseguiu obter resultados satisfatórios, tendo uma menor distância e um menor tempo para ser percorrida que o lançamento desses pontos diretamente no Google Maps. A Tabela 62 apresenta o comparativo entre as duas rotas.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61</w:t>
      </w:r>
      <w:r>
        <w:rPr>
          <w:rFonts w:ascii="Times New Roman" w:hAnsi="Times New Roman" w:eastAsia="Times New Roman" w:cs="Times New Roman"/>
          <w:b/>
          <w:bCs/>
          <w:sz w:val="24"/>
          <w:szCs w:val="24"/>
          <w:lang w:val="pt-BR" w:eastAsia="pt-BR" w:bidi="ar-SA"/>
        </w:rPr>
        <w:fldChar w:fldCharType="end"/>
      </w:r>
      <w:bookmarkStart w:id="231" w:name="_Toc696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Resultados Obtidos no Caso de Teste 5</w:t>
      </w:r>
      <w:bookmarkEnd w:id="231"/>
    </w:p>
    <w:tbl>
      <w:tblPr>
        <w:tblStyle w:val="45"/>
        <w:tblW w:w="7804" w:type="dxa"/>
        <w:tblInd w:w="3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29"/>
        <w:gridCol w:w="1234"/>
        <w:gridCol w:w="1282"/>
        <w:gridCol w:w="1300"/>
        <w:gridCol w:w="24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7804"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Resultado Roteirização - Caso de Teste 5 - Cidade de 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60" w:hRule="atLeast"/>
        </w:trPr>
        <w:tc>
          <w:tcPr>
            <w:tcW w:w="152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Calibri" w:hAnsi="Calibri" w:cs="Calibri"/>
                <w:b/>
                <w:i w:val="0"/>
                <w:color w:val="FFFFFF"/>
                <w:sz w:val="20"/>
                <w:szCs w:val="20"/>
                <w:u w:val="none"/>
              </w:rPr>
            </w:pPr>
          </w:p>
        </w:tc>
        <w:tc>
          <w:tcPr>
            <w:tcW w:w="1234"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Valor obtido GoogleMaps</w:t>
            </w:r>
          </w:p>
        </w:tc>
        <w:tc>
          <w:tcPr>
            <w:tcW w:w="1282"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Valor Obtido SysRLog</w:t>
            </w:r>
          </w:p>
        </w:tc>
        <w:tc>
          <w:tcPr>
            <w:tcW w:w="130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Diferença</w:t>
            </w:r>
          </w:p>
        </w:tc>
        <w:tc>
          <w:tcPr>
            <w:tcW w:w="245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5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Tempo(horas)</w:t>
            </w:r>
          </w:p>
        </w:tc>
        <w:tc>
          <w:tcPr>
            <w:tcW w:w="123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0:45</w:t>
            </w:r>
          </w:p>
        </w:tc>
        <w:tc>
          <w:tcPr>
            <w:tcW w:w="1282"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0:39</w:t>
            </w:r>
          </w:p>
        </w:tc>
        <w:tc>
          <w:tcPr>
            <w:tcW w:w="130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0:06</w:t>
            </w:r>
          </w:p>
        </w:tc>
        <w:tc>
          <w:tcPr>
            <w:tcW w:w="245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5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Distância(KMs)</w:t>
            </w:r>
          </w:p>
        </w:tc>
        <w:tc>
          <w:tcPr>
            <w:tcW w:w="123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23,1</w:t>
            </w:r>
          </w:p>
        </w:tc>
        <w:tc>
          <w:tcPr>
            <w:tcW w:w="1282"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18,6</w:t>
            </w:r>
          </w:p>
        </w:tc>
        <w:tc>
          <w:tcPr>
            <w:tcW w:w="130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4,5</w:t>
            </w:r>
          </w:p>
        </w:tc>
        <w:tc>
          <w:tcPr>
            <w:tcW w:w="245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19,48%</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b/>
          <w:bCs/>
          <w:sz w:val="24"/>
          <w:szCs w:val="24"/>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32" w:name="_Toc13575"/>
      <w:r>
        <w:rPr>
          <w:rFonts w:hint="default"/>
          <w:lang w:val="pt-BR"/>
        </w:rPr>
        <w:t>Consolidação dos Resultados Obtidos nos casos de Teste</w:t>
      </w:r>
      <w:bookmarkEnd w:id="232"/>
    </w:p>
    <w:p>
      <w:pPr>
        <w:autoSpaceDE w:val="0"/>
        <w:autoSpaceDN w:val="0"/>
        <w:adjustRightInd w:val="0"/>
        <w:spacing w:line="360" w:lineRule="auto"/>
        <w:ind w:firstLine="697" w:firstLineChars="0"/>
        <w:jc w:val="both"/>
        <w:rPr>
          <w:rFonts w:hint="default"/>
          <w:lang w:val="pt-BR"/>
        </w:rPr>
      </w:pPr>
      <w:r>
        <w:rPr>
          <w:rFonts w:hint="default"/>
          <w:lang w:val="pt-BR"/>
        </w:rPr>
        <w:t>A seguir serão apresentadas as Tabelas 52 e 53, consolidando os resultados obtidos com o teste do algoritmo de roteirização, frente a rota gerada pelo Google Maps.</w:t>
      </w:r>
    </w:p>
    <w:p>
      <w:pPr>
        <w:autoSpaceDE w:val="0"/>
        <w:autoSpaceDN w:val="0"/>
        <w:adjustRightInd w:val="0"/>
        <w:spacing w:line="360" w:lineRule="auto"/>
        <w:ind w:firstLine="697" w:firstLineChars="0"/>
        <w:jc w:val="both"/>
        <w:rPr>
          <w:rFonts w:hint="default"/>
          <w:lang w:val="pt-BR"/>
        </w:rPr>
      </w:pPr>
      <w:r>
        <w:rPr>
          <w:rFonts w:hint="default"/>
          <w:lang w:val="pt-BR"/>
        </w:rPr>
        <w:t xml:space="preserve">A Tabela 52 apresenta os dados referentes ao tempo da Rota Gerada no Google Maps e o tempo da Rota gerada pelo Software. O percentual de Redução variou de 13,33% na menor redução de tempo á 38% na rota que teve maior percentual de redução. Em todas as rotas geradas testadas, o Software e Roteirização gerou uma rota mais rápida de ser percorrida. </w:t>
      </w:r>
    </w:p>
    <w:tbl>
      <w:tblPr>
        <w:tblStyle w:val="45"/>
        <w:tblpPr w:leftFromText="180" w:rightFromText="180" w:vertAnchor="text" w:horzAnchor="page" w:tblpX="1995" w:tblpY="843"/>
        <w:tblOverlap w:val="never"/>
        <w:tblW w:w="864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878"/>
        <w:gridCol w:w="1239"/>
        <w:gridCol w:w="1533"/>
        <w:gridCol w:w="936"/>
        <w:gridCol w:w="20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1" w:hRule="atLeast"/>
        </w:trPr>
        <w:tc>
          <w:tcPr>
            <w:tcW w:w="8646"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0"/>
                <w:szCs w:val="20"/>
                <w:u w:val="none"/>
                <w:lang w:val="pt-BR"/>
              </w:rPr>
            </w:pPr>
            <w:r>
              <w:rPr>
                <w:rFonts w:hint="default" w:ascii="Calibri" w:hAnsi="Calibri" w:eastAsia="SimSun" w:cs="Calibri"/>
                <w:b/>
                <w:i w:val="0"/>
                <w:color w:val="FFFFFF"/>
                <w:kern w:val="0"/>
                <w:sz w:val="20"/>
                <w:szCs w:val="20"/>
                <w:u w:val="none"/>
                <w:lang w:val="en-US" w:eastAsia="zh-CN" w:bidi="ar"/>
              </w:rPr>
              <w:t>Resultado Roteirização - Tempo</w:t>
            </w:r>
            <w:r>
              <w:rPr>
                <w:rFonts w:hint="default" w:ascii="Calibri" w:hAnsi="Calibri" w:eastAsia="SimSun" w:cs="Calibri"/>
                <w:b/>
                <w:i w:val="0"/>
                <w:color w:val="FFFFFF"/>
                <w:kern w:val="0"/>
                <w:sz w:val="20"/>
                <w:szCs w:val="20"/>
                <w:u w:val="none"/>
                <w:lang w:val="pt-BR" w:eastAsia="zh-CN" w:bidi="ar"/>
              </w:rPr>
              <w:t xml:space="preserve"> em Horas e Minutos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2878"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Empresas</w:t>
            </w:r>
          </w:p>
        </w:tc>
        <w:tc>
          <w:tcPr>
            <w:tcW w:w="1239"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Tempo Maps</w:t>
            </w:r>
          </w:p>
        </w:tc>
        <w:tc>
          <w:tcPr>
            <w:tcW w:w="1533"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Tempo SysRLog</w:t>
            </w:r>
          </w:p>
        </w:tc>
        <w:tc>
          <w:tcPr>
            <w:tcW w:w="936"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Diferença</w:t>
            </w:r>
          </w:p>
        </w:tc>
        <w:tc>
          <w:tcPr>
            <w:tcW w:w="206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pt-BR" w:eastAsia="zh-CN" w:bidi="ar"/>
              </w:rPr>
              <w:t>E</w:t>
            </w:r>
            <w:r>
              <w:rPr>
                <w:rFonts w:hint="default" w:ascii="Calibri" w:hAnsi="Calibri" w:eastAsia="SimSun" w:cs="Calibri"/>
                <w:b/>
                <w:i w:val="0"/>
                <w:color w:val="FFFFFF"/>
                <w:kern w:val="0"/>
                <w:sz w:val="20"/>
                <w:szCs w:val="20"/>
                <w:u w:val="none"/>
                <w:lang w:val="en-US" w:eastAsia="zh-CN" w:bidi="ar"/>
              </w:rPr>
              <w:t>mpresa 1 - Caçapava</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0:53</w:t>
            </w:r>
          </w:p>
        </w:tc>
        <w:tc>
          <w:tcPr>
            <w:tcW w:w="15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0:41</w:t>
            </w:r>
          </w:p>
        </w:tc>
        <w:tc>
          <w:tcPr>
            <w:tcW w:w="936"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0:12</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22,64%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2 - São José dos Campos</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lang w:val="pt-BR"/>
              </w:rPr>
            </w:pPr>
            <w:r>
              <w:rPr>
                <w:rFonts w:hint="default" w:ascii="Calibri" w:hAnsi="Calibri" w:eastAsia="SimSun" w:cs="Calibri"/>
                <w:i w:val="0"/>
                <w:color w:val="000000"/>
                <w:kern w:val="0"/>
                <w:sz w:val="20"/>
                <w:szCs w:val="20"/>
                <w:u w:val="none"/>
                <w:lang w:val="en-US" w:eastAsia="zh-CN" w:bidi="ar"/>
              </w:rPr>
              <w:t>1:4</w:t>
            </w:r>
            <w:r>
              <w:rPr>
                <w:rFonts w:hint="default" w:ascii="Calibri" w:hAnsi="Calibri" w:eastAsia="SimSun" w:cs="Calibri"/>
                <w:i w:val="0"/>
                <w:color w:val="000000"/>
                <w:kern w:val="0"/>
                <w:sz w:val="20"/>
                <w:szCs w:val="20"/>
                <w:u w:val="none"/>
                <w:lang w:val="pt-BR" w:eastAsia="zh-CN" w:bidi="ar"/>
              </w:rPr>
              <w:t>8</w:t>
            </w:r>
          </w:p>
        </w:tc>
        <w:tc>
          <w:tcPr>
            <w:tcW w:w="15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lang w:val="pt-BR"/>
              </w:rPr>
            </w:pPr>
            <w:r>
              <w:rPr>
                <w:rFonts w:hint="default" w:ascii="Calibri" w:hAnsi="Calibri" w:eastAsia="SimSun" w:cs="Calibri"/>
                <w:i w:val="0"/>
                <w:color w:val="000000"/>
                <w:kern w:val="0"/>
                <w:sz w:val="20"/>
                <w:szCs w:val="20"/>
                <w:u w:val="none"/>
                <w:lang w:val="en-US" w:eastAsia="zh-CN" w:bidi="ar"/>
              </w:rPr>
              <w:t>1:</w:t>
            </w:r>
            <w:r>
              <w:rPr>
                <w:rFonts w:hint="default" w:ascii="Calibri" w:hAnsi="Calibri" w:eastAsia="SimSun" w:cs="Calibri"/>
                <w:i w:val="0"/>
                <w:color w:val="000000"/>
                <w:kern w:val="0"/>
                <w:sz w:val="20"/>
                <w:szCs w:val="20"/>
                <w:u w:val="none"/>
                <w:lang w:val="pt-BR" w:eastAsia="zh-CN" w:bidi="ar"/>
              </w:rPr>
              <w:t>28</w:t>
            </w:r>
          </w:p>
        </w:tc>
        <w:tc>
          <w:tcPr>
            <w:tcW w:w="936"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lang w:val="pt-BR"/>
              </w:rPr>
            </w:pPr>
            <w:r>
              <w:rPr>
                <w:rFonts w:hint="default" w:ascii="Calibri" w:hAnsi="Calibri" w:eastAsia="SimSun" w:cs="Calibri"/>
                <w:b/>
                <w:i w:val="0"/>
                <w:color w:val="FFFFFF"/>
                <w:kern w:val="0"/>
                <w:sz w:val="20"/>
                <w:szCs w:val="20"/>
                <w:u w:val="none"/>
                <w:lang w:val="en-US" w:eastAsia="zh-CN" w:bidi="ar"/>
              </w:rPr>
              <w:t>0:</w:t>
            </w:r>
            <w:r>
              <w:rPr>
                <w:rFonts w:hint="default" w:ascii="Calibri" w:hAnsi="Calibri" w:eastAsia="SimSun" w:cs="Calibri"/>
                <w:b/>
                <w:i w:val="0"/>
                <w:color w:val="FFFFFF"/>
                <w:kern w:val="0"/>
                <w:sz w:val="20"/>
                <w:szCs w:val="20"/>
                <w:u w:val="none"/>
                <w:lang w:val="pt-BR" w:eastAsia="zh-CN" w:bidi="ar"/>
              </w:rPr>
              <w:t>20</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pt-BR" w:eastAsia="zh-CN" w:bidi="ar"/>
              </w:rPr>
              <w:t>18,52</w:t>
            </w:r>
            <w:r>
              <w:rPr>
                <w:rFonts w:hint="default" w:ascii="Calibri" w:hAnsi="Calibri" w:eastAsia="SimSun" w:cs="Calibri"/>
                <w:b/>
                <w:i w:val="0"/>
                <w:color w:val="FFFFFF"/>
                <w:kern w:val="0"/>
                <w:sz w:val="20"/>
                <w:szCs w:val="20"/>
                <w:u w:val="none"/>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3 - Tabaté</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1:54</w:t>
            </w:r>
          </w:p>
        </w:tc>
        <w:tc>
          <w:tcPr>
            <w:tcW w:w="15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1:17</w:t>
            </w:r>
          </w:p>
        </w:tc>
        <w:tc>
          <w:tcPr>
            <w:tcW w:w="936"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0:37</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32,46%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4 - Jacareí</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lang w:val="pt-BR"/>
              </w:rPr>
            </w:pPr>
            <w:r>
              <w:rPr>
                <w:rFonts w:hint="default" w:ascii="Calibri" w:hAnsi="Calibri" w:eastAsia="SimSun" w:cs="Calibri"/>
                <w:i w:val="0"/>
                <w:color w:val="000000"/>
                <w:kern w:val="0"/>
                <w:sz w:val="20"/>
                <w:szCs w:val="20"/>
                <w:u w:val="none"/>
                <w:lang w:val="en-US" w:eastAsia="zh-CN" w:bidi="ar"/>
              </w:rPr>
              <w:t>1:4</w:t>
            </w:r>
            <w:r>
              <w:rPr>
                <w:rFonts w:hint="default" w:ascii="Calibri" w:hAnsi="Calibri" w:eastAsia="SimSun" w:cs="Calibri"/>
                <w:i w:val="0"/>
                <w:color w:val="000000"/>
                <w:kern w:val="0"/>
                <w:sz w:val="20"/>
                <w:szCs w:val="20"/>
                <w:u w:val="none"/>
                <w:lang w:val="pt-BR" w:eastAsia="zh-CN" w:bidi="ar"/>
              </w:rPr>
              <w:t>6</w:t>
            </w:r>
          </w:p>
        </w:tc>
        <w:tc>
          <w:tcPr>
            <w:tcW w:w="15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1:02</w:t>
            </w:r>
          </w:p>
        </w:tc>
        <w:tc>
          <w:tcPr>
            <w:tcW w:w="936"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0:38</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38,00%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28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5 - Caraguatatuba</w:t>
            </w:r>
          </w:p>
        </w:tc>
        <w:tc>
          <w:tcPr>
            <w:tcW w:w="123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0:45</w:t>
            </w:r>
          </w:p>
        </w:tc>
        <w:tc>
          <w:tcPr>
            <w:tcW w:w="153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0:39</w:t>
            </w:r>
          </w:p>
        </w:tc>
        <w:tc>
          <w:tcPr>
            <w:tcW w:w="936"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0:06</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13,33%</w:t>
            </w:r>
          </w:p>
        </w:tc>
      </w:tr>
    </w:tbl>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56</w:t>
      </w:r>
      <w:r>
        <w:rPr>
          <w:rFonts w:ascii="Times New Roman" w:hAnsi="Times New Roman" w:eastAsia="Times New Roman" w:cs="Times New Roman"/>
          <w:b/>
          <w:bCs/>
          <w:sz w:val="24"/>
          <w:szCs w:val="24"/>
          <w:lang w:val="pt-BR" w:eastAsia="pt-BR" w:bidi="ar-SA"/>
        </w:rPr>
        <w:fldChar w:fldCharType="end"/>
      </w:r>
      <w:bookmarkStart w:id="233" w:name="_Toc30454"/>
      <w:r>
        <w:rPr>
          <w:rFonts w:ascii="Times New Roman" w:hAnsi="Times New Roman" w:eastAsia="Times New Roman" w:cs="Times New Roman"/>
          <w:b/>
          <w:bCs/>
          <w:sz w:val="24"/>
          <w:szCs w:val="24"/>
          <w:lang w:val="pt-BR" w:eastAsia="pt-BR" w:bidi="ar-SA"/>
        </w:rPr>
        <w:t>. Tabela com os Resultados Obtidos no Comparativo de Tempo das Rotas</w:t>
      </w:r>
      <w:bookmarkEnd w:id="233"/>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Analisando a Tabela 53 pode ser observado que o menor percentual de redução na distância percorrida, foi de 19,48% e e o melhor percentual atingiu 43,40%. Assim como na Análise de tempo, no parâmetro de distância a roteirização pelo Software desenvolvido, também foi mais eficiente entregando uma distância menor a ser percorrida, e consequentemente reduzindo os custos com combustível e desgaste do veículo.</w:t>
      </w:r>
    </w:p>
    <w:p>
      <w:pPr>
        <w:autoSpaceDE w:val="0"/>
        <w:autoSpaceDN w:val="0"/>
        <w:adjustRightInd w:val="0"/>
        <w:spacing w:line="360" w:lineRule="auto"/>
        <w:ind w:firstLine="697" w:firstLineChars="0"/>
        <w:jc w:val="both"/>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57</w:t>
      </w:r>
      <w:r>
        <w:rPr>
          <w:sz w:val="24"/>
          <w:szCs w:val="24"/>
          <w:lang w:val="pt-BR"/>
        </w:rPr>
        <w:fldChar w:fldCharType="end"/>
      </w:r>
      <w:bookmarkStart w:id="234" w:name="_Toc28971"/>
      <w:r>
        <w:rPr>
          <w:sz w:val="24"/>
          <w:szCs w:val="24"/>
          <w:lang w:val="pt-BR"/>
        </w:rPr>
        <w:t>. Tabela com os Resultados Obtidos no Comparativo de Distância das Rotas</w:t>
      </w:r>
      <w:bookmarkEnd w:id="234"/>
    </w:p>
    <w:tbl>
      <w:tblPr>
        <w:tblStyle w:val="45"/>
        <w:tblpPr w:leftFromText="180" w:rightFromText="180" w:vertAnchor="text" w:horzAnchor="page" w:tblpX="1967" w:tblpY="238"/>
        <w:tblOverlap w:val="never"/>
        <w:tblW w:w="880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764"/>
        <w:gridCol w:w="1364"/>
        <w:gridCol w:w="1542"/>
        <w:gridCol w:w="935"/>
        <w:gridCol w:w="22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8805"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Resultado Roteirização - Distância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Empresas</w:t>
            </w:r>
          </w:p>
        </w:tc>
        <w:tc>
          <w:tcPr>
            <w:tcW w:w="13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Distância Maps</w:t>
            </w:r>
          </w:p>
        </w:tc>
        <w:tc>
          <w:tcPr>
            <w:tcW w:w="1542"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Distância SysRLog</w:t>
            </w:r>
          </w:p>
        </w:tc>
        <w:tc>
          <w:tcPr>
            <w:tcW w:w="935"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Diferença</w:t>
            </w:r>
          </w:p>
        </w:tc>
        <w:tc>
          <w:tcPr>
            <w:tcW w:w="220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1  - Caçapava</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21,4</w:t>
            </w:r>
          </w:p>
        </w:tc>
        <w:tc>
          <w:tcPr>
            <w:tcW w:w="154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16,4</w:t>
            </w:r>
          </w:p>
        </w:tc>
        <w:tc>
          <w:tcPr>
            <w:tcW w:w="935"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23,36%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2 - São José dosCampos</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65,9</w:t>
            </w:r>
          </w:p>
        </w:tc>
        <w:tc>
          <w:tcPr>
            <w:tcW w:w="154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37,3</w:t>
            </w:r>
          </w:p>
        </w:tc>
        <w:tc>
          <w:tcPr>
            <w:tcW w:w="935"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28,6</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43,40%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3 - Tabaté</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66,3</w:t>
            </w:r>
          </w:p>
        </w:tc>
        <w:tc>
          <w:tcPr>
            <w:tcW w:w="154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37,8</w:t>
            </w:r>
          </w:p>
        </w:tc>
        <w:tc>
          <w:tcPr>
            <w:tcW w:w="935"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28,5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42,99%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4 - Jacareí</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5</w:t>
            </w:r>
            <w:r>
              <w:rPr>
                <w:rFonts w:hint="default" w:ascii="Calibri" w:hAnsi="Calibri" w:eastAsia="SimSun" w:cs="Calibri"/>
                <w:i w:val="0"/>
                <w:color w:val="000000"/>
                <w:kern w:val="0"/>
                <w:sz w:val="20"/>
                <w:szCs w:val="20"/>
                <w:u w:val="none"/>
                <w:lang w:val="pt-BR" w:eastAsia="zh-CN" w:bidi="ar"/>
              </w:rPr>
              <w:t>9</w:t>
            </w:r>
            <w:r>
              <w:rPr>
                <w:rFonts w:hint="default" w:ascii="Calibri" w:hAnsi="Calibri" w:eastAsia="SimSun" w:cs="Calibri"/>
                <w:i w:val="0"/>
                <w:color w:val="000000"/>
                <w:kern w:val="0"/>
                <w:sz w:val="20"/>
                <w:szCs w:val="20"/>
                <w:u w:val="none"/>
                <w:lang w:val="en-US" w:eastAsia="zh-CN" w:bidi="ar"/>
              </w:rPr>
              <w:t>,2</w:t>
            </w:r>
          </w:p>
        </w:tc>
        <w:tc>
          <w:tcPr>
            <w:tcW w:w="154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35,1</w:t>
            </w:r>
          </w:p>
        </w:tc>
        <w:tc>
          <w:tcPr>
            <w:tcW w:w="935"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16,1</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31,45%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2764"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5 - Caraguatatuba</w:t>
            </w:r>
          </w:p>
        </w:tc>
        <w:tc>
          <w:tcPr>
            <w:tcW w:w="13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23,1</w:t>
            </w:r>
          </w:p>
        </w:tc>
        <w:tc>
          <w:tcPr>
            <w:tcW w:w="1542"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18,6</w:t>
            </w:r>
          </w:p>
        </w:tc>
        <w:tc>
          <w:tcPr>
            <w:tcW w:w="935"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4,5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19,48%</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bookmarkStart w:id="235" w:name="_Toc22256"/>
      <w:r>
        <w:rPr>
          <w:sz w:val="20"/>
          <w:lang w:val="pt-BR"/>
        </w:rPr>
        <w:t>Fonte: O Autor (2018)</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r>
        <w:rPr>
          <w:caps w:val="0"/>
          <w:sz w:val="28"/>
          <w:szCs w:val="28"/>
          <w:lang w:val="pt-BR"/>
        </w:rPr>
        <w:t>CONCLUSÃO</w:t>
      </w:r>
      <w:bookmarkEnd w:id="101"/>
      <w:bookmarkEnd w:id="102"/>
      <w:bookmarkEnd w:id="235"/>
    </w:p>
    <w:p>
      <w:pPr>
        <w:autoSpaceDE w:val="0"/>
        <w:autoSpaceDN w:val="0"/>
        <w:adjustRightInd w:val="0"/>
        <w:spacing w:line="360" w:lineRule="auto"/>
        <w:ind w:firstLine="697" w:firstLineChars="0"/>
        <w:jc w:val="both"/>
        <w:rPr>
          <w:rFonts w:hint="default"/>
          <w:lang w:val="pt-BR"/>
        </w:rPr>
      </w:pPr>
      <w:r>
        <w:rPr>
          <w:rFonts w:hint="default"/>
          <w:lang w:val="pt-BR"/>
        </w:rPr>
        <w:t>O presente Capítulo tem como objetivo apresentar a conclusão do Projeto, citando as Principais Contribuições que o Projeto desenvolvido possa vir a gerar direta ou indiretamente. Também será apresentada as Considerações Finais a cerca do trabalho, as limitações e dificuldades ocorridas durante o desenvolvimento do Projeto. E encerrando será apresentada Sugestões para trabalhos futuros</w:t>
      </w:r>
    </w:p>
    <w:p>
      <w:pPr>
        <w:autoSpaceDE w:val="0"/>
        <w:autoSpaceDN w:val="0"/>
        <w:adjustRightInd w:val="0"/>
        <w:spacing w:line="360" w:lineRule="auto"/>
        <w:ind w:firstLine="697" w:firstLineChars="0"/>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36" w:name="_Toc1699"/>
      <w:r>
        <w:rPr>
          <w:rFonts w:hint="default"/>
          <w:lang w:val="pt-BR"/>
        </w:rPr>
        <w:t>Principais Contribuições</w:t>
      </w:r>
      <w:bookmarkEnd w:id="236"/>
    </w:p>
    <w:p>
      <w:pPr>
        <w:autoSpaceDE w:val="0"/>
        <w:autoSpaceDN w:val="0"/>
        <w:adjustRightInd w:val="0"/>
        <w:spacing w:line="360" w:lineRule="auto"/>
        <w:ind w:firstLine="697" w:firstLineChars="0"/>
        <w:jc w:val="both"/>
        <w:rPr>
          <w:rFonts w:hint="default"/>
          <w:lang w:val="pt-BR"/>
        </w:rPr>
      </w:pPr>
      <w:r>
        <w:rPr>
          <w:rFonts w:hint="default"/>
          <w:lang w:val="pt-BR"/>
        </w:rPr>
        <w:t>A seguir serão apresentadas as principais contribuições proporcionadas pelo Projeto desenvolvido, tanto do ponto de vista comercial quanto do ponto de vista acadêmico:</w:t>
      </w:r>
    </w:p>
    <w:p>
      <w:pPr>
        <w:ind w:firstLine="697" w:firstLineChars="0"/>
        <w:rPr>
          <w:rFonts w:hint="default"/>
          <w:lang w:val="pt-BR"/>
        </w:rPr>
      </w:pP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Reduzir custos operacionais com transporte em empresas baseado em rotas mais eficientes do que uma roteirização realizada manualmente.</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Reduzir tempo desperdiçado, selecionando se a entrega faz parte da região de atuação da empresa no momento da geração da rota</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Proporcionar melhoria nos serviços de entrega da empresa, tornando-os mais eficientes e proporcionando mais entregas em menos tempo com menores custos operacionais</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Aumentar a rentabilidade da empresa por reduzir seus custos de operação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Prover agilidade no trabalho das empresas, por poderem utilizar a aplicação no formato de API, não necessitando acessar a utilizar a aplicação, caso o Software da empresa desenvolva  a conexão com a API.</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Prover a capacidade da empresa tornar-se mais competitiva no mercado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Auxiliar alunos que ainda tenham dúvidas de quais tecnologias utilizar no desenvolvimento do seu Trabalho de Graduação.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Guiar alunos quanto ao funcionamento de uma aplicação com base em Spring Framework e Arquitetura de camadas</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Apresentar aos alunos um framework para desenvolvimento de aplicativos híbridos, Cordova e Ionic e provendo uma explicação básica sobre seu funcionamento.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420" w:leftChars="0"/>
        <w:jc w:val="both"/>
        <w:textAlignment w:val="auto"/>
        <w:outlineLvl w:val="9"/>
        <w:rPr>
          <w:rFonts w:hint="default"/>
          <w:sz w:val="20"/>
          <w:lang w:val="pt-BR"/>
        </w:rPr>
      </w:pPr>
      <w:r>
        <w:rPr>
          <w:rFonts w:hint="default"/>
          <w:sz w:val="20"/>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37" w:name="_Toc26479"/>
      <w:r>
        <w:rPr>
          <w:rFonts w:hint="default"/>
          <w:lang w:val="pt-BR"/>
        </w:rPr>
        <w:t>Considerações Gerais, Limitações e Dificuldades</w:t>
      </w:r>
      <w:bookmarkEnd w:id="237"/>
    </w:p>
    <w:p>
      <w:pPr>
        <w:autoSpaceDE w:val="0"/>
        <w:autoSpaceDN w:val="0"/>
        <w:adjustRightInd w:val="0"/>
        <w:spacing w:line="360" w:lineRule="auto"/>
        <w:ind w:firstLine="697" w:firstLineChars="0"/>
        <w:jc w:val="both"/>
        <w:rPr>
          <w:rFonts w:hint="default"/>
          <w:lang w:val="pt-BR"/>
        </w:rPr>
      </w:pPr>
      <w:r>
        <w:rPr>
          <w:rFonts w:hint="default"/>
          <w:lang w:val="pt-BR"/>
        </w:rPr>
        <w:t>Este Trabalho teve como objetivo o desenvolvimento de um Software para roteirização. Na pesquisa preliminar, identificou-se uma grande preocupação por parte das empresas logísticas em reduzir o custo com os transportes além de comprovar que uma roteirização básica é capaz de aumentar a produtividade de uma empresa. Essa pesquisa foi utilizada como justificativa e motivação para o desenvolvimento do projeto.</w:t>
      </w:r>
    </w:p>
    <w:p>
      <w:pPr>
        <w:autoSpaceDE w:val="0"/>
        <w:autoSpaceDN w:val="0"/>
        <w:adjustRightInd w:val="0"/>
        <w:spacing w:line="360" w:lineRule="auto"/>
        <w:ind w:firstLine="697" w:firstLineChars="0"/>
        <w:jc w:val="both"/>
        <w:rPr>
          <w:rFonts w:hint="default"/>
          <w:lang w:val="pt-BR"/>
        </w:rPr>
      </w:pPr>
      <w:r>
        <w:rPr>
          <w:rFonts w:hint="default"/>
          <w:lang w:val="pt-BR"/>
        </w:rPr>
        <w:t xml:space="preserve">O desenvolvimento da aplicação foi de grande enriquecimento acadêmico e profissional, devida a aplicação prática de todas as etapas de desenvolvimento de um Projeto. Desde a fase de escolha da metodologia de trabalho, levantamento de requisitos, passando pela seleção das tecnologias e desenvolvimento do Software, e utilização das tecnologias escolhidas para prover uma aplicação que atendesse os requisitos elencados. Encerrando com a fase de testes, coleta de resultados e validação. </w:t>
      </w:r>
    </w:p>
    <w:p>
      <w:pPr>
        <w:autoSpaceDE w:val="0"/>
        <w:autoSpaceDN w:val="0"/>
        <w:adjustRightInd w:val="0"/>
        <w:spacing w:line="360" w:lineRule="auto"/>
        <w:ind w:firstLine="697" w:firstLineChars="0"/>
        <w:jc w:val="both"/>
        <w:rPr>
          <w:rFonts w:hint="default"/>
          <w:lang w:val="pt-BR"/>
        </w:rPr>
      </w:pPr>
      <w:r>
        <w:rPr>
          <w:rFonts w:hint="default"/>
          <w:lang w:val="pt-BR"/>
        </w:rPr>
        <w:t>Ao realizar cada uma das etapas, torna mais nítida a importância de uma boa execução de cada uma delas. Não há como desenvolver um Software sem uma metodologia de desenvolvimento bem aplicada e com gestão. O Levantamento de requisitos tem que ser devidamente especificado para que não ocorram problemas no Desenvolvimento. As tecnologias devem ser bem selecionadas e mensuradas para que consigam atender a demanda e suportar a aplicação. E os testes devem ser executados á fim de validar devidamente a aplicação. Mas para conseguir alcançar esse entendimento é necessário executar essas etapas, por isso que o Desenvolvimento desse Projeto foi enriquecedor</w:t>
      </w:r>
    </w:p>
    <w:p>
      <w:pPr>
        <w:autoSpaceDE w:val="0"/>
        <w:autoSpaceDN w:val="0"/>
        <w:adjustRightInd w:val="0"/>
        <w:spacing w:line="360" w:lineRule="auto"/>
        <w:ind w:firstLine="697" w:firstLineChars="0"/>
        <w:jc w:val="both"/>
        <w:rPr>
          <w:rFonts w:hint="default"/>
          <w:lang w:val="pt-BR"/>
        </w:rPr>
      </w:pPr>
      <w:r>
        <w:rPr>
          <w:rFonts w:hint="default"/>
          <w:lang w:val="pt-BR"/>
        </w:rPr>
        <w:t xml:space="preserve">Em todas as etapas houveram desafios e dificuldades a serem superados. Existem diversas Metodologias de Desenvolvimento para serem escolhidas e cada uma delas com particularidades, selecionar uma é um trabalho cuidadoso. A fase de levantamento de requisitos necessita de muita atenção e cuidado para que a especificação seja correta e forneça todas as informações relevantes ao desenvolvedor.  </w:t>
      </w:r>
    </w:p>
    <w:p>
      <w:pPr>
        <w:autoSpaceDE w:val="0"/>
        <w:autoSpaceDN w:val="0"/>
        <w:adjustRightInd w:val="0"/>
        <w:spacing w:line="360" w:lineRule="auto"/>
        <w:ind w:firstLine="697" w:firstLineChars="0"/>
        <w:jc w:val="both"/>
        <w:rPr>
          <w:rFonts w:hint="default"/>
          <w:lang w:val="pt-BR"/>
        </w:rPr>
      </w:pPr>
      <w:r>
        <w:rPr>
          <w:rFonts w:hint="default"/>
          <w:lang w:val="pt-BR"/>
        </w:rPr>
        <w:t xml:space="preserve">A fase de desenvolvimento é uma fase difícil, por mais que os requisitos tenham sido devidamente elencados, a partir do momento em que há o inicio da escrita do código irá ocorrer erro em algum ponto do projeto ou irá ocorrer dúvidas de como aplicar os </w:t>
      </w:r>
      <w:r>
        <w:rPr>
          <w:rFonts w:hint="default"/>
          <w:i/>
          <w:iCs/>
          <w:lang w:val="pt-BR"/>
        </w:rPr>
        <w:t xml:space="preserve">frameworks </w:t>
      </w:r>
      <w:r>
        <w:rPr>
          <w:rFonts w:hint="default"/>
          <w:lang w:val="pt-BR"/>
        </w:rPr>
        <w:t>e na lógica do Projeto.  Investigar o erro requer tempo e esforço, mas a comunidade de desenvolvimento nos fóruns na Internet é incrível com uma comunidade disposta ajudar e crescer junto.</w:t>
      </w:r>
    </w:p>
    <w:p>
      <w:pPr>
        <w:autoSpaceDE w:val="0"/>
        <w:autoSpaceDN w:val="0"/>
        <w:adjustRightInd w:val="0"/>
        <w:spacing w:line="360" w:lineRule="auto"/>
        <w:ind w:firstLine="697" w:firstLineChars="0"/>
        <w:jc w:val="both"/>
        <w:rPr>
          <w:rFonts w:hint="default"/>
          <w:lang w:val="pt-BR"/>
        </w:rPr>
      </w:pPr>
      <w:r>
        <w:rPr>
          <w:rFonts w:hint="default"/>
          <w:lang w:val="pt-BR"/>
        </w:rPr>
        <w:t>Com os erros foi identificada a importância dos testes. Devido ao tempo, não foi possível aplicar testes de unidade minuciosamente. Os testes foram aplicados na última camada, a dos controladores assim consequentemente as camadas de serviço e repositório.</w:t>
      </w:r>
    </w:p>
    <w:p>
      <w:pPr>
        <w:autoSpaceDE w:val="0"/>
        <w:autoSpaceDN w:val="0"/>
        <w:adjustRightInd w:val="0"/>
        <w:spacing w:line="360" w:lineRule="auto"/>
        <w:ind w:firstLine="697" w:firstLineChars="0"/>
        <w:jc w:val="both"/>
        <w:rPr>
          <w:rFonts w:hint="default"/>
          <w:lang w:val="pt-BR"/>
        </w:rPr>
      </w:pPr>
      <w:r>
        <w:rPr>
          <w:rFonts w:hint="default"/>
          <w:lang w:val="pt-BR"/>
        </w:rPr>
        <w:t>Já o desenvolvimento do FrontEnd foi a etapa mais difícil do Projeto, devido não haver familiaridade com as tecnologias á serem utilizadas. Foi necessária muita pesquisa para o entendimento de como a programação assíncrona funciona, que os recursos solicitados poderão não estar disponíveis em em certos pontos do código. Mas novamente, a comunidade de desenvolvimento tem muita informação para ser estudada e as pesquisas realizadas conseguiram prover conhecimento necessário para finalizar o desenvolvimento.</w:t>
      </w:r>
    </w:p>
    <w:p>
      <w:pPr>
        <w:autoSpaceDE w:val="0"/>
        <w:autoSpaceDN w:val="0"/>
        <w:adjustRightInd w:val="0"/>
        <w:spacing w:line="360" w:lineRule="auto"/>
        <w:ind w:firstLine="697" w:firstLineChars="0"/>
        <w:jc w:val="both"/>
        <w:rPr>
          <w:rFonts w:hint="default"/>
          <w:lang w:val="pt-BR"/>
        </w:rPr>
      </w:pPr>
      <w:r>
        <w:rPr>
          <w:rFonts w:hint="default"/>
          <w:lang w:val="pt-BR"/>
        </w:rPr>
        <w:t>Durante os testes do FrontEnd foi identificada uma limitação que não é devidamente divulgada pelo Google Maps. A restrição da URL aceitar no máximo dez pontos para roteirização, contanto o destino final. Devido a essa limitação que o Google Maps oferece, no FrontEnd, a quantidade de pontos ser inserida teve que ser limitada a nove pontos.</w:t>
      </w:r>
    </w:p>
    <w:p>
      <w:pPr>
        <w:autoSpaceDE w:val="0"/>
        <w:autoSpaceDN w:val="0"/>
        <w:adjustRightInd w:val="0"/>
        <w:spacing w:line="360" w:lineRule="auto"/>
        <w:ind w:firstLine="697" w:firstLineChars="0"/>
        <w:jc w:val="both"/>
        <w:rPr>
          <w:rFonts w:hint="default"/>
          <w:lang w:val="pt-BR"/>
        </w:rPr>
      </w:pPr>
      <w:r>
        <w:rPr>
          <w:rFonts w:hint="default"/>
          <w:lang w:val="pt-BR"/>
        </w:rPr>
        <w:t>Com a aplicação finalizada, foi realizado o teste de confrontar as rotas geradas aleatoriamente no Google Maps, com as rotas geradas dentro do Software desenvolvido. Os resultados obtidos comprovaram a eficácia do algoritmo implementado no BackEnd fornecendo um percentual de redução de no tempo de 13,33% à 38% e uma redução em distâncias à serem percorridas de 19,48% à 43,40%. Esses resultados também validam o cumprimento do objetivo do projeto, a entrega de um software que execute uma otimização em rotas.</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38" w:name="_Toc9421"/>
      <w:r>
        <w:rPr>
          <w:rFonts w:hint="default"/>
          <w:lang w:val="pt-BR"/>
        </w:rPr>
        <w:t>Sugestão de trabalho futuro</w:t>
      </w:r>
      <w:bookmarkEnd w:id="238"/>
    </w:p>
    <w:p>
      <w:pPr>
        <w:numPr>
          <w:ilvl w:val="0"/>
          <w:numId w:val="0"/>
        </w:numPr>
        <w:autoSpaceDE w:val="0"/>
        <w:autoSpaceDN w:val="0"/>
        <w:adjustRightInd w:val="0"/>
        <w:spacing w:line="360" w:lineRule="auto"/>
        <w:ind w:left="420" w:leftChars="0" w:firstLine="696" w:firstLineChars="0"/>
        <w:jc w:val="both"/>
        <w:rPr>
          <w:lang w:val="pt-BR"/>
        </w:rPr>
      </w:pPr>
      <w:r>
        <w:rPr>
          <w:lang w:val="pt-BR"/>
        </w:rPr>
        <w:t>- Transferir a utilização do mapa do Google Maps para o Bing Maps.</w:t>
      </w:r>
    </w:p>
    <w:p>
      <w:pPr>
        <w:numPr>
          <w:ilvl w:val="0"/>
          <w:numId w:val="0"/>
        </w:numPr>
        <w:autoSpaceDE w:val="0"/>
        <w:autoSpaceDN w:val="0"/>
        <w:adjustRightInd w:val="0"/>
        <w:spacing w:line="360" w:lineRule="auto"/>
        <w:ind w:left="420" w:leftChars="0" w:firstLine="696" w:firstLineChars="0"/>
        <w:jc w:val="both"/>
        <w:rPr>
          <w:lang w:val="pt-BR"/>
        </w:rPr>
      </w:pPr>
      <w:r>
        <w:rPr>
          <w:lang w:val="pt-BR"/>
        </w:rPr>
        <w:t>Devido ao Google Maps limitar os pontos de rota com no máximo 10 pontos, contando o destino final, uma opção é ao invés de usar o Google Maps como mapa para a rota gerada pelo BackEnd, utilizar o Bing Maps da Microsoft. A aplicação Bing Maps suporta até 25 pontos para montagem de uma rota.</w:t>
      </w:r>
    </w:p>
    <w:p>
      <w:pPr>
        <w:numPr>
          <w:ilvl w:val="0"/>
          <w:numId w:val="0"/>
        </w:numPr>
        <w:autoSpaceDE w:val="0"/>
        <w:autoSpaceDN w:val="0"/>
        <w:adjustRightInd w:val="0"/>
        <w:spacing w:line="360" w:lineRule="auto"/>
        <w:ind w:left="420" w:leftChars="0" w:firstLine="696" w:firstLineChars="0"/>
        <w:jc w:val="both"/>
        <w:rPr>
          <w:i w:val="0"/>
          <w:iCs w:val="0"/>
          <w:lang w:val="pt-BR"/>
        </w:rPr>
      </w:pPr>
      <w:r>
        <w:rPr>
          <w:lang w:val="pt-BR"/>
        </w:rPr>
        <w:t xml:space="preserve">Atualmente os ceps que são recebidos para roteirização são, após serem selecionados se fazem parte ou não da região de atuação da empresa (caso a empresa tenha essa parametrização), transferidos para o método de cálculo das distâncias, utilizando a API </w:t>
      </w:r>
      <w:r>
        <w:rPr>
          <w:i/>
          <w:iCs/>
          <w:lang w:val="pt-BR"/>
        </w:rPr>
        <w:t xml:space="preserve">DistanceMatrix. </w:t>
      </w:r>
      <w:r>
        <w:rPr>
          <w:i w:val="0"/>
          <w:iCs w:val="0"/>
          <w:lang w:val="pt-BR"/>
        </w:rPr>
        <w:t>Após gerada a rota mais otimizada, essa lista ordenada das entregas é transformada de cep e número, para um endereço com número. E por final é gerada a URL que abre no Google Maps.</w:t>
      </w:r>
    </w:p>
    <w:p>
      <w:pPr>
        <w:numPr>
          <w:ilvl w:val="0"/>
          <w:numId w:val="0"/>
        </w:numPr>
        <w:autoSpaceDE w:val="0"/>
        <w:autoSpaceDN w:val="0"/>
        <w:adjustRightInd w:val="0"/>
        <w:spacing w:line="360" w:lineRule="auto"/>
        <w:ind w:left="420" w:leftChars="0" w:firstLine="696" w:firstLineChars="0"/>
        <w:jc w:val="both"/>
        <w:rPr>
          <w:i w:val="0"/>
          <w:iCs w:val="0"/>
          <w:lang w:val="pt-BR"/>
        </w:rPr>
      </w:pPr>
      <w:r>
        <w:rPr>
          <w:i w:val="0"/>
          <w:iCs w:val="0"/>
          <w:lang w:val="pt-BR"/>
        </w:rPr>
        <w:t>Para utilizar a BingMaps, deverá ser realizada uma alteração nesse Fluxo. O Bing não trabalha com endereço, apenas com geolocalização. Nesse caso ao invés do conjunto cep e número ser transformado em endereço, ele deverá consultar uma uma API do Bing, para retornar a Latitude Longitude do endereço. Ai a partir dessa lista é possível montar uma URL válida para utilização do Bing Maps.</w:t>
      </w:r>
    </w:p>
    <w:p>
      <w:pPr>
        <w:autoSpaceDE w:val="0"/>
        <w:autoSpaceDN w:val="0"/>
        <w:adjustRightInd w:val="0"/>
        <w:spacing w:line="360" w:lineRule="auto"/>
        <w:ind w:firstLine="709"/>
        <w:jc w:val="both"/>
        <w:rPr>
          <w:lang w:val="pt-BR"/>
        </w:rPr>
      </w:pPr>
    </w:p>
    <w:p>
      <w:pPr>
        <w:pStyle w:val="2"/>
        <w:keepNext w:val="0"/>
        <w:pageBreakBefore/>
        <w:spacing w:after="120" w:line="360" w:lineRule="auto"/>
        <w:rPr>
          <w:caps w:val="0"/>
          <w:sz w:val="28"/>
          <w:szCs w:val="28"/>
        </w:rPr>
      </w:pPr>
      <w:bookmarkStart w:id="239" w:name="_Toc483916840"/>
      <w:bookmarkStart w:id="240" w:name="_Toc32546"/>
      <w:bookmarkStart w:id="241" w:name="_Toc483916795"/>
      <w:r>
        <w:rPr>
          <w:caps w:val="0"/>
          <w:sz w:val="28"/>
          <w:szCs w:val="28"/>
        </w:rPr>
        <w:t>REFERÊNCIAS BIBLIOGRÁFICAS</w:t>
      </w:r>
      <w:bookmarkEnd w:id="103"/>
      <w:bookmarkEnd w:id="239"/>
      <w:bookmarkEnd w:id="240"/>
      <w:bookmarkEnd w:id="241"/>
    </w:p>
    <w:p>
      <w:pPr>
        <w:pStyle w:val="13"/>
        <w:spacing w:after="120" w:line="240" w:lineRule="auto"/>
      </w:pPr>
      <w:r>
        <w:rPr>
          <w:b/>
        </w:rPr>
        <w:t>A MELHOR de cada Segmento</w:t>
      </w:r>
      <w:r>
        <w:t>. Revista As Melhores do Transporte. Editora OTM, ano 14, no 14, novembro 2001.</w:t>
      </w:r>
    </w:p>
    <w:p>
      <w:pPr>
        <w:pStyle w:val="13"/>
        <w:spacing w:after="120" w:line="240" w:lineRule="auto"/>
        <w:rPr>
          <w:lang w:val="pt-BR"/>
        </w:rPr>
      </w:pPr>
    </w:p>
    <w:p>
      <w:pPr>
        <w:pStyle w:val="13"/>
        <w:spacing w:after="120" w:line="240" w:lineRule="auto"/>
        <w:rPr>
          <w:b w:val="0"/>
          <w:bCs w:val="0"/>
          <w:lang w:val="pt-BR"/>
        </w:rPr>
      </w:pPr>
      <w:r>
        <w:rPr>
          <w:lang w:val="pt-BR"/>
        </w:rPr>
        <w:t xml:space="preserve">ANGULARJS. </w:t>
      </w:r>
      <w:r>
        <w:rPr>
          <w:rFonts w:hint="default"/>
          <w:b/>
          <w:bCs/>
          <w:lang w:val="pt-BR"/>
        </w:rPr>
        <w:t>Add Some Control</w:t>
      </w:r>
      <w:r>
        <w:rPr>
          <w:rFonts w:hint="default"/>
          <w:b w:val="0"/>
          <w:bCs w:val="0"/>
          <w:lang w:val="pt-BR"/>
        </w:rPr>
        <w:t xml:space="preserve">. </w:t>
      </w:r>
      <w:r>
        <w:rPr>
          <w:b w:val="0"/>
          <w:bCs w:val="0"/>
          <w:lang w:val="pt-BR"/>
        </w:rPr>
        <w:t>Disponível em:</w:t>
      </w:r>
      <w:r>
        <w:rPr>
          <w:rFonts w:hint="default"/>
          <w:b w:val="0"/>
          <w:bCs w:val="0"/>
          <w:lang w:val="pt-BR"/>
        </w:rPr>
        <w:t xml:space="preserve">https://angularjs.org. </w:t>
      </w:r>
      <w:r>
        <w:rPr>
          <w:rFonts w:hint="default"/>
          <w:b w:val="0"/>
          <w:bCs w:val="0"/>
          <w:color w:val="auto"/>
          <w:u w:val="none"/>
          <w:lang w:val="pt-BR"/>
        </w:rPr>
        <w:t>Acesso em: 10/08/2018.</w:t>
      </w:r>
    </w:p>
    <w:p>
      <w:pPr>
        <w:pStyle w:val="13"/>
        <w:spacing w:after="120" w:line="240" w:lineRule="auto"/>
        <w:rPr>
          <w:lang w:val="pt-BR"/>
        </w:rPr>
      </w:pPr>
    </w:p>
    <w:p>
      <w:pPr>
        <w:pStyle w:val="13"/>
        <w:spacing w:after="120" w:line="240" w:lineRule="auto"/>
        <w:rPr>
          <w:b w:val="0"/>
          <w:bCs w:val="0"/>
          <w:lang w:val="pt-BR"/>
        </w:rPr>
      </w:pPr>
      <w:r>
        <w:rPr>
          <w:lang w:val="pt-BR"/>
        </w:rPr>
        <w:t xml:space="preserve">APACHE. </w:t>
      </w:r>
      <w:r>
        <w:rPr>
          <w:b/>
          <w:bCs/>
          <w:lang w:val="pt-BR"/>
        </w:rPr>
        <w:t xml:space="preserve">What is Maven?. </w:t>
      </w:r>
      <w:r>
        <w:rPr>
          <w:b w:val="0"/>
          <w:bCs w:val="0"/>
          <w:lang w:val="pt-BR"/>
        </w:rPr>
        <w:t xml:space="preserve">Disponível em: </w:t>
      </w:r>
      <w:r>
        <w:rPr>
          <w:rFonts w:hint="default"/>
          <w:b w:val="0"/>
          <w:bCs w:val="0"/>
          <w:color w:val="auto"/>
          <w:u w:val="none"/>
          <w:lang w:val="pt-BR"/>
        </w:rPr>
        <w:t>https://maven.apache.org/what-is-maven.html</w:t>
      </w:r>
      <w:r>
        <w:rPr>
          <w:rFonts w:hint="default"/>
          <w:b w:val="0"/>
          <w:bCs w:val="0"/>
          <w:lang w:val="pt-BR"/>
        </w:rPr>
        <w:t xml:space="preserve">. </w:t>
      </w:r>
      <w:r>
        <w:rPr>
          <w:rFonts w:hint="default"/>
          <w:b w:val="0"/>
          <w:bCs w:val="0"/>
          <w:color w:val="auto"/>
          <w:u w:val="none"/>
          <w:lang w:val="pt-BR"/>
        </w:rPr>
        <w:t>Acesso em: 10/08/2018.</w:t>
      </w:r>
    </w:p>
    <w:p>
      <w:pPr>
        <w:pStyle w:val="13"/>
        <w:spacing w:after="120" w:line="240" w:lineRule="auto"/>
      </w:pPr>
    </w:p>
    <w:p>
      <w:pPr>
        <w:pStyle w:val="13"/>
        <w:spacing w:after="120" w:line="240" w:lineRule="auto"/>
      </w:pPr>
      <w:r>
        <w:t xml:space="preserve">BALLOU, R. H. </w:t>
      </w:r>
      <w:r>
        <w:rPr>
          <w:b/>
        </w:rPr>
        <w:t>Gerenciamento da cadeia de suprimentos: Logística empresarial.</w:t>
      </w:r>
      <w:r>
        <w:t xml:space="preserve"> 5 ed. Porto Alegre, Bookman, 2006.</w:t>
      </w:r>
    </w:p>
    <w:p>
      <w:pPr>
        <w:pStyle w:val="13"/>
        <w:spacing w:after="120" w:line="240" w:lineRule="auto"/>
      </w:pPr>
    </w:p>
    <w:p>
      <w:pPr>
        <w:pStyle w:val="13"/>
        <w:spacing w:after="120" w:line="240" w:lineRule="auto"/>
        <w:rPr>
          <w:b w:val="0"/>
          <w:bCs w:val="0"/>
          <w:lang w:val="pt-BR"/>
        </w:rPr>
      </w:pPr>
      <w:r>
        <w:rPr>
          <w:lang w:val="pt-BR"/>
        </w:rPr>
        <w:t xml:space="preserve">BOS, Bert. </w:t>
      </w:r>
      <w:r>
        <w:rPr>
          <w:rFonts w:hint="default"/>
          <w:b/>
          <w:bCs/>
          <w:lang w:val="pt-BR"/>
        </w:rPr>
        <w:t xml:space="preserve">WHAT IS CSS? </w:t>
      </w:r>
      <w:r>
        <w:rPr>
          <w:rFonts w:hint="default"/>
          <w:b w:val="0"/>
          <w:bCs w:val="0"/>
          <w:lang w:val="pt-BR"/>
        </w:rPr>
        <w:t xml:space="preserve">Disponível em: </w:t>
      </w:r>
      <w:r>
        <w:rPr>
          <w:rFonts w:hint="default"/>
          <w:b w:val="0"/>
          <w:bCs w:val="0"/>
          <w:color w:val="auto"/>
          <w:u w:val="none"/>
          <w:lang w:val="pt-BR"/>
        </w:rPr>
        <w:t>https://www.w3.org/Style/CSS/.</w:t>
      </w:r>
      <w:r>
        <w:rPr>
          <w:rFonts w:hint="default"/>
          <w:b w:val="0"/>
          <w:bCs w:val="0"/>
          <w:lang w:val="pt-BR"/>
        </w:rPr>
        <w:t xml:space="preserve"> Acesso em:</w:t>
      </w:r>
      <w:r>
        <w:rPr>
          <w:rFonts w:hint="default"/>
          <w:b w:val="0"/>
          <w:bCs w:val="0"/>
          <w:color w:val="auto"/>
          <w:u w:val="none"/>
          <w:lang w:val="pt-BR"/>
        </w:rPr>
        <w:t>10/08/2018</w:t>
      </w:r>
    </w:p>
    <w:p>
      <w:pPr>
        <w:pStyle w:val="13"/>
        <w:spacing w:after="120" w:line="240" w:lineRule="auto"/>
      </w:pPr>
    </w:p>
    <w:p>
      <w:r>
        <w:t xml:space="preserve">BRANSKI, R. M. </w:t>
      </w:r>
      <w:r>
        <w:rPr>
          <w:b/>
        </w:rPr>
        <w:t>O papel da tecnologia da informação no processo logístico</w:t>
      </w:r>
      <w:r>
        <w:t>: estudo de caso com operadores logísticos. 2008. 252 f. Tese (Doutorado em Engenharia) – Escola Politécnica, Universidade de São Paulo, São Paulo</w:t>
      </w:r>
    </w:p>
    <w:p>
      <w:pPr>
        <w:pStyle w:val="13"/>
        <w:spacing w:after="120" w:line="240" w:lineRule="auto"/>
      </w:pPr>
    </w:p>
    <w:p>
      <w:pPr>
        <w:pStyle w:val="13"/>
        <w:spacing w:after="120" w:line="240" w:lineRule="auto"/>
        <w:rPr>
          <w:b w:val="0"/>
          <w:bCs w:val="0"/>
          <w:lang w:val="pt-BR"/>
        </w:rPr>
      </w:pPr>
      <w:r>
        <w:rPr>
          <w:lang w:val="pt-BR"/>
        </w:rPr>
        <w:t xml:space="preserve">CAELUM. </w:t>
      </w:r>
      <w:r>
        <w:rPr>
          <w:b/>
          <w:bCs/>
          <w:lang w:val="pt-BR"/>
        </w:rPr>
        <w:t xml:space="preserve">Java e Orientação a Objetos. Curso FJ11. </w:t>
      </w:r>
      <w:r>
        <w:rPr>
          <w:b w:val="0"/>
          <w:bCs w:val="0"/>
          <w:lang w:val="pt-BR"/>
        </w:rPr>
        <w:t xml:space="preserve">Disponível em : </w:t>
      </w:r>
      <w:r>
        <w:rPr>
          <w:rFonts w:hint="default"/>
          <w:b w:val="0"/>
          <w:bCs w:val="0"/>
          <w:color w:val="auto"/>
          <w:u w:val="none"/>
          <w:lang w:val="pt-BR"/>
        </w:rPr>
        <w:t>https://www.caelum.com.br/download-apostilas. Acesso em: 10/08/2018.</w:t>
      </w:r>
    </w:p>
    <w:p>
      <w:pPr>
        <w:pStyle w:val="13"/>
        <w:spacing w:after="120" w:line="240" w:lineRule="auto"/>
      </w:pPr>
    </w:p>
    <w:p>
      <w:pPr>
        <w:pStyle w:val="13"/>
        <w:spacing w:after="120" w:line="240" w:lineRule="auto"/>
        <w:rPr>
          <w:i/>
        </w:rPr>
      </w:pPr>
      <w:r>
        <w:rPr>
          <w:rStyle w:val="97"/>
          <w:sz w:val="24"/>
          <w:szCs w:val="24"/>
        </w:rPr>
        <w:t>CENTRO DE ESTUDOS EM LOGÍSTICA –CEL/COPPEAD</w:t>
      </w:r>
      <w:r>
        <w:rPr>
          <w:rStyle w:val="97"/>
          <w:i/>
          <w:sz w:val="24"/>
          <w:szCs w:val="24"/>
        </w:rPr>
        <w:t xml:space="preserve">. </w:t>
      </w:r>
      <w:r>
        <w:rPr>
          <w:rStyle w:val="98"/>
          <w:b/>
          <w:i w:val="0"/>
          <w:sz w:val="24"/>
          <w:szCs w:val="24"/>
        </w:rPr>
        <w:t xml:space="preserve">Panorama Logístico – Gestão do Transporte Rodoviário de Cargas nas Empresas - Práticas e Tendências, </w:t>
      </w:r>
      <w:r>
        <w:rPr>
          <w:rStyle w:val="98"/>
          <w:i w:val="0"/>
          <w:sz w:val="24"/>
          <w:szCs w:val="24"/>
        </w:rPr>
        <w:t>2007</w:t>
      </w:r>
      <w:r>
        <w:rPr>
          <w:rStyle w:val="98"/>
          <w:b/>
          <w:i w:val="0"/>
          <w:sz w:val="24"/>
          <w:szCs w:val="24"/>
        </w:rPr>
        <w:t>.</w:t>
      </w:r>
    </w:p>
    <w:p>
      <w:pPr>
        <w:pStyle w:val="13"/>
        <w:spacing w:after="120" w:line="240" w:lineRule="auto"/>
      </w:pPr>
    </w:p>
    <w:p>
      <w:pPr>
        <w:pStyle w:val="13"/>
        <w:spacing w:after="120" w:line="240" w:lineRule="auto"/>
      </w:pPr>
      <w:r>
        <w:t>CHOPRA, S</w:t>
      </w:r>
      <w:r>
        <w:rPr>
          <w:lang w:val="pt-BR"/>
        </w:rPr>
        <w:t>unil</w:t>
      </w:r>
      <w:r>
        <w:t>; MEINDL P</w:t>
      </w:r>
      <w:r>
        <w:rPr>
          <w:lang w:val="pt-BR"/>
        </w:rPr>
        <w:t>eter</w:t>
      </w:r>
      <w:r>
        <w:t xml:space="preserve">. </w:t>
      </w:r>
      <w:r>
        <w:rPr>
          <w:b/>
        </w:rPr>
        <w:t>Gestão da Cadeia de suprimentos: Estratégias, Planejamentos e Operações.</w:t>
      </w:r>
      <w:r>
        <w:t xml:space="preserve"> 4ª Ed. São Paulo: Pearson, 2011.</w:t>
      </w:r>
    </w:p>
    <w:p>
      <w:pPr>
        <w:pStyle w:val="13"/>
        <w:spacing w:after="120" w:line="240" w:lineRule="auto"/>
      </w:pPr>
    </w:p>
    <w:p>
      <w:pPr>
        <w:pStyle w:val="13"/>
        <w:spacing w:after="120" w:line="240" w:lineRule="auto"/>
      </w:pPr>
      <w:r>
        <w:t xml:space="preserve">CHOPRA, Sunil. MEINDL, Peter. </w:t>
      </w:r>
      <w:r>
        <w:rPr>
          <w:b/>
        </w:rPr>
        <w:t xml:space="preserve">Gerenciamento da cadeia de suprimento: Estratégia, planejamento e operação. </w:t>
      </w:r>
      <w:r>
        <w:t>São Paulo: Prentice Hall, 2003.</w:t>
      </w:r>
    </w:p>
    <w:p>
      <w:pPr>
        <w:pStyle w:val="13"/>
        <w:spacing w:after="120" w:line="240" w:lineRule="auto"/>
      </w:pPr>
    </w:p>
    <w:p>
      <w:pPr>
        <w:pStyle w:val="13"/>
        <w:spacing w:after="120" w:line="240" w:lineRule="auto"/>
        <w:rPr>
          <w:b w:val="0"/>
          <w:bCs w:val="0"/>
          <w:lang w:val="pt-BR"/>
        </w:rPr>
      </w:pPr>
      <w:r>
        <w:rPr>
          <w:lang w:val="pt-BR"/>
        </w:rPr>
        <w:t xml:space="preserve">CORDOVA. </w:t>
      </w:r>
      <w:r>
        <w:rPr>
          <w:b/>
          <w:bCs/>
          <w:lang w:val="pt-BR"/>
        </w:rPr>
        <w:t xml:space="preserve">Overview. </w:t>
      </w:r>
      <w:r>
        <w:rPr>
          <w:b w:val="0"/>
          <w:bCs w:val="0"/>
          <w:lang w:val="pt-BR"/>
        </w:rPr>
        <w:t xml:space="preserve">Disponível em: </w:t>
      </w:r>
      <w:r>
        <w:rPr>
          <w:rFonts w:hint="default"/>
          <w:b w:val="0"/>
          <w:bCs w:val="0"/>
          <w:lang w:val="pt-BR"/>
        </w:rPr>
        <w:t xml:space="preserve">https://cordova.apache.org/docs/en/latest/guide/overview/index.html. </w:t>
      </w:r>
      <w:r>
        <w:rPr>
          <w:rFonts w:hint="default"/>
          <w:b w:val="0"/>
          <w:bCs w:val="0"/>
          <w:color w:val="auto"/>
          <w:u w:val="none"/>
          <w:lang w:val="pt-BR"/>
        </w:rPr>
        <w:t>Acesso em: 10/08/2018.</w:t>
      </w:r>
    </w:p>
    <w:p>
      <w:pPr>
        <w:pStyle w:val="13"/>
        <w:spacing w:after="120" w:line="240" w:lineRule="auto"/>
        <w:rPr>
          <w:lang w:val="en-US"/>
        </w:rPr>
      </w:pPr>
    </w:p>
    <w:p>
      <w:pPr>
        <w:jc w:val="both"/>
      </w:pPr>
      <w:r>
        <w:t>Demaria, Marjory. "</w:t>
      </w:r>
      <w:r>
        <w:rPr>
          <w:b/>
        </w:rPr>
        <w:t>O operador de transporte multimodal com fator de otimização da logística</w:t>
      </w:r>
      <w:r>
        <w:t>." (2004).</w:t>
      </w:r>
    </w:p>
    <w:p>
      <w:pPr>
        <w:jc w:val="both"/>
      </w:pPr>
    </w:p>
    <w:p>
      <w:pPr>
        <w:jc w:val="both"/>
        <w:rPr>
          <w:b w:val="0"/>
          <w:bCs w:val="0"/>
          <w:lang w:val="pt-BR"/>
        </w:rPr>
      </w:pPr>
      <w:r>
        <w:rPr>
          <w:lang w:val="pt-BR"/>
        </w:rPr>
        <w:t xml:space="preserve">DATICAL. </w:t>
      </w:r>
      <w:r>
        <w:rPr>
          <w:b/>
          <w:bCs/>
          <w:lang w:val="pt-BR"/>
        </w:rPr>
        <w:t xml:space="preserve">Source Control for your Database. </w:t>
      </w:r>
      <w:r>
        <w:rPr>
          <w:b w:val="0"/>
          <w:bCs w:val="0"/>
          <w:lang w:val="pt-BR"/>
        </w:rPr>
        <w:t xml:space="preserve">Disponível em: </w:t>
      </w:r>
      <w:r>
        <w:rPr>
          <w:rFonts w:hint="default"/>
          <w:b w:val="0"/>
          <w:bCs w:val="0"/>
          <w:color w:val="auto"/>
          <w:u w:val="none"/>
          <w:lang w:val="pt-BR"/>
        </w:rPr>
        <w:t>https://www.liquibase.org/index.html</w:t>
      </w:r>
      <w:r>
        <w:rPr>
          <w:rFonts w:hint="default"/>
          <w:b w:val="0"/>
          <w:bCs w:val="0"/>
          <w:lang w:val="pt-BR"/>
        </w:rPr>
        <w:t>. Aceso em: 10/08/2018.</w:t>
      </w:r>
    </w:p>
    <w:p>
      <w:pPr>
        <w:shd w:val="clear" w:color="auto" w:fill="FFFFFF"/>
        <w:rPr>
          <w:rFonts w:ascii="Arial" w:hAnsi="Arial" w:cs="Arial"/>
          <w:sz w:val="22"/>
          <w:szCs w:val="22"/>
          <w:lang w:val="en-US"/>
        </w:rPr>
      </w:pPr>
    </w:p>
    <w:p>
      <w:pPr>
        <w:shd w:val="clear" w:color="auto" w:fill="FFFFFF"/>
        <w:rPr>
          <w:rFonts w:ascii="Arial" w:hAnsi="Arial" w:cs="Arial"/>
          <w:b/>
          <w:sz w:val="22"/>
          <w:szCs w:val="22"/>
        </w:rPr>
      </w:pPr>
      <w:r>
        <w:rPr>
          <w:rFonts w:ascii="Arial" w:hAnsi="Arial" w:cs="Arial"/>
          <w:sz w:val="22"/>
          <w:szCs w:val="22"/>
          <w:lang w:val="en-US"/>
        </w:rPr>
        <w:t xml:space="preserve">DORNIER, Philippe-Pierre. ERNST, Ricardo. </w:t>
      </w:r>
      <w:r>
        <w:rPr>
          <w:rFonts w:ascii="Arial" w:hAnsi="Arial" w:cs="Arial"/>
          <w:sz w:val="22"/>
          <w:szCs w:val="22"/>
        </w:rPr>
        <w:t>FENDER, Michel. KOUVELIS</w:t>
      </w:r>
      <w:r>
        <w:rPr>
          <w:rFonts w:ascii="Arial" w:hAnsi="Arial" w:cs="Arial"/>
          <w:b/>
          <w:sz w:val="22"/>
          <w:szCs w:val="22"/>
        </w:rPr>
        <w:t xml:space="preserve">, Panos. </w:t>
      </w:r>
    </w:p>
    <w:p>
      <w:pPr>
        <w:shd w:val="clear" w:color="auto" w:fill="FFFFFF"/>
      </w:pPr>
      <w:r>
        <w:rPr>
          <w:rFonts w:ascii="Arial" w:hAnsi="Arial" w:cs="Arial"/>
          <w:b/>
          <w:sz w:val="22"/>
          <w:szCs w:val="22"/>
        </w:rPr>
        <w:t>Logística e operações globais. Textos e casos</w:t>
      </w:r>
      <w:r>
        <w:rPr>
          <w:rFonts w:ascii="Arial" w:hAnsi="Arial" w:cs="Arial"/>
          <w:sz w:val="22"/>
          <w:szCs w:val="22"/>
        </w:rPr>
        <w:t>.  São Paulo: Atlas, 2000.</w:t>
      </w:r>
    </w:p>
    <w:p>
      <w:pPr>
        <w:pStyle w:val="13"/>
        <w:spacing w:after="120" w:line="240" w:lineRule="auto"/>
      </w:pPr>
    </w:p>
    <w:p>
      <w:pPr>
        <w:pStyle w:val="13"/>
        <w:spacing w:after="120" w:line="240" w:lineRule="auto"/>
        <w:rPr>
          <w:lang w:val="en-US"/>
        </w:rPr>
      </w:pPr>
      <w:r>
        <w:rPr>
          <w:rFonts w:hint="default"/>
          <w:lang w:val="en-US" w:eastAsia="pt-BR"/>
        </w:rPr>
        <w:t xml:space="preserve">ECLEMMA,  JaCoCo Java Code Coverage Library. </w:t>
      </w:r>
      <w:r>
        <w:rPr>
          <w:b w:val="0"/>
          <w:bCs w:val="0"/>
          <w:lang w:val="pt-BR"/>
        </w:rPr>
        <w:t xml:space="preserve">Disponível em: </w:t>
      </w:r>
      <w:r>
        <w:rPr>
          <w:rFonts w:hint="default"/>
          <w:b w:val="0"/>
          <w:bCs w:val="0"/>
          <w:color w:val="auto"/>
          <w:u w:val="none"/>
          <w:lang w:val="pt-BR"/>
        </w:rPr>
        <w:t>https://www.jacoco.org/jacoco/</w:t>
      </w:r>
      <w:r>
        <w:rPr>
          <w:b w:val="0"/>
          <w:bCs w:val="0"/>
          <w:color w:val="auto"/>
          <w:u w:val="none"/>
          <w:lang w:val="pt-BR"/>
        </w:rPr>
        <w:t>.</w:t>
      </w:r>
      <w:r>
        <w:rPr>
          <w:b w:val="0"/>
          <w:bCs w:val="0"/>
          <w:lang w:val="pt-BR"/>
        </w:rPr>
        <w:t xml:space="preserve"> </w:t>
      </w:r>
      <w:r>
        <w:rPr>
          <w:rFonts w:hint="default"/>
          <w:b w:val="0"/>
          <w:bCs w:val="0"/>
          <w:lang w:val="pt-BR"/>
        </w:rPr>
        <w:t>Aceso em: 10/08/2018.</w:t>
      </w:r>
    </w:p>
    <w:p>
      <w:pPr>
        <w:pStyle w:val="13"/>
        <w:spacing w:after="120" w:line="240" w:lineRule="auto"/>
      </w:pPr>
    </w:p>
    <w:p>
      <w:pPr>
        <w:pStyle w:val="13"/>
        <w:spacing w:after="120" w:line="240" w:lineRule="auto"/>
      </w:pPr>
      <w:r>
        <w:t xml:space="preserve">FLEURY, Paulo F. </w:t>
      </w:r>
      <w:r>
        <w:rPr>
          <w:b/>
        </w:rPr>
        <w:t>Vantagens competitivas e estratégicas no uso de operadores logísticos</w:t>
      </w:r>
      <w:r>
        <w:t>. Revista TecnoLogística, São Paulo, ano V, n. 46, set. 1999.</w:t>
      </w:r>
    </w:p>
    <w:p>
      <w:pPr>
        <w:pStyle w:val="13"/>
        <w:spacing w:after="120" w:line="240" w:lineRule="auto"/>
      </w:pPr>
    </w:p>
    <w:p>
      <w:pPr>
        <w:pStyle w:val="13"/>
        <w:spacing w:after="120" w:line="240" w:lineRule="auto"/>
      </w:pPr>
      <w:r>
        <w:t xml:space="preserve">FLEURY, Paulo F. </w:t>
      </w:r>
      <w:r>
        <w:rPr>
          <w:b/>
        </w:rPr>
        <w:t>Vantagens Competitivas e Estratégicas no Uso de Operadores Logísticos. Logística Empresarial: a perspectiva brasileira.</w:t>
      </w:r>
      <w:r>
        <w:t xml:space="preserve"> Ed. Atlas S.A., São Paulo, 2000.</w:t>
      </w:r>
    </w:p>
    <w:p>
      <w:pPr>
        <w:pStyle w:val="13"/>
        <w:spacing w:after="120" w:line="240" w:lineRule="auto"/>
      </w:pPr>
    </w:p>
    <w:p>
      <w:pPr>
        <w:pStyle w:val="13"/>
        <w:spacing w:after="120" w:line="240" w:lineRule="auto"/>
      </w:pPr>
      <w:r>
        <w:t xml:space="preserve">FRANCISCHINI, P.G.; AMARAL GURGEL, F. </w:t>
      </w:r>
      <w:r>
        <w:rPr>
          <w:b/>
        </w:rPr>
        <w:t>Administração de materiais e do patrimônio.</w:t>
      </w:r>
      <w:r>
        <w:t xml:space="preserve"> São Paulo: Pioneira Thomson, 2002.</w:t>
      </w:r>
    </w:p>
    <w:p>
      <w:pPr>
        <w:pStyle w:val="13"/>
        <w:spacing w:after="120" w:line="240" w:lineRule="auto"/>
      </w:pPr>
    </w:p>
    <w:p>
      <w:pPr>
        <w:pStyle w:val="13"/>
        <w:spacing w:after="120" w:line="240" w:lineRule="auto"/>
        <w:rPr>
          <w:b w:val="0"/>
          <w:bCs w:val="0"/>
          <w:lang w:val="pt-BR"/>
        </w:rPr>
      </w:pPr>
      <w:r>
        <w:rPr>
          <w:lang w:val="pt-BR"/>
        </w:rPr>
        <w:t xml:space="preserve">FRIENDS, Apache. </w:t>
      </w:r>
      <w:r>
        <w:rPr>
          <w:b/>
          <w:bCs/>
          <w:lang w:val="pt-BR"/>
        </w:rPr>
        <w:t xml:space="preserve">Sobre. </w:t>
      </w:r>
      <w:r>
        <w:rPr>
          <w:b w:val="0"/>
          <w:bCs w:val="0"/>
          <w:lang w:val="pt-BR"/>
        </w:rPr>
        <w:t xml:space="preserve">Disponível em: </w:t>
      </w:r>
      <w:r>
        <w:rPr>
          <w:rFonts w:hint="default"/>
          <w:b w:val="0"/>
          <w:bCs w:val="0"/>
          <w:color w:val="auto"/>
          <w:u w:val="none"/>
          <w:lang w:val="pt-BR"/>
        </w:rPr>
        <w:t>https://www.apachefriends.org/pt_br/about.html. Acessado em: 10/08/2018.</w:t>
      </w:r>
    </w:p>
    <w:p>
      <w:pPr>
        <w:pStyle w:val="13"/>
        <w:spacing w:after="120" w:line="240" w:lineRule="auto"/>
      </w:pPr>
    </w:p>
    <w:p>
      <w:pPr>
        <w:pStyle w:val="13"/>
        <w:spacing w:after="120" w:line="240" w:lineRule="auto"/>
      </w:pPr>
      <w:r>
        <w:rPr>
          <w:rFonts w:hint="default"/>
          <w:lang w:val="pt-BR"/>
        </w:rPr>
        <w:t>FOWLER, Martin.</w:t>
      </w:r>
      <w:r>
        <w:rPr>
          <w:rFonts w:hint="default"/>
          <w:b/>
          <w:bCs/>
          <w:lang w:val="pt-BR"/>
        </w:rPr>
        <w:t xml:space="preserve"> Inversion of Control Containers and the Dependency Injection pattern - </w:t>
      </w:r>
      <w:r>
        <w:rPr>
          <w:lang w:val="pt-BR"/>
        </w:rPr>
        <w:t xml:space="preserve">Disponível em: </w:t>
      </w:r>
      <w:r>
        <w:rPr>
          <w:rFonts w:hint="default"/>
          <w:color w:val="auto"/>
          <w:u w:val="none"/>
          <w:lang w:val="pt-BR"/>
        </w:rPr>
        <w:t>https://martinfowler.com/articles/injection.html .</w:t>
      </w:r>
      <w:r>
        <w:rPr>
          <w:rFonts w:hint="default"/>
          <w:lang w:val="pt-BR"/>
        </w:rPr>
        <w:t xml:space="preserve"> Acesso em: 05/09/2018</w:t>
      </w:r>
    </w:p>
    <w:p>
      <w:pPr>
        <w:pStyle w:val="13"/>
        <w:spacing w:after="120" w:line="240" w:lineRule="auto"/>
      </w:pPr>
    </w:p>
    <w:p>
      <w:pPr>
        <w:pStyle w:val="13"/>
        <w:spacing w:after="120" w:line="240" w:lineRule="auto"/>
        <w:rPr>
          <w:lang w:val="pt-BR"/>
        </w:rPr>
      </w:pPr>
      <w:r>
        <w:rPr>
          <w:lang w:val="pt-BR"/>
        </w:rPr>
        <w:t xml:space="preserve">IONIC. </w:t>
      </w:r>
      <w:r>
        <w:rPr>
          <w:rFonts w:hint="default"/>
          <w:b/>
          <w:bCs/>
          <w:lang w:val="pt-BR"/>
        </w:rPr>
        <w:t>The dev-friendly app platform for building cross-platform apps with one codebase, for any device, with the web</w:t>
      </w:r>
      <w:r>
        <w:rPr>
          <w:rFonts w:hint="default"/>
          <w:lang w:val="pt-BR"/>
        </w:rPr>
        <w:t xml:space="preserve">. Disponível em: </w:t>
      </w:r>
      <w:r>
        <w:rPr>
          <w:rFonts w:hint="default"/>
          <w:color w:val="auto"/>
          <w:u w:val="none"/>
          <w:lang w:val="pt-BR"/>
        </w:rPr>
        <w:t xml:space="preserve">https://ionicframework.com/what-is-ionic. </w:t>
      </w:r>
      <w:r>
        <w:rPr>
          <w:rFonts w:hint="default"/>
          <w:b w:val="0"/>
          <w:bCs w:val="0"/>
          <w:color w:val="auto"/>
          <w:u w:val="none"/>
          <w:lang w:val="pt-BR"/>
        </w:rPr>
        <w:t>Acessado em: 10/08/2018.</w:t>
      </w:r>
    </w:p>
    <w:p>
      <w:pPr>
        <w:pStyle w:val="13"/>
        <w:spacing w:after="120" w:line="240" w:lineRule="auto"/>
      </w:pPr>
    </w:p>
    <w:p>
      <w:pPr>
        <w:pStyle w:val="13"/>
        <w:spacing w:after="120" w:line="240" w:lineRule="auto"/>
        <w:rPr>
          <w:lang w:val="pt-BR"/>
        </w:rPr>
      </w:pPr>
      <w:r>
        <w:rPr>
          <w:lang w:val="pt-BR"/>
        </w:rPr>
        <w:t xml:space="preserve">JSON. </w:t>
      </w:r>
      <w:r>
        <w:rPr>
          <w:rFonts w:hint="default"/>
          <w:b/>
          <w:bCs/>
          <w:lang w:val="pt-BR"/>
        </w:rPr>
        <w:t xml:space="preserve">Introducing JSON. </w:t>
      </w:r>
      <w:r>
        <w:t>Disponível em:</w:t>
      </w:r>
      <w:r>
        <w:rPr>
          <w:rFonts w:hint="default"/>
        </w:rPr>
        <w:t>https://www.json.org</w:t>
      </w:r>
      <w:r>
        <w:rPr>
          <w:rFonts w:hint="default"/>
          <w:lang w:val="pt-BR"/>
        </w:rPr>
        <w:t xml:space="preserve">. </w:t>
      </w:r>
      <w:r>
        <w:rPr>
          <w:rFonts w:hint="default"/>
          <w:b w:val="0"/>
          <w:bCs w:val="0"/>
          <w:color w:val="auto"/>
          <w:u w:val="none"/>
          <w:lang w:val="pt-BR"/>
        </w:rPr>
        <w:t>Acesso em: 10/08/2018</w:t>
      </w:r>
    </w:p>
    <w:p>
      <w:pPr>
        <w:pStyle w:val="13"/>
        <w:spacing w:after="120" w:line="240" w:lineRule="auto"/>
      </w:pPr>
    </w:p>
    <w:p>
      <w:pPr>
        <w:pStyle w:val="13"/>
        <w:spacing w:after="120" w:line="240" w:lineRule="auto"/>
      </w:pPr>
      <w:r>
        <w:t xml:space="preserve">MACHLINE, C. </w:t>
      </w:r>
      <w:r>
        <w:rPr>
          <w:b/>
        </w:rPr>
        <w:t xml:space="preserve">Cinco décadas de logística empresarial e administração da cadeia de suprimentos no Brasil. </w:t>
      </w:r>
      <w:r>
        <w:t>Rev. adm. empres. vol.51 no.3 São Paulo May/June 2011. Disponível em: http://www.scielo.br/scielo.php?pid=S0034-75902011000300003&amp;script=sci_arttext. Acesso em: 29 de mar 2017</w:t>
      </w:r>
    </w:p>
    <w:p>
      <w:pPr>
        <w:pStyle w:val="13"/>
        <w:spacing w:after="120" w:line="240" w:lineRule="auto"/>
      </w:pPr>
    </w:p>
    <w:p>
      <w:pPr>
        <w:pStyle w:val="13"/>
        <w:spacing w:after="120" w:line="240" w:lineRule="auto"/>
      </w:pPr>
      <w:r>
        <w:t xml:space="preserve">MATOS JUNIOR, Carlos Alberto de et al. </w:t>
      </w:r>
      <w:r>
        <w:rPr>
          <w:b/>
        </w:rPr>
        <w:t>O papel da roteirização na redução de custos logísticos e melhoria do nível de serviço em uma empresa do segmento alimentício no Ceará.</w:t>
      </w:r>
      <w:r>
        <w:t xml:space="preserve"> In: Anais do Congresso Brasileiro de Custos-ABC. 2013.</w:t>
      </w:r>
    </w:p>
    <w:p>
      <w:pPr>
        <w:pStyle w:val="13"/>
        <w:spacing w:after="120" w:line="240" w:lineRule="auto"/>
      </w:pPr>
    </w:p>
    <w:p>
      <w:pPr>
        <w:pStyle w:val="13"/>
        <w:spacing w:after="120" w:line="240" w:lineRule="auto"/>
        <w:rPr>
          <w:b/>
          <w:bCs/>
          <w:lang w:val="pt-BR"/>
        </w:rPr>
      </w:pPr>
      <w:r>
        <w:rPr>
          <w:lang w:val="pt-BR"/>
        </w:rPr>
        <w:t xml:space="preserve">MARQUES, Keise de Leone. </w:t>
      </w:r>
      <w:r>
        <w:rPr>
          <w:rFonts w:hint="default"/>
          <w:b/>
          <w:bCs/>
          <w:lang w:val="pt-BR"/>
        </w:rPr>
        <w:t xml:space="preserve">Back-end vs Front-end vs Full-Stack: qual é a melhor escolha?. </w:t>
      </w:r>
      <w:r>
        <w:rPr>
          <w:rFonts w:hint="default"/>
          <w:b w:val="0"/>
          <w:bCs w:val="0"/>
          <w:lang w:val="pt-BR"/>
        </w:rPr>
        <w:t xml:space="preserve">Disponível em: </w:t>
      </w:r>
      <w:r>
        <w:rPr>
          <w:rFonts w:hint="default"/>
          <w:b w:val="0"/>
          <w:bCs w:val="0"/>
          <w:color w:val="auto"/>
          <w:u w:val="none"/>
          <w:lang w:val="pt-BR"/>
        </w:rPr>
        <w:t>https://becode.com.br/back-end-front-end-full-stack/</w:t>
      </w:r>
      <w:r>
        <w:rPr>
          <w:rFonts w:hint="default"/>
          <w:b w:val="0"/>
          <w:bCs w:val="0"/>
          <w:lang w:val="pt-BR"/>
        </w:rPr>
        <w:t xml:space="preserve"> . Acesso em: 06/09/2018</w:t>
      </w:r>
    </w:p>
    <w:p>
      <w:pPr>
        <w:pStyle w:val="13"/>
        <w:spacing w:after="120" w:line="240" w:lineRule="auto"/>
        <w:rPr>
          <w:lang w:val="pt-BR"/>
        </w:rPr>
      </w:pPr>
      <w:r>
        <w:rPr>
          <w:lang w:val="pt-BR"/>
        </w:rPr>
        <w:t xml:space="preserve">MICROSOFT. </w:t>
      </w:r>
      <w:r>
        <w:rPr>
          <w:rFonts w:hint="default"/>
          <w:b/>
          <w:bCs/>
          <w:lang w:val="pt-BR"/>
        </w:rPr>
        <w:t>Getting Started</w:t>
      </w:r>
      <w:r>
        <w:rPr>
          <w:rFonts w:hint="default"/>
          <w:lang w:val="pt-BR"/>
        </w:rPr>
        <w:t xml:space="preserve">. Disponível em: </w:t>
      </w:r>
      <w:r>
        <w:rPr>
          <w:rFonts w:hint="default"/>
          <w:color w:val="auto"/>
          <w:u w:val="none"/>
          <w:lang w:val="pt-BR"/>
        </w:rPr>
        <w:t>https://code.visualstudio.com/docs</w:t>
      </w:r>
      <w:r>
        <w:rPr>
          <w:rFonts w:hint="default"/>
          <w:lang w:val="pt-BR"/>
        </w:rPr>
        <w:t>. Acesso em: 10/08/2018.</w:t>
      </w:r>
    </w:p>
    <w:p>
      <w:pPr>
        <w:pStyle w:val="13"/>
        <w:spacing w:after="120" w:line="240" w:lineRule="auto"/>
      </w:pPr>
    </w:p>
    <w:p>
      <w:pPr>
        <w:pStyle w:val="13"/>
        <w:spacing w:after="120" w:line="240" w:lineRule="auto"/>
        <w:rPr>
          <w:b w:val="0"/>
          <w:bCs w:val="0"/>
          <w:lang w:val="pt-BR"/>
        </w:rPr>
      </w:pPr>
      <w:r>
        <w:rPr>
          <w:lang w:val="pt-BR"/>
        </w:rPr>
        <w:t xml:space="preserve">MySQL. </w:t>
      </w:r>
      <w:r>
        <w:rPr>
          <w:b/>
          <w:bCs/>
          <w:lang w:val="pt-BR"/>
        </w:rPr>
        <w:t xml:space="preserve">About MySQL. </w:t>
      </w:r>
      <w:r>
        <w:rPr>
          <w:b w:val="0"/>
          <w:bCs w:val="0"/>
          <w:lang w:val="pt-BR"/>
        </w:rPr>
        <w:t xml:space="preserve">Disponível em: </w:t>
      </w:r>
      <w:r>
        <w:rPr>
          <w:rFonts w:hint="default"/>
          <w:b w:val="0"/>
          <w:bCs w:val="0"/>
          <w:color w:val="auto"/>
          <w:u w:val="none"/>
          <w:lang w:val="pt-BR"/>
        </w:rPr>
        <w:t>https://www.mysql.com/about/</w:t>
      </w:r>
      <w:r>
        <w:rPr>
          <w:rFonts w:hint="default"/>
          <w:b w:val="0"/>
          <w:bCs w:val="0"/>
          <w:lang w:val="pt-BR"/>
        </w:rPr>
        <w:t xml:space="preserve"> .Acesso em: </w:t>
      </w:r>
      <w:r>
        <w:rPr>
          <w:rFonts w:hint="default"/>
          <w:b w:val="0"/>
          <w:bCs w:val="0"/>
          <w:color w:val="auto"/>
          <w:u w:val="none"/>
          <w:lang w:val="pt-BR"/>
        </w:rPr>
        <w:t>10/08/2018</w:t>
      </w:r>
    </w:p>
    <w:p>
      <w:pPr>
        <w:pStyle w:val="13"/>
        <w:spacing w:after="120" w:line="240" w:lineRule="auto"/>
      </w:pPr>
    </w:p>
    <w:p>
      <w:pPr>
        <w:pStyle w:val="13"/>
        <w:spacing w:after="120" w:line="240" w:lineRule="auto"/>
      </w:pPr>
      <w:r>
        <w:t>NAZÁRIO, P. </w:t>
      </w:r>
      <w:r>
        <w:rPr>
          <w:b/>
        </w:rPr>
        <w:t>A importância de sistemas de informação para a competitividade logística</w:t>
      </w:r>
      <w:r>
        <w:t>. Rio de Janeiro: Centro de Estudos em Logística, Coppead, 1999.</w:t>
      </w:r>
    </w:p>
    <w:p>
      <w:pPr>
        <w:pStyle w:val="13"/>
        <w:spacing w:after="120" w:line="240" w:lineRule="auto"/>
      </w:pPr>
    </w:p>
    <w:p>
      <w:pPr>
        <w:pStyle w:val="13"/>
        <w:spacing w:after="120" w:line="240" w:lineRule="auto"/>
        <w:rPr>
          <w:rFonts w:hint="default"/>
          <w:b w:val="0"/>
          <w:bCs w:val="0"/>
          <w:color w:val="auto"/>
          <w:u w:val="none"/>
          <w:lang w:val="pt-BR"/>
        </w:rPr>
      </w:pPr>
      <w:r>
        <w:rPr>
          <w:lang w:val="pt-BR"/>
        </w:rPr>
        <w:t xml:space="preserve">PIVOTAL, </w:t>
      </w:r>
      <w:r>
        <w:rPr>
          <w:rFonts w:hint="default"/>
          <w:b/>
          <w:bCs/>
          <w:lang w:val="pt-BR"/>
        </w:rPr>
        <w:t xml:space="preserve">Main Projects. </w:t>
      </w:r>
      <w:r>
        <w:rPr>
          <w:rFonts w:hint="default"/>
          <w:b w:val="0"/>
          <w:bCs w:val="0"/>
          <w:lang w:val="pt-BR"/>
        </w:rPr>
        <w:t xml:space="preserve">Disponível em: </w:t>
      </w:r>
      <w:r>
        <w:rPr>
          <w:rFonts w:hint="default"/>
          <w:b w:val="0"/>
          <w:bCs w:val="0"/>
          <w:color w:val="auto"/>
          <w:u w:val="none"/>
          <w:lang w:val="pt-BR"/>
        </w:rPr>
        <w:t>https://spring.io/projects. Acesso em: 10/08/2018A</w:t>
      </w:r>
    </w:p>
    <w:p>
      <w:pPr>
        <w:pStyle w:val="13"/>
        <w:spacing w:after="120" w:line="240" w:lineRule="auto"/>
        <w:rPr>
          <w:rFonts w:hint="default"/>
          <w:b w:val="0"/>
          <w:bCs w:val="0"/>
          <w:color w:val="auto"/>
          <w:u w:val="none"/>
          <w:lang w:val="pt-BR"/>
        </w:rPr>
      </w:pPr>
    </w:p>
    <w:p>
      <w:pPr>
        <w:pStyle w:val="13"/>
        <w:spacing w:after="120" w:line="240" w:lineRule="auto"/>
        <w:rPr>
          <w:rFonts w:hint="default"/>
          <w:b w:val="0"/>
          <w:bCs w:val="0"/>
          <w:color w:val="auto"/>
          <w:u w:val="none"/>
          <w:lang w:val="pt-BR"/>
        </w:rPr>
      </w:pPr>
      <w:r>
        <w:rPr>
          <w:rFonts w:hint="default"/>
          <w:b w:val="0"/>
          <w:bCs w:val="0"/>
          <w:color w:val="auto"/>
          <w:u w:val="none"/>
          <w:lang w:val="pt-BR"/>
        </w:rPr>
        <w:t xml:space="preserve">PIVOTAL, </w:t>
      </w:r>
      <w:r>
        <w:rPr>
          <w:rFonts w:hint="default"/>
          <w:b/>
          <w:bCs/>
          <w:color w:val="auto"/>
          <w:u w:val="none"/>
          <w:lang w:val="pt-BR"/>
        </w:rPr>
        <w:t>Spring Tools 4</w:t>
      </w:r>
      <w:r>
        <w:rPr>
          <w:rFonts w:hint="default"/>
          <w:b w:val="0"/>
          <w:bCs w:val="0"/>
          <w:color w:val="auto"/>
          <w:u w:val="none"/>
          <w:lang w:val="pt-BR"/>
        </w:rPr>
        <w:t>. Disponível em: https://spring.io/tools. Acesso em: 10/08/2018B.</w:t>
      </w:r>
    </w:p>
    <w:p>
      <w:pPr>
        <w:pStyle w:val="13"/>
        <w:spacing w:after="120" w:line="240" w:lineRule="auto"/>
      </w:pPr>
    </w:p>
    <w:p>
      <w:pPr>
        <w:rPr>
          <w:lang w:val="pt-BR"/>
        </w:rPr>
      </w:pPr>
      <w:r>
        <w:rPr>
          <w:lang w:val="pt-BR"/>
        </w:rPr>
        <w:t xml:space="preserve">PERÇIN ,S.; MIN, H. A hybrid quality fonction deployment and fuzzy decision-making methodology for the optimal selection of third-party logistics service providers. </w:t>
      </w:r>
      <w:r>
        <w:rPr>
          <w:b/>
          <w:bCs/>
          <w:lang w:val="pt-BR"/>
        </w:rPr>
        <w:t>International Journal of Logistics: Research and Applications</w:t>
      </w:r>
      <w:r>
        <w:rPr>
          <w:lang w:val="pt-BR"/>
        </w:rPr>
        <w:t>, [S1], v. 16, n. 5, p.380-397 - 2013.</w:t>
      </w:r>
    </w:p>
    <w:p>
      <w:pPr>
        <w:pStyle w:val="13"/>
        <w:spacing w:after="120" w:line="240" w:lineRule="auto"/>
      </w:pPr>
    </w:p>
    <w:p>
      <w:pPr>
        <w:pStyle w:val="13"/>
        <w:spacing w:after="120" w:line="240" w:lineRule="auto"/>
        <w:rPr>
          <w:b w:val="0"/>
          <w:bCs w:val="0"/>
          <w:lang w:val="pt-BR"/>
        </w:rPr>
      </w:pPr>
      <w:r>
        <w:rPr>
          <w:lang w:val="pt-BR"/>
        </w:rPr>
        <w:t>POSTDOT.</w:t>
      </w:r>
      <w:r>
        <w:rPr>
          <w:b/>
          <w:bCs/>
          <w:lang w:val="pt-BR"/>
        </w:rPr>
        <w:t xml:space="preserve"> </w:t>
      </w:r>
      <w:r>
        <w:rPr>
          <w:rFonts w:hint="default"/>
          <w:b/>
          <w:bCs/>
          <w:lang w:val="pt-BR"/>
        </w:rPr>
        <w:t xml:space="preserve">Postman's Tools Support Every Stage of the API Lifecycle. </w:t>
      </w:r>
      <w:r>
        <w:rPr>
          <w:rFonts w:hint="default"/>
          <w:b w:val="0"/>
          <w:bCs w:val="0"/>
          <w:lang w:val="pt-BR"/>
        </w:rPr>
        <w:t xml:space="preserve">Disponível em: </w:t>
      </w:r>
      <w:r>
        <w:rPr>
          <w:rFonts w:hint="default"/>
          <w:b w:val="0"/>
          <w:bCs w:val="0"/>
          <w:color w:val="auto"/>
          <w:u w:val="none"/>
          <w:lang w:val="pt-BR"/>
        </w:rPr>
        <w:t>https://www.getpostman.com.</w:t>
      </w:r>
      <w:r>
        <w:rPr>
          <w:rFonts w:hint="default"/>
          <w:b w:val="0"/>
          <w:bCs w:val="0"/>
          <w:lang w:val="pt-BR"/>
        </w:rPr>
        <w:t xml:space="preserve"> Acesso em: 10/08/2018. </w:t>
      </w:r>
    </w:p>
    <w:p>
      <w:pPr>
        <w:pStyle w:val="13"/>
        <w:spacing w:after="120" w:line="240" w:lineRule="auto"/>
      </w:pPr>
    </w:p>
    <w:p>
      <w:pPr>
        <w:pStyle w:val="13"/>
        <w:spacing w:after="120" w:line="240" w:lineRule="auto"/>
      </w:pPr>
      <w:r>
        <w:t xml:space="preserve">POZO, H. </w:t>
      </w:r>
      <w:r>
        <w:rPr>
          <w:b/>
        </w:rPr>
        <w:t>Administração de recursos materiais e patrimoniais: uma abordagem logística. 6ª</w:t>
      </w:r>
      <w:r>
        <w:t xml:space="preserve"> Ed. São Paulo: Atlas, 2010</w:t>
      </w:r>
    </w:p>
    <w:p>
      <w:pPr>
        <w:pStyle w:val="13"/>
        <w:spacing w:after="120" w:line="240" w:lineRule="auto"/>
      </w:pPr>
    </w:p>
    <w:p>
      <w:pPr>
        <w:pStyle w:val="13"/>
        <w:spacing w:after="120" w:line="240" w:lineRule="auto"/>
      </w:pPr>
      <w:r>
        <w:rPr>
          <w:lang w:val="pt-BR"/>
        </w:rPr>
        <w:t>RIBEIRO</w:t>
      </w:r>
      <w:r>
        <w:t>, Priscilla Cristina Cabral</w:t>
      </w:r>
      <w:r>
        <w:rPr>
          <w:lang w:val="pt-BR"/>
        </w:rPr>
        <w:t>;</w:t>
      </w:r>
      <w:r>
        <w:t>Ferreira</w:t>
      </w:r>
      <w:r>
        <w:rPr>
          <w:lang w:val="pt-BR"/>
        </w:rPr>
        <w:t>,</w:t>
      </w:r>
      <w:r>
        <w:t xml:space="preserve"> Karine Araújo . </w:t>
      </w:r>
      <w:r>
        <w:rPr>
          <w:b/>
        </w:rPr>
        <w:t>Logística e transportes: uma discussão sobre os modais de transporte e o panorama brasileiro</w:t>
      </w:r>
      <w:r>
        <w:t>. XXII Encontro Nacional de Engenharia de Produção (2002).</w:t>
      </w:r>
    </w:p>
    <w:p>
      <w:pPr>
        <w:pStyle w:val="13"/>
        <w:spacing w:after="120" w:line="240" w:lineRule="auto"/>
      </w:pPr>
    </w:p>
    <w:p>
      <w:pPr>
        <w:pStyle w:val="13"/>
        <w:spacing w:after="120" w:line="240" w:lineRule="auto"/>
      </w:pPr>
      <w:r>
        <w:t xml:space="preserve">ROMERO Monica, SOUZA Dario. </w:t>
      </w:r>
      <w:r>
        <w:rPr>
          <w:b/>
        </w:rPr>
        <w:t>Gerenciamento da cadeia de suprimentos.</w:t>
      </w:r>
      <w:r>
        <w:t xml:space="preserve"> Revista Científica Emersão v.1, nº 1 – maio/2015 – p. 146-155 Porto Belo/ SC</w:t>
      </w:r>
    </w:p>
    <w:p>
      <w:pPr>
        <w:pStyle w:val="13"/>
        <w:spacing w:after="120" w:line="240" w:lineRule="auto"/>
      </w:pPr>
    </w:p>
    <w:p>
      <w:pPr>
        <w:pStyle w:val="13"/>
        <w:spacing w:after="120" w:line="240" w:lineRule="auto"/>
      </w:pPr>
      <w:r>
        <w:t>ROSA, Adriano Carlos. </w:t>
      </w:r>
      <w:r>
        <w:rPr>
          <w:b/>
        </w:rPr>
        <w:t>Gestão do transporte na logística de distribuição física: uma análise da minimização do custo operacional.</w:t>
      </w:r>
      <w:r>
        <w:t xml:space="preserve"> 2007. Tese de Doutorado. Dissertação (Mestrado). Departamento de Economia, Contabilidade e Administração, Universidade de Taubaté, SP, Brasil.</w:t>
      </w:r>
    </w:p>
    <w:p>
      <w:pPr>
        <w:pStyle w:val="13"/>
        <w:spacing w:after="120" w:line="240" w:lineRule="auto"/>
      </w:pPr>
    </w:p>
    <w:p>
      <w:r>
        <w:t xml:space="preserve">THAYER, Richard; DORFMAN, Merlin. </w:t>
      </w:r>
      <w:r>
        <w:rPr>
          <w:b/>
          <w:bCs/>
        </w:rPr>
        <w:t>System and Software Requirements Engineering - Second Edition.</w:t>
      </w:r>
      <w:r>
        <w:t xml:space="preserve"> Los Alamitos: IEEE Computer Society Press Tutorial, 2000. 528p</w:t>
      </w:r>
    </w:p>
    <w:p>
      <w:pPr>
        <w:pStyle w:val="13"/>
        <w:spacing w:after="120" w:line="240" w:lineRule="auto"/>
      </w:pPr>
    </w:p>
    <w:p>
      <w:pPr>
        <w:pStyle w:val="13"/>
        <w:spacing w:after="120" w:line="240" w:lineRule="auto"/>
        <w:rPr>
          <w:lang w:val="pt-BR"/>
        </w:rPr>
      </w:pPr>
      <w:r>
        <w:rPr>
          <w:lang w:val="pt-BR"/>
        </w:rPr>
        <w:t xml:space="preserve">TYPESCRIPT. </w:t>
      </w:r>
      <w:r>
        <w:rPr>
          <w:rFonts w:hint="default"/>
          <w:lang w:val="pt-BR"/>
        </w:rPr>
        <w:t xml:space="preserve">TypeScript in 5 minutes. Disponível em: </w:t>
      </w:r>
      <w:r>
        <w:rPr>
          <w:rFonts w:hint="default"/>
          <w:color w:val="auto"/>
          <w:u w:val="none"/>
          <w:lang w:val="pt-BR"/>
        </w:rPr>
        <w:t>https://www.typescriptlang.org/docs/handbook/typescript-in-5-minutes.html</w:t>
      </w:r>
      <w:r>
        <w:rPr>
          <w:rFonts w:hint="default"/>
          <w:lang w:val="pt-BR"/>
        </w:rPr>
        <w:t xml:space="preserve">. Acesso em: </w:t>
      </w:r>
      <w:r>
        <w:rPr>
          <w:rFonts w:hint="default"/>
          <w:b w:val="0"/>
          <w:bCs w:val="0"/>
          <w:color w:val="auto"/>
          <w:u w:val="none"/>
          <w:lang w:val="pt-BR"/>
        </w:rPr>
        <w:t>Acesso em: 10/08/2018.</w:t>
      </w:r>
    </w:p>
    <w:p>
      <w:pPr>
        <w:pStyle w:val="13"/>
        <w:spacing w:after="120" w:line="240" w:lineRule="auto"/>
      </w:pPr>
    </w:p>
    <w:p>
      <w:r>
        <w:t>SOMMERVILLE, I.</w:t>
      </w:r>
      <w:r>
        <w:rPr>
          <w:b/>
          <w:bCs/>
        </w:rPr>
        <w:t xml:space="preserve"> Engenharia de software</w:t>
      </w:r>
      <w:r>
        <w:t>. Tradução: Ivan Bosnic e Kalinka G. O. Gonçalves; Revisão técnica: Kechi Hirama. 9 ed. São Paulo: Pearson Prentice Hall, 2011.</w:t>
      </w:r>
    </w:p>
    <w:p>
      <w:pPr>
        <w:pStyle w:val="13"/>
        <w:spacing w:after="120" w:line="240" w:lineRule="auto"/>
      </w:pPr>
    </w:p>
    <w:p>
      <w:pPr>
        <w:pStyle w:val="13"/>
        <w:spacing w:after="120" w:line="240" w:lineRule="auto"/>
        <w:rPr>
          <w:lang w:val="en-US"/>
        </w:rPr>
      </w:pPr>
      <w:r>
        <w:rPr>
          <w:rFonts w:hint="default"/>
          <w:lang w:val="en-US" w:eastAsia="pt-BR"/>
        </w:rPr>
        <w:t>SONARCOURCE. Roadmap. Disponível em: https://www.sonarqube.org/roadmap/. Acesso em: 10/10/2018.</w:t>
      </w:r>
    </w:p>
    <w:p>
      <w:pPr>
        <w:pStyle w:val="13"/>
        <w:spacing w:after="120" w:line="240" w:lineRule="auto"/>
      </w:pPr>
    </w:p>
    <w:p>
      <w:pPr>
        <w:pStyle w:val="13"/>
        <w:spacing w:after="120" w:line="240" w:lineRule="auto"/>
        <w:rPr>
          <w:rFonts w:hint="default"/>
          <w:lang w:val="pt-BR"/>
        </w:rPr>
      </w:pPr>
      <w:r>
        <w:rPr>
          <w:lang w:val="pt-BR"/>
        </w:rPr>
        <w:t xml:space="preserve">UDACITY. </w:t>
      </w:r>
      <w:r>
        <w:rPr>
          <w:b/>
          <w:bCs/>
          <w:lang w:val="pt-BR"/>
        </w:rPr>
        <w:t xml:space="preserve">Conheça as linguagens de programação mais utilizadas no Brasil e no Mundo </w:t>
      </w:r>
      <w:r>
        <w:rPr>
          <w:lang w:val="pt-BR"/>
        </w:rPr>
        <w:t xml:space="preserve">- Disponível em: </w:t>
      </w:r>
      <w:r>
        <w:rPr>
          <w:rFonts w:hint="default"/>
          <w:color w:val="auto"/>
          <w:u w:val="none"/>
          <w:lang w:val="pt-BR"/>
        </w:rPr>
        <w:t>https://br.udacity.com/blog/post/linguagens-de-programacao-mais-usadas-no-brasil-e-no-mundo</w:t>
      </w:r>
      <w:r>
        <w:rPr>
          <w:rFonts w:hint="default"/>
          <w:lang w:val="pt-BR"/>
        </w:rPr>
        <w:t xml:space="preserve"> Acesso em: 05/09/2018</w:t>
      </w:r>
    </w:p>
    <w:p>
      <w:pPr>
        <w:pStyle w:val="13"/>
        <w:spacing w:after="120" w:line="240" w:lineRule="auto"/>
        <w:rPr>
          <w:rFonts w:hint="default"/>
          <w:lang w:val="pt-BR"/>
        </w:rPr>
      </w:pPr>
    </w:p>
    <w:p>
      <w:pPr>
        <w:pStyle w:val="13"/>
        <w:spacing w:after="120" w:line="240" w:lineRule="auto"/>
        <w:rPr>
          <w:rFonts w:hint="default"/>
          <w:b w:val="0"/>
          <w:bCs w:val="0"/>
          <w:lang w:val="pt-BR"/>
        </w:rPr>
      </w:pPr>
      <w:r>
        <w:rPr>
          <w:rFonts w:hint="default"/>
          <w:lang w:val="pt-BR"/>
        </w:rPr>
        <w:t xml:space="preserve">W3C. </w:t>
      </w:r>
      <w:r>
        <w:rPr>
          <w:rFonts w:hint="default"/>
          <w:b/>
          <w:bCs/>
          <w:lang w:val="pt-BR"/>
        </w:rPr>
        <w:t xml:space="preserve">HTML 5.3 Editor’s Draft. </w:t>
      </w:r>
      <w:r>
        <w:rPr>
          <w:rFonts w:hint="default"/>
          <w:b w:val="0"/>
          <w:bCs w:val="0"/>
          <w:lang w:val="pt-BR"/>
        </w:rPr>
        <w:t xml:space="preserve">Disponível em: </w:t>
      </w:r>
      <w:r>
        <w:rPr>
          <w:rFonts w:hint="default"/>
          <w:b w:val="0"/>
          <w:bCs w:val="0"/>
          <w:color w:val="auto"/>
          <w:u w:val="none"/>
          <w:lang w:val="pt-BR"/>
        </w:rPr>
        <w:t>http://w3c.github.io/html/introduction.html#history-1</w:t>
      </w:r>
      <w:r>
        <w:rPr>
          <w:rFonts w:hint="default"/>
          <w:b w:val="0"/>
          <w:bCs w:val="0"/>
          <w:lang w:val="pt-BR"/>
        </w:rPr>
        <w:t xml:space="preserve">. </w:t>
      </w:r>
      <w:r>
        <w:rPr>
          <w:rFonts w:hint="default"/>
          <w:b w:val="0"/>
          <w:bCs w:val="0"/>
          <w:color w:val="auto"/>
          <w:u w:val="none"/>
          <w:lang w:val="pt-BR"/>
        </w:rPr>
        <w:t>Acesso em: 10/08/2018.</w:t>
      </w:r>
    </w:p>
    <w:p>
      <w:pPr>
        <w:pStyle w:val="13"/>
        <w:spacing w:after="120" w:line="240" w:lineRule="auto"/>
        <w:rPr>
          <w:rFonts w:hint="default"/>
          <w:lang w:val="pt-BR"/>
        </w:rPr>
      </w:pPr>
    </w:p>
    <w:bookmarkEnd w:id="90"/>
    <w:p>
      <w:pPr>
        <w:pStyle w:val="13"/>
        <w:spacing w:after="120"/>
      </w:pPr>
    </w:p>
    <w:sectPr>
      <w:pgSz w:w="11907" w:h="16840"/>
      <w:pgMar w:top="1701" w:right="1134" w:bottom="1134" w:left="1701" w:header="1134" w:footer="1134" w:gutter="0"/>
      <w:cols w:space="720" w:num="1"/>
      <w:docGrid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Symbol">
    <w:panose1 w:val="05050102010706020507"/>
    <w:charset w:val="02"/>
    <w:family w:val="roman"/>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0002AFF" w:usb1="C000247B" w:usb2="00000009" w:usb3="00000000" w:csb0="200001FF" w:csb1="00000000"/>
  </w:font>
  <w:font w:name="Arial Unicode MS">
    <w:altName w:val="Arial"/>
    <w:panose1 w:val="020B0604020202020204"/>
    <w:charset w:val="80"/>
    <w:family w:val="swiss"/>
    <w:pitch w:val="default"/>
    <w:sig w:usb0="00000000" w:usb1="00000000" w:usb2="0000003F" w:usb3="00000000" w:csb0="003F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Times">
    <w:altName w:val="Times New Roman"/>
    <w:panose1 w:val="02020603050405020304"/>
    <w:charset w:val="00"/>
    <w:family w:val="auto"/>
    <w:pitch w:val="default"/>
    <w:sig w:usb0="00000000" w:usb1="00000000" w:usb2="00000000" w:usb3="00000000" w:csb0="0000019F" w:csb1="00000000"/>
  </w:font>
  <w:font w:name="Helvetica">
    <w:altName w:val="Arial"/>
    <w:panose1 w:val="020B0604020202020204"/>
    <w:charset w:val="00"/>
    <w:family w:val="swiss"/>
    <w:pitch w:val="default"/>
    <w:sig w:usb0="00000000" w:usb1="00000000" w:usb2="00000000" w:usb3="00000000" w:csb0="00000001" w:csb1="00000000"/>
  </w:font>
  <w:font w:name="Palatino Linotype">
    <w:panose1 w:val="02040502050505030304"/>
    <w:charset w:val="00"/>
    <w:family w:val="roman"/>
    <w:pitch w:val="default"/>
    <w:sig w:usb0="E0000287" w:usb1="40000013" w:usb2="00000000" w:usb3="00000000" w:csb0="2000019F" w:csb1="00000000"/>
  </w:font>
  <w:font w:name="MS Mincho">
    <w:altName w:val="Yu Gothic UI"/>
    <w:panose1 w:val="02020609040205080304"/>
    <w:charset w:val="80"/>
    <w:family w:val="modern"/>
    <w:pitch w:val="default"/>
    <w:sig w:usb0="00000000" w:usb1="00000000" w:usb2="00000012" w:usb3="00000000" w:csb0="4002009F" w:csb1="DFD70000"/>
  </w:font>
  <w:font w:name="TimesNewRoman">
    <w:altName w:val="Times New Roman"/>
    <w:panose1 w:val="00000000000000000000"/>
    <w:charset w:val="00"/>
    <w:family w:val="roman"/>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Arial">
    <w:panose1 w:val="020B0604020202020204"/>
    <w:charset w:val="80"/>
    <w:family w:val="swiss"/>
    <w:pitch w:val="default"/>
    <w:sig w:usb0="E0002EFF" w:usb1="C000785B" w:usb2="00000009" w:usb3="00000000" w:csb0="400001FF" w:csb1="FFFF0000"/>
  </w:font>
  <w:font w:name="Wingdings">
    <w:panose1 w:val="05000000000000000000"/>
    <w:charset w:val="00"/>
    <w:family w:val="auto"/>
    <w:pitch w:val="default"/>
    <w:sig w:usb0="00000000" w:usb1="00000000" w:usb2="00000000" w:usb3="00000000" w:csb0="80000000" w:csb1="00000000"/>
  </w:font>
  <w:font w:name="Yu Gothic UI">
    <w:panose1 w:val="020B0500000000000000"/>
    <w:charset w:val="80"/>
    <w:family w:val="auto"/>
    <w:pitch w:val="default"/>
    <w:sig w:usb0="E00002FF" w:usb1="2AC7FDFF" w:usb2="00000016"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jc w:val="right"/>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framePr w:wrap="around" w:vAnchor="text" w:hAnchor="margin" w:xAlign="right" w:y="1"/>
      <w:rPr>
        <w:rStyle w:val="44"/>
      </w:rPr>
    </w:pPr>
    <w:r>
      <w:rPr>
        <w:rStyle w:val="44"/>
      </w:rPr>
      <w:fldChar w:fldCharType="begin"/>
    </w:r>
    <w:r>
      <w:rPr>
        <w:rStyle w:val="44"/>
      </w:rPr>
      <w:instrText xml:space="preserve">PAGE  </w:instrText>
    </w:r>
    <w:r>
      <w:rPr>
        <w:rStyle w:val="44"/>
      </w:rPr>
      <w:fldChar w:fldCharType="end"/>
    </w:r>
  </w:p>
  <w:p>
    <w:pPr>
      <w:pStyle w:val="25"/>
      <w:ind w:right="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jc w:val="right"/>
    </w:pPr>
    <w:r>
      <w:fldChar w:fldCharType="begin"/>
    </w:r>
    <w:r>
      <w:instrText xml:space="preserve">PAGE   \* MERGEFORMAT</w:instrText>
    </w:r>
    <w:r>
      <w:fldChar w:fldCharType="separate"/>
    </w:r>
    <w:r>
      <w:t>xiii</w:t>
    </w:r>
    <w:r>
      <w:fldChar w:fldCharType="end"/>
    </w:r>
  </w:p>
  <w:p>
    <w:pPr>
      <w:pStyle w:val="25"/>
      <w:tabs>
        <w:tab w:val="clear" w:pos="4419"/>
        <w:tab w:val="clear" w:pos="8838"/>
      </w:tabs>
      <w:ind w:right="360"/>
      <w:jc w:val="righ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115C1A"/>
    <w:multiLevelType w:val="singleLevel"/>
    <w:tmpl w:val="83115C1A"/>
    <w:lvl w:ilvl="0" w:tentative="0">
      <w:start w:val="1"/>
      <w:numFmt w:val="lowerLetter"/>
      <w:lvlText w:val="%1."/>
      <w:lvlJc w:val="left"/>
      <w:pPr>
        <w:tabs>
          <w:tab w:val="left" w:pos="425"/>
        </w:tabs>
        <w:ind w:left="425" w:leftChars="0" w:hanging="425" w:firstLineChars="0"/>
      </w:pPr>
      <w:rPr>
        <w:rFonts w:hint="default"/>
      </w:rPr>
    </w:lvl>
  </w:abstractNum>
  <w:abstractNum w:abstractNumId="1">
    <w:nsid w:val="953FDD85"/>
    <w:multiLevelType w:val="singleLevel"/>
    <w:tmpl w:val="953FDD85"/>
    <w:lvl w:ilvl="0" w:tentative="0">
      <w:start w:val="1"/>
      <w:numFmt w:val="upperRoman"/>
      <w:lvlText w:val="%1."/>
      <w:lvlJc w:val="left"/>
      <w:pPr>
        <w:tabs>
          <w:tab w:val="left" w:pos="425"/>
        </w:tabs>
        <w:ind w:left="425" w:leftChars="0" w:hanging="425" w:firstLineChars="0"/>
      </w:pPr>
      <w:rPr>
        <w:rFonts w:hint="default"/>
      </w:rPr>
    </w:lvl>
  </w:abstractNum>
  <w:abstractNum w:abstractNumId="2">
    <w:nsid w:val="C2FADBA6"/>
    <w:multiLevelType w:val="singleLevel"/>
    <w:tmpl w:val="C2FADBA6"/>
    <w:lvl w:ilvl="0" w:tentative="0">
      <w:start w:val="1"/>
      <w:numFmt w:val="decimal"/>
      <w:lvlText w:val="%1."/>
      <w:lvlJc w:val="left"/>
      <w:pPr>
        <w:tabs>
          <w:tab w:val="left" w:pos="425"/>
        </w:tabs>
        <w:ind w:left="425" w:leftChars="0" w:hanging="425" w:firstLineChars="0"/>
      </w:pPr>
      <w:rPr>
        <w:rFonts w:hint="default"/>
      </w:rPr>
    </w:lvl>
  </w:abstractNum>
  <w:abstractNum w:abstractNumId="3">
    <w:nsid w:val="C515436A"/>
    <w:multiLevelType w:val="singleLevel"/>
    <w:tmpl w:val="C515436A"/>
    <w:lvl w:ilvl="0" w:tentative="0">
      <w:start w:val="1"/>
      <w:numFmt w:val="upperRoman"/>
      <w:lvlText w:val="%1."/>
      <w:lvlJc w:val="left"/>
      <w:pPr>
        <w:tabs>
          <w:tab w:val="left" w:pos="425"/>
        </w:tabs>
        <w:ind w:left="425" w:leftChars="0" w:hanging="425" w:firstLineChars="0"/>
      </w:pPr>
      <w:rPr>
        <w:rFonts w:hint="default"/>
      </w:rPr>
    </w:lvl>
  </w:abstractNum>
  <w:abstractNum w:abstractNumId="4">
    <w:nsid w:val="C66D67DB"/>
    <w:multiLevelType w:val="singleLevel"/>
    <w:tmpl w:val="C66D67DB"/>
    <w:lvl w:ilvl="0" w:tentative="0">
      <w:start w:val="1"/>
      <w:numFmt w:val="upperRoman"/>
      <w:lvlText w:val="%1."/>
      <w:lvlJc w:val="left"/>
      <w:pPr>
        <w:tabs>
          <w:tab w:val="left" w:pos="425"/>
        </w:tabs>
        <w:ind w:left="425" w:leftChars="0" w:hanging="425" w:firstLineChars="0"/>
      </w:pPr>
      <w:rPr>
        <w:rFonts w:hint="default"/>
      </w:rPr>
    </w:lvl>
  </w:abstractNum>
  <w:abstractNum w:abstractNumId="5">
    <w:nsid w:val="DA1FDCAC"/>
    <w:multiLevelType w:val="multilevel"/>
    <w:tmpl w:val="DA1FDCA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lvlRestart w:val="0"/>
      <w:suff w:val="space"/>
      <w:lvlText w:val="%1.%2.%3.%4."/>
      <w:lvlJc w:val="left"/>
      <w:pPr>
        <w:tabs>
          <w:tab w:val="left" w:pos="0"/>
        </w:tabs>
        <w:ind w:left="0" w:leftChars="0" w:firstLine="0" w:firstLineChars="0"/>
      </w:pPr>
      <w:rPr>
        <w:rFonts w:hint="default"/>
        <w:b/>
        <w:bCs/>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DAE42B87"/>
    <w:multiLevelType w:val="singleLevel"/>
    <w:tmpl w:val="DAE42B87"/>
    <w:lvl w:ilvl="0" w:tentative="0">
      <w:start w:val="1"/>
      <w:numFmt w:val="upperRoman"/>
      <w:lvlText w:val="%1."/>
      <w:lvlJc w:val="left"/>
      <w:pPr>
        <w:tabs>
          <w:tab w:val="left" w:pos="425"/>
        </w:tabs>
        <w:ind w:left="425" w:leftChars="0" w:hanging="425" w:firstLineChars="0"/>
      </w:pPr>
      <w:rPr>
        <w:rFonts w:hint="default"/>
      </w:rPr>
    </w:lvl>
  </w:abstractNum>
  <w:abstractNum w:abstractNumId="7">
    <w:nsid w:val="EA73E95C"/>
    <w:multiLevelType w:val="singleLevel"/>
    <w:tmpl w:val="EA73E95C"/>
    <w:lvl w:ilvl="0" w:tentative="0">
      <w:start w:val="1"/>
      <w:numFmt w:val="lowerLetter"/>
      <w:lvlText w:val="%1."/>
      <w:lvlJc w:val="left"/>
      <w:pPr>
        <w:tabs>
          <w:tab w:val="left" w:pos="425"/>
        </w:tabs>
        <w:ind w:left="425" w:leftChars="0" w:hanging="425" w:firstLineChars="0"/>
      </w:pPr>
      <w:rPr>
        <w:rFonts w:hint="default"/>
      </w:rPr>
    </w:lvl>
  </w:abstractNum>
  <w:abstractNum w:abstractNumId="8">
    <w:nsid w:val="23BE4258"/>
    <w:multiLevelType w:val="singleLevel"/>
    <w:tmpl w:val="23BE4258"/>
    <w:lvl w:ilvl="0" w:tentative="0">
      <w:start w:val="1"/>
      <w:numFmt w:val="decimal"/>
      <w:lvlText w:val="%1."/>
      <w:lvlJc w:val="left"/>
      <w:pPr>
        <w:tabs>
          <w:tab w:val="left" w:pos="425"/>
        </w:tabs>
        <w:ind w:left="425" w:leftChars="0" w:hanging="425" w:firstLineChars="0"/>
      </w:pPr>
      <w:rPr>
        <w:rFonts w:hint="default"/>
      </w:rPr>
    </w:lvl>
  </w:abstractNum>
  <w:abstractNum w:abstractNumId="9">
    <w:nsid w:val="27132FD0"/>
    <w:multiLevelType w:val="multilevel"/>
    <w:tmpl w:val="27132FD0"/>
    <w:lvl w:ilvl="0" w:tentative="0">
      <w:start w:val="1"/>
      <w:numFmt w:val="decimal"/>
      <w:lvlText w:val="%1-"/>
      <w:lvlJc w:val="left"/>
      <w:pPr>
        <w:ind w:left="644" w:hanging="360"/>
      </w:pPr>
      <w:rPr>
        <w:rFonts w:hint="default"/>
      </w:rPr>
    </w:lvl>
    <w:lvl w:ilvl="1" w:tentative="0">
      <w:start w:val="1"/>
      <w:numFmt w:val="lowerLetter"/>
      <w:lvlText w:val="%2."/>
      <w:lvlJc w:val="left"/>
      <w:pPr>
        <w:ind w:left="1364" w:hanging="360"/>
      </w:pPr>
    </w:lvl>
    <w:lvl w:ilvl="2" w:tentative="0">
      <w:start w:val="1"/>
      <w:numFmt w:val="lowerRoman"/>
      <w:lvlText w:val="%3."/>
      <w:lvlJc w:val="right"/>
      <w:pPr>
        <w:ind w:left="2084" w:hanging="180"/>
      </w:pPr>
    </w:lvl>
    <w:lvl w:ilvl="3" w:tentative="0">
      <w:start w:val="1"/>
      <w:numFmt w:val="decimal"/>
      <w:lvlText w:val="%4."/>
      <w:lvlJc w:val="left"/>
      <w:pPr>
        <w:ind w:left="2804" w:hanging="360"/>
      </w:pPr>
    </w:lvl>
    <w:lvl w:ilvl="4" w:tentative="0">
      <w:start w:val="1"/>
      <w:numFmt w:val="lowerLetter"/>
      <w:lvlText w:val="%5."/>
      <w:lvlJc w:val="left"/>
      <w:pPr>
        <w:ind w:left="3524" w:hanging="360"/>
      </w:pPr>
    </w:lvl>
    <w:lvl w:ilvl="5" w:tentative="0">
      <w:start w:val="1"/>
      <w:numFmt w:val="lowerRoman"/>
      <w:lvlText w:val="%6."/>
      <w:lvlJc w:val="right"/>
      <w:pPr>
        <w:ind w:left="4244" w:hanging="180"/>
      </w:pPr>
    </w:lvl>
    <w:lvl w:ilvl="6" w:tentative="0">
      <w:start w:val="1"/>
      <w:numFmt w:val="decimal"/>
      <w:lvlText w:val="%7."/>
      <w:lvlJc w:val="left"/>
      <w:pPr>
        <w:ind w:left="4964" w:hanging="360"/>
      </w:pPr>
    </w:lvl>
    <w:lvl w:ilvl="7" w:tentative="0">
      <w:start w:val="1"/>
      <w:numFmt w:val="lowerLetter"/>
      <w:lvlText w:val="%8."/>
      <w:lvlJc w:val="left"/>
      <w:pPr>
        <w:ind w:left="5684" w:hanging="360"/>
      </w:pPr>
    </w:lvl>
    <w:lvl w:ilvl="8" w:tentative="0">
      <w:start w:val="1"/>
      <w:numFmt w:val="lowerRoman"/>
      <w:lvlText w:val="%9."/>
      <w:lvlJc w:val="right"/>
      <w:pPr>
        <w:ind w:left="6404" w:hanging="180"/>
      </w:pPr>
    </w:lvl>
  </w:abstractNum>
  <w:abstractNum w:abstractNumId="10">
    <w:nsid w:val="27DDA4E6"/>
    <w:multiLevelType w:val="singleLevel"/>
    <w:tmpl w:val="27DDA4E6"/>
    <w:lvl w:ilvl="0" w:tentative="0">
      <w:start w:val="1"/>
      <w:numFmt w:val="lowerRoman"/>
      <w:lvlText w:val="%1."/>
      <w:lvlJc w:val="left"/>
      <w:pPr>
        <w:tabs>
          <w:tab w:val="left" w:pos="425"/>
        </w:tabs>
        <w:ind w:left="425" w:leftChars="0" w:hanging="425" w:firstLineChars="0"/>
      </w:pPr>
      <w:rPr>
        <w:rFonts w:hint="default"/>
      </w:rPr>
    </w:lvl>
  </w:abstractNum>
  <w:abstractNum w:abstractNumId="11">
    <w:nsid w:val="2E4F3B35"/>
    <w:multiLevelType w:val="multilevel"/>
    <w:tmpl w:val="2E4F3B35"/>
    <w:lvl w:ilvl="0" w:tentative="0">
      <w:start w:val="1"/>
      <w:numFmt w:val="bullet"/>
      <w:lvlText w:val=""/>
      <w:lvlJc w:val="left"/>
      <w:pPr>
        <w:ind w:left="1716" w:hanging="360"/>
      </w:pPr>
      <w:rPr>
        <w:rFonts w:hint="default" w:ascii="Symbol" w:hAnsi="Symbol"/>
      </w:rPr>
    </w:lvl>
    <w:lvl w:ilvl="1" w:tentative="0">
      <w:start w:val="1"/>
      <w:numFmt w:val="bullet"/>
      <w:lvlText w:val="o"/>
      <w:lvlJc w:val="left"/>
      <w:pPr>
        <w:ind w:left="2436" w:hanging="360"/>
      </w:pPr>
      <w:rPr>
        <w:rFonts w:hint="default" w:ascii="Courier New" w:hAnsi="Courier New" w:cs="Courier New"/>
      </w:rPr>
    </w:lvl>
    <w:lvl w:ilvl="2" w:tentative="0">
      <w:start w:val="1"/>
      <w:numFmt w:val="bullet"/>
      <w:lvlText w:val=""/>
      <w:lvlJc w:val="left"/>
      <w:pPr>
        <w:ind w:left="3156" w:hanging="360"/>
      </w:pPr>
      <w:rPr>
        <w:rFonts w:hint="default" w:ascii="Wingdings" w:hAnsi="Wingdings"/>
      </w:rPr>
    </w:lvl>
    <w:lvl w:ilvl="3" w:tentative="0">
      <w:start w:val="1"/>
      <w:numFmt w:val="bullet"/>
      <w:lvlText w:val=""/>
      <w:lvlJc w:val="left"/>
      <w:pPr>
        <w:ind w:left="3876" w:hanging="360"/>
      </w:pPr>
      <w:rPr>
        <w:rFonts w:hint="default" w:ascii="Symbol" w:hAnsi="Symbol"/>
      </w:rPr>
    </w:lvl>
    <w:lvl w:ilvl="4" w:tentative="0">
      <w:start w:val="1"/>
      <w:numFmt w:val="bullet"/>
      <w:lvlText w:val="o"/>
      <w:lvlJc w:val="left"/>
      <w:pPr>
        <w:ind w:left="4596" w:hanging="360"/>
      </w:pPr>
      <w:rPr>
        <w:rFonts w:hint="default" w:ascii="Courier New" w:hAnsi="Courier New" w:cs="Courier New"/>
      </w:rPr>
    </w:lvl>
    <w:lvl w:ilvl="5" w:tentative="0">
      <w:start w:val="1"/>
      <w:numFmt w:val="bullet"/>
      <w:lvlText w:val=""/>
      <w:lvlJc w:val="left"/>
      <w:pPr>
        <w:ind w:left="5316" w:hanging="360"/>
      </w:pPr>
      <w:rPr>
        <w:rFonts w:hint="default" w:ascii="Wingdings" w:hAnsi="Wingdings"/>
      </w:rPr>
    </w:lvl>
    <w:lvl w:ilvl="6" w:tentative="0">
      <w:start w:val="1"/>
      <w:numFmt w:val="bullet"/>
      <w:lvlText w:val=""/>
      <w:lvlJc w:val="left"/>
      <w:pPr>
        <w:ind w:left="6036" w:hanging="360"/>
      </w:pPr>
      <w:rPr>
        <w:rFonts w:hint="default" w:ascii="Symbol" w:hAnsi="Symbol"/>
      </w:rPr>
    </w:lvl>
    <w:lvl w:ilvl="7" w:tentative="0">
      <w:start w:val="1"/>
      <w:numFmt w:val="bullet"/>
      <w:lvlText w:val="o"/>
      <w:lvlJc w:val="left"/>
      <w:pPr>
        <w:ind w:left="6756" w:hanging="360"/>
      </w:pPr>
      <w:rPr>
        <w:rFonts w:hint="default" w:ascii="Courier New" w:hAnsi="Courier New" w:cs="Courier New"/>
      </w:rPr>
    </w:lvl>
    <w:lvl w:ilvl="8" w:tentative="0">
      <w:start w:val="1"/>
      <w:numFmt w:val="bullet"/>
      <w:lvlText w:val=""/>
      <w:lvlJc w:val="left"/>
      <w:pPr>
        <w:ind w:left="7476" w:hanging="360"/>
      </w:pPr>
      <w:rPr>
        <w:rFonts w:hint="default" w:ascii="Wingdings" w:hAnsi="Wingdings"/>
      </w:rPr>
    </w:lvl>
  </w:abstractNum>
  <w:abstractNum w:abstractNumId="12">
    <w:nsid w:val="44811A6E"/>
    <w:multiLevelType w:val="multilevel"/>
    <w:tmpl w:val="44811A6E"/>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52133A21"/>
    <w:multiLevelType w:val="singleLevel"/>
    <w:tmpl w:val="52133A2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6B7BB717"/>
    <w:multiLevelType w:val="singleLevel"/>
    <w:tmpl w:val="6B7BB717"/>
    <w:lvl w:ilvl="0" w:tentative="0">
      <w:start w:val="1"/>
      <w:numFmt w:val="decimal"/>
      <w:lvlText w:val="%1."/>
      <w:lvlJc w:val="left"/>
      <w:pPr>
        <w:tabs>
          <w:tab w:val="left" w:pos="425"/>
        </w:tabs>
        <w:ind w:left="425" w:leftChars="0" w:hanging="425" w:firstLineChars="0"/>
      </w:pPr>
      <w:rPr>
        <w:rFonts w:hint="default"/>
      </w:rPr>
    </w:lvl>
  </w:abstractNum>
  <w:num w:numId="1">
    <w:abstractNumId w:val="9"/>
  </w:num>
  <w:num w:numId="2">
    <w:abstractNumId w:val="5"/>
  </w:num>
  <w:num w:numId="3">
    <w:abstractNumId w:val="12"/>
  </w:num>
  <w:num w:numId="4">
    <w:abstractNumId w:val="11"/>
  </w:num>
  <w:num w:numId="5">
    <w:abstractNumId w:val="10"/>
  </w:num>
  <w:num w:numId="6">
    <w:abstractNumId w:val="1"/>
  </w:num>
  <w:num w:numId="7">
    <w:abstractNumId w:val="0"/>
  </w:num>
  <w:num w:numId="8">
    <w:abstractNumId w:val="7"/>
  </w:num>
  <w:num w:numId="9">
    <w:abstractNumId w:val="6"/>
  </w:num>
  <w:num w:numId="10">
    <w:abstractNumId w:val="3"/>
  </w:num>
  <w:num w:numId="11">
    <w:abstractNumId w:val="2"/>
  </w:num>
  <w:num w:numId="12">
    <w:abstractNumId w:val="8"/>
  </w:num>
  <w:num w:numId="13">
    <w:abstractNumId w:val="4"/>
  </w:num>
  <w:num w:numId="14">
    <w:abstractNumId w:val="14"/>
  </w:num>
  <w:num w:numId="15">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joao.garcia">
    <w15:presenceInfo w15:providerId="None" w15:userId="joao.garci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bordersDoNotSurroundHeader w:val="0"/>
  <w:bordersDoNotSurroundFooter w:val="0"/>
  <w:documentProtection w:enforcement="0"/>
  <w:defaultTabStop w:val="709"/>
  <w:hyphenationZone w:val="425"/>
  <w:drawingGridHorizontalSpacing w:val="120"/>
  <w:displayHorizontalDrawingGridEvery w:val="1"/>
  <w:displayVerticalDrawingGridEvery w:val="1"/>
  <w:noPunctuationKerning w:val="1"/>
  <w:characterSpacingControl w:val="doNotCompress"/>
  <w:doNotValidateAgainstSchema/>
  <w:doNotDemarcateInvalidXml/>
  <w:compat>
    <w:doNotExpandShiftReturn/>
    <w:doNotWrapTextWithPunct/>
    <w:doNotUseEastAsianBreakRules/>
    <w:doNotUseIndentAsNumberingTabStop/>
    <w:useAltKinsokuLineBreakRules/>
    <w:compatSetting w:name="compatibilityMode" w:uri="http://schemas.microsoft.com/office/word" w:val="12"/>
  </w:compat>
  <w:rsids>
    <w:rsidRoot w:val="00172A27"/>
    <w:rsid w:val="000009E1"/>
    <w:rsid w:val="0000160D"/>
    <w:rsid w:val="000024BB"/>
    <w:rsid w:val="000100ED"/>
    <w:rsid w:val="00011022"/>
    <w:rsid w:val="0001202E"/>
    <w:rsid w:val="0001497D"/>
    <w:rsid w:val="00014E04"/>
    <w:rsid w:val="00014E94"/>
    <w:rsid w:val="00014F7C"/>
    <w:rsid w:val="00015735"/>
    <w:rsid w:val="0001597F"/>
    <w:rsid w:val="00015F94"/>
    <w:rsid w:val="00020A3E"/>
    <w:rsid w:val="00020ACE"/>
    <w:rsid w:val="00020DB6"/>
    <w:rsid w:val="0002152C"/>
    <w:rsid w:val="00023333"/>
    <w:rsid w:val="00023422"/>
    <w:rsid w:val="000234D8"/>
    <w:rsid w:val="00023B5C"/>
    <w:rsid w:val="0002406B"/>
    <w:rsid w:val="000245E5"/>
    <w:rsid w:val="0002553B"/>
    <w:rsid w:val="00026B2A"/>
    <w:rsid w:val="000271F2"/>
    <w:rsid w:val="00027994"/>
    <w:rsid w:val="00027C4C"/>
    <w:rsid w:val="0003065F"/>
    <w:rsid w:val="000307E4"/>
    <w:rsid w:val="00031EA5"/>
    <w:rsid w:val="00032DFC"/>
    <w:rsid w:val="00034C50"/>
    <w:rsid w:val="000356D5"/>
    <w:rsid w:val="000378CB"/>
    <w:rsid w:val="000416A1"/>
    <w:rsid w:val="000416E8"/>
    <w:rsid w:val="00041D44"/>
    <w:rsid w:val="00042C2A"/>
    <w:rsid w:val="00042E6E"/>
    <w:rsid w:val="00046B59"/>
    <w:rsid w:val="000471BB"/>
    <w:rsid w:val="00047202"/>
    <w:rsid w:val="00050F12"/>
    <w:rsid w:val="000518A4"/>
    <w:rsid w:val="00052D0D"/>
    <w:rsid w:val="000558A6"/>
    <w:rsid w:val="00056830"/>
    <w:rsid w:val="00057E4F"/>
    <w:rsid w:val="000617C6"/>
    <w:rsid w:val="00062B54"/>
    <w:rsid w:val="00065105"/>
    <w:rsid w:val="00065A15"/>
    <w:rsid w:val="00070183"/>
    <w:rsid w:val="000704D8"/>
    <w:rsid w:val="000718E0"/>
    <w:rsid w:val="00071EA2"/>
    <w:rsid w:val="00072F07"/>
    <w:rsid w:val="00072F78"/>
    <w:rsid w:val="00073B61"/>
    <w:rsid w:val="00074465"/>
    <w:rsid w:val="00076535"/>
    <w:rsid w:val="000766AD"/>
    <w:rsid w:val="00080513"/>
    <w:rsid w:val="0008156B"/>
    <w:rsid w:val="00085C40"/>
    <w:rsid w:val="000876AD"/>
    <w:rsid w:val="00090029"/>
    <w:rsid w:val="0009010B"/>
    <w:rsid w:val="0009082D"/>
    <w:rsid w:val="00090C40"/>
    <w:rsid w:val="00090CB8"/>
    <w:rsid w:val="00092F0C"/>
    <w:rsid w:val="00094577"/>
    <w:rsid w:val="0009466D"/>
    <w:rsid w:val="00096B7F"/>
    <w:rsid w:val="00096E53"/>
    <w:rsid w:val="00097A1C"/>
    <w:rsid w:val="00097D72"/>
    <w:rsid w:val="000A192F"/>
    <w:rsid w:val="000A2D00"/>
    <w:rsid w:val="000A39DE"/>
    <w:rsid w:val="000A48B0"/>
    <w:rsid w:val="000A48D2"/>
    <w:rsid w:val="000A5A0C"/>
    <w:rsid w:val="000A6917"/>
    <w:rsid w:val="000A6EC9"/>
    <w:rsid w:val="000B03E6"/>
    <w:rsid w:val="000B1079"/>
    <w:rsid w:val="000B1B6D"/>
    <w:rsid w:val="000B4A11"/>
    <w:rsid w:val="000B546E"/>
    <w:rsid w:val="000B5CA7"/>
    <w:rsid w:val="000B6387"/>
    <w:rsid w:val="000B6700"/>
    <w:rsid w:val="000B72D4"/>
    <w:rsid w:val="000C133B"/>
    <w:rsid w:val="000C31ED"/>
    <w:rsid w:val="000C3D18"/>
    <w:rsid w:val="000C5BFF"/>
    <w:rsid w:val="000C7BCC"/>
    <w:rsid w:val="000D029B"/>
    <w:rsid w:val="000D15C7"/>
    <w:rsid w:val="000D3758"/>
    <w:rsid w:val="000D3FC8"/>
    <w:rsid w:val="000E112D"/>
    <w:rsid w:val="000E2827"/>
    <w:rsid w:val="000E30F3"/>
    <w:rsid w:val="000E3A97"/>
    <w:rsid w:val="000E4CBD"/>
    <w:rsid w:val="000E5CF2"/>
    <w:rsid w:val="000E6722"/>
    <w:rsid w:val="000E7B94"/>
    <w:rsid w:val="000F00FB"/>
    <w:rsid w:val="000F59BC"/>
    <w:rsid w:val="000F7083"/>
    <w:rsid w:val="000F783D"/>
    <w:rsid w:val="00100D16"/>
    <w:rsid w:val="00101C73"/>
    <w:rsid w:val="00102CDF"/>
    <w:rsid w:val="0010379C"/>
    <w:rsid w:val="00105E2E"/>
    <w:rsid w:val="00106EF9"/>
    <w:rsid w:val="001075D7"/>
    <w:rsid w:val="00107AC7"/>
    <w:rsid w:val="00111022"/>
    <w:rsid w:val="00111A9A"/>
    <w:rsid w:val="0011208F"/>
    <w:rsid w:val="00112CAC"/>
    <w:rsid w:val="0011317C"/>
    <w:rsid w:val="00114229"/>
    <w:rsid w:val="001170A5"/>
    <w:rsid w:val="00120D19"/>
    <w:rsid w:val="00123CB3"/>
    <w:rsid w:val="00123FF5"/>
    <w:rsid w:val="00126424"/>
    <w:rsid w:val="0012799D"/>
    <w:rsid w:val="0013234C"/>
    <w:rsid w:val="00134C13"/>
    <w:rsid w:val="00135B40"/>
    <w:rsid w:val="00136A9B"/>
    <w:rsid w:val="00137460"/>
    <w:rsid w:val="00140230"/>
    <w:rsid w:val="00140AA7"/>
    <w:rsid w:val="0014149A"/>
    <w:rsid w:val="00145688"/>
    <w:rsid w:val="00146621"/>
    <w:rsid w:val="00147234"/>
    <w:rsid w:val="001543F3"/>
    <w:rsid w:val="00154791"/>
    <w:rsid w:val="00154BAB"/>
    <w:rsid w:val="0015618C"/>
    <w:rsid w:val="00156311"/>
    <w:rsid w:val="00160A14"/>
    <w:rsid w:val="00161D8F"/>
    <w:rsid w:val="00162889"/>
    <w:rsid w:val="00162BFD"/>
    <w:rsid w:val="001633FF"/>
    <w:rsid w:val="00164334"/>
    <w:rsid w:val="0016525A"/>
    <w:rsid w:val="00165F27"/>
    <w:rsid w:val="00167B0A"/>
    <w:rsid w:val="001703AC"/>
    <w:rsid w:val="00170DC2"/>
    <w:rsid w:val="00171A7A"/>
    <w:rsid w:val="001730DC"/>
    <w:rsid w:val="00173867"/>
    <w:rsid w:val="00173CA6"/>
    <w:rsid w:val="00176459"/>
    <w:rsid w:val="00176E49"/>
    <w:rsid w:val="00177B58"/>
    <w:rsid w:val="001810F5"/>
    <w:rsid w:val="001826B3"/>
    <w:rsid w:val="00185774"/>
    <w:rsid w:val="00187189"/>
    <w:rsid w:val="001873F8"/>
    <w:rsid w:val="001878E8"/>
    <w:rsid w:val="00190134"/>
    <w:rsid w:val="00190EB5"/>
    <w:rsid w:val="00195BB0"/>
    <w:rsid w:val="0019622B"/>
    <w:rsid w:val="001A14AF"/>
    <w:rsid w:val="001A3CC7"/>
    <w:rsid w:val="001A72F5"/>
    <w:rsid w:val="001A7BAA"/>
    <w:rsid w:val="001B122D"/>
    <w:rsid w:val="001B1C27"/>
    <w:rsid w:val="001B2459"/>
    <w:rsid w:val="001B2A42"/>
    <w:rsid w:val="001B2E24"/>
    <w:rsid w:val="001B5D83"/>
    <w:rsid w:val="001B7BB1"/>
    <w:rsid w:val="001C1BC2"/>
    <w:rsid w:val="001C2527"/>
    <w:rsid w:val="001C415D"/>
    <w:rsid w:val="001C43DA"/>
    <w:rsid w:val="001C49F3"/>
    <w:rsid w:val="001C5710"/>
    <w:rsid w:val="001C58B5"/>
    <w:rsid w:val="001C70E7"/>
    <w:rsid w:val="001D05A6"/>
    <w:rsid w:val="001D06EA"/>
    <w:rsid w:val="001D1EF6"/>
    <w:rsid w:val="001D3A94"/>
    <w:rsid w:val="001D3B53"/>
    <w:rsid w:val="001D4649"/>
    <w:rsid w:val="001D570F"/>
    <w:rsid w:val="001D5F8D"/>
    <w:rsid w:val="001D626D"/>
    <w:rsid w:val="001D65AA"/>
    <w:rsid w:val="001D697D"/>
    <w:rsid w:val="001D723C"/>
    <w:rsid w:val="001E13C8"/>
    <w:rsid w:val="001E1B03"/>
    <w:rsid w:val="001E20B4"/>
    <w:rsid w:val="001E326C"/>
    <w:rsid w:val="001E350A"/>
    <w:rsid w:val="001E40EE"/>
    <w:rsid w:val="001E54F8"/>
    <w:rsid w:val="001E61F5"/>
    <w:rsid w:val="001E7CA4"/>
    <w:rsid w:val="001F02A2"/>
    <w:rsid w:val="001F1D46"/>
    <w:rsid w:val="001F26FA"/>
    <w:rsid w:val="001F4930"/>
    <w:rsid w:val="001F7A15"/>
    <w:rsid w:val="001F7C03"/>
    <w:rsid w:val="001F7D78"/>
    <w:rsid w:val="001F7F8B"/>
    <w:rsid w:val="00201EE5"/>
    <w:rsid w:val="00202338"/>
    <w:rsid w:val="00202CB1"/>
    <w:rsid w:val="00202ED0"/>
    <w:rsid w:val="00203AB8"/>
    <w:rsid w:val="002043BF"/>
    <w:rsid w:val="002045A8"/>
    <w:rsid w:val="002045FB"/>
    <w:rsid w:val="0020544C"/>
    <w:rsid w:val="002056AC"/>
    <w:rsid w:val="0020655A"/>
    <w:rsid w:val="00207683"/>
    <w:rsid w:val="0021372A"/>
    <w:rsid w:val="00213888"/>
    <w:rsid w:val="00214348"/>
    <w:rsid w:val="00214E1F"/>
    <w:rsid w:val="00215337"/>
    <w:rsid w:val="00215A6E"/>
    <w:rsid w:val="00216199"/>
    <w:rsid w:val="00220007"/>
    <w:rsid w:val="002204F6"/>
    <w:rsid w:val="00220961"/>
    <w:rsid w:val="00222B0D"/>
    <w:rsid w:val="00224577"/>
    <w:rsid w:val="0022488B"/>
    <w:rsid w:val="00225073"/>
    <w:rsid w:val="002252FA"/>
    <w:rsid w:val="002262BE"/>
    <w:rsid w:val="00226EDD"/>
    <w:rsid w:val="00231CBA"/>
    <w:rsid w:val="002327F0"/>
    <w:rsid w:val="002338A1"/>
    <w:rsid w:val="00233FC7"/>
    <w:rsid w:val="002355ED"/>
    <w:rsid w:val="00236A03"/>
    <w:rsid w:val="002376B5"/>
    <w:rsid w:val="00237E74"/>
    <w:rsid w:val="002405BC"/>
    <w:rsid w:val="002415C4"/>
    <w:rsid w:val="00241826"/>
    <w:rsid w:val="00246A50"/>
    <w:rsid w:val="00246C20"/>
    <w:rsid w:val="00246E4A"/>
    <w:rsid w:val="002503C1"/>
    <w:rsid w:val="00250AC4"/>
    <w:rsid w:val="002512F6"/>
    <w:rsid w:val="00251AC0"/>
    <w:rsid w:val="00253928"/>
    <w:rsid w:val="00253F01"/>
    <w:rsid w:val="00255D3E"/>
    <w:rsid w:val="00257976"/>
    <w:rsid w:val="0026204A"/>
    <w:rsid w:val="0026217A"/>
    <w:rsid w:val="002624A1"/>
    <w:rsid w:val="002628C3"/>
    <w:rsid w:val="00263C55"/>
    <w:rsid w:val="00263F22"/>
    <w:rsid w:val="00264940"/>
    <w:rsid w:val="00266CB7"/>
    <w:rsid w:val="00266CFB"/>
    <w:rsid w:val="00267666"/>
    <w:rsid w:val="0027124A"/>
    <w:rsid w:val="0027227D"/>
    <w:rsid w:val="0027238B"/>
    <w:rsid w:val="002730EE"/>
    <w:rsid w:val="002731D8"/>
    <w:rsid w:val="00273A9A"/>
    <w:rsid w:val="0027471C"/>
    <w:rsid w:val="002800C0"/>
    <w:rsid w:val="00281128"/>
    <w:rsid w:val="00282E6A"/>
    <w:rsid w:val="00283290"/>
    <w:rsid w:val="00283A2B"/>
    <w:rsid w:val="00283A4E"/>
    <w:rsid w:val="00284D32"/>
    <w:rsid w:val="00284DB8"/>
    <w:rsid w:val="002850BE"/>
    <w:rsid w:val="00286C1E"/>
    <w:rsid w:val="00287DCC"/>
    <w:rsid w:val="0029041E"/>
    <w:rsid w:val="0029119A"/>
    <w:rsid w:val="00292217"/>
    <w:rsid w:val="002929EC"/>
    <w:rsid w:val="00292E8A"/>
    <w:rsid w:val="0029353D"/>
    <w:rsid w:val="00293787"/>
    <w:rsid w:val="00294060"/>
    <w:rsid w:val="00294844"/>
    <w:rsid w:val="00296DE2"/>
    <w:rsid w:val="00297B8B"/>
    <w:rsid w:val="002A0396"/>
    <w:rsid w:val="002A0AAF"/>
    <w:rsid w:val="002A15E6"/>
    <w:rsid w:val="002A215E"/>
    <w:rsid w:val="002A27AD"/>
    <w:rsid w:val="002A4D55"/>
    <w:rsid w:val="002A574E"/>
    <w:rsid w:val="002A5CD0"/>
    <w:rsid w:val="002A6966"/>
    <w:rsid w:val="002A7FB0"/>
    <w:rsid w:val="002B05E4"/>
    <w:rsid w:val="002B0AE8"/>
    <w:rsid w:val="002B26BE"/>
    <w:rsid w:val="002B4944"/>
    <w:rsid w:val="002C0105"/>
    <w:rsid w:val="002C0618"/>
    <w:rsid w:val="002C13FD"/>
    <w:rsid w:val="002C20D0"/>
    <w:rsid w:val="002C5D5D"/>
    <w:rsid w:val="002C6005"/>
    <w:rsid w:val="002C6F52"/>
    <w:rsid w:val="002D4077"/>
    <w:rsid w:val="002D4BA2"/>
    <w:rsid w:val="002D528E"/>
    <w:rsid w:val="002D7795"/>
    <w:rsid w:val="002D7AB7"/>
    <w:rsid w:val="002E1741"/>
    <w:rsid w:val="002E29BA"/>
    <w:rsid w:val="002E2FD5"/>
    <w:rsid w:val="002E3125"/>
    <w:rsid w:val="002E3371"/>
    <w:rsid w:val="002E481F"/>
    <w:rsid w:val="002E5CCC"/>
    <w:rsid w:val="002F1BC2"/>
    <w:rsid w:val="002F4C15"/>
    <w:rsid w:val="002F5955"/>
    <w:rsid w:val="002F59D3"/>
    <w:rsid w:val="002F5A76"/>
    <w:rsid w:val="002F62BA"/>
    <w:rsid w:val="003008CF"/>
    <w:rsid w:val="003021F0"/>
    <w:rsid w:val="0030615E"/>
    <w:rsid w:val="003072DA"/>
    <w:rsid w:val="00307F51"/>
    <w:rsid w:val="00310366"/>
    <w:rsid w:val="003124B4"/>
    <w:rsid w:val="00312DC7"/>
    <w:rsid w:val="00313255"/>
    <w:rsid w:val="0031377A"/>
    <w:rsid w:val="0031421F"/>
    <w:rsid w:val="00316907"/>
    <w:rsid w:val="00316E51"/>
    <w:rsid w:val="003202E9"/>
    <w:rsid w:val="003216E3"/>
    <w:rsid w:val="00322370"/>
    <w:rsid w:val="00322F6F"/>
    <w:rsid w:val="003236A1"/>
    <w:rsid w:val="0032478C"/>
    <w:rsid w:val="003253EA"/>
    <w:rsid w:val="00325B2C"/>
    <w:rsid w:val="003269CA"/>
    <w:rsid w:val="003279AA"/>
    <w:rsid w:val="0033002E"/>
    <w:rsid w:val="003314EC"/>
    <w:rsid w:val="00332D7A"/>
    <w:rsid w:val="00332E4B"/>
    <w:rsid w:val="00333E50"/>
    <w:rsid w:val="003349FC"/>
    <w:rsid w:val="00335FBD"/>
    <w:rsid w:val="00337D66"/>
    <w:rsid w:val="00343139"/>
    <w:rsid w:val="00345D99"/>
    <w:rsid w:val="00347DCE"/>
    <w:rsid w:val="00347F82"/>
    <w:rsid w:val="00352859"/>
    <w:rsid w:val="00352CDE"/>
    <w:rsid w:val="00353156"/>
    <w:rsid w:val="003549EA"/>
    <w:rsid w:val="00354C9E"/>
    <w:rsid w:val="00355D15"/>
    <w:rsid w:val="00357141"/>
    <w:rsid w:val="00357CE6"/>
    <w:rsid w:val="003629B0"/>
    <w:rsid w:val="00364BB2"/>
    <w:rsid w:val="003656FD"/>
    <w:rsid w:val="00366C90"/>
    <w:rsid w:val="00367278"/>
    <w:rsid w:val="00367A70"/>
    <w:rsid w:val="003722A9"/>
    <w:rsid w:val="0037247B"/>
    <w:rsid w:val="00373521"/>
    <w:rsid w:val="00374C77"/>
    <w:rsid w:val="00375853"/>
    <w:rsid w:val="00377156"/>
    <w:rsid w:val="00377FDB"/>
    <w:rsid w:val="0038183A"/>
    <w:rsid w:val="00381A45"/>
    <w:rsid w:val="00382B7C"/>
    <w:rsid w:val="00383FE1"/>
    <w:rsid w:val="0038410F"/>
    <w:rsid w:val="00384334"/>
    <w:rsid w:val="003854D2"/>
    <w:rsid w:val="00385C64"/>
    <w:rsid w:val="003871C8"/>
    <w:rsid w:val="0039085A"/>
    <w:rsid w:val="00391124"/>
    <w:rsid w:val="00391BDE"/>
    <w:rsid w:val="00392D05"/>
    <w:rsid w:val="00393FFE"/>
    <w:rsid w:val="003941EC"/>
    <w:rsid w:val="00394BA2"/>
    <w:rsid w:val="00394CC8"/>
    <w:rsid w:val="00395534"/>
    <w:rsid w:val="00396E3F"/>
    <w:rsid w:val="003A0E7C"/>
    <w:rsid w:val="003A1E43"/>
    <w:rsid w:val="003A302A"/>
    <w:rsid w:val="003A3207"/>
    <w:rsid w:val="003A419C"/>
    <w:rsid w:val="003A699E"/>
    <w:rsid w:val="003A7176"/>
    <w:rsid w:val="003B2EA6"/>
    <w:rsid w:val="003B4A86"/>
    <w:rsid w:val="003B50E1"/>
    <w:rsid w:val="003C188D"/>
    <w:rsid w:val="003C4E07"/>
    <w:rsid w:val="003C61D2"/>
    <w:rsid w:val="003D3665"/>
    <w:rsid w:val="003D455D"/>
    <w:rsid w:val="003D50AF"/>
    <w:rsid w:val="003D5504"/>
    <w:rsid w:val="003D677D"/>
    <w:rsid w:val="003E3559"/>
    <w:rsid w:val="003E400A"/>
    <w:rsid w:val="003E448A"/>
    <w:rsid w:val="003E7EE2"/>
    <w:rsid w:val="003F3CDB"/>
    <w:rsid w:val="003F4214"/>
    <w:rsid w:val="003F493A"/>
    <w:rsid w:val="003F4E9A"/>
    <w:rsid w:val="003F6AB9"/>
    <w:rsid w:val="003F72BC"/>
    <w:rsid w:val="00402849"/>
    <w:rsid w:val="00404F9A"/>
    <w:rsid w:val="0040587A"/>
    <w:rsid w:val="004068FB"/>
    <w:rsid w:val="004069FC"/>
    <w:rsid w:val="00406AFE"/>
    <w:rsid w:val="00407E1E"/>
    <w:rsid w:val="004100C9"/>
    <w:rsid w:val="00410D12"/>
    <w:rsid w:val="00410E6D"/>
    <w:rsid w:val="00411B29"/>
    <w:rsid w:val="00412504"/>
    <w:rsid w:val="00413636"/>
    <w:rsid w:val="00415E36"/>
    <w:rsid w:val="0041616C"/>
    <w:rsid w:val="004163F7"/>
    <w:rsid w:val="00417104"/>
    <w:rsid w:val="00420213"/>
    <w:rsid w:val="0042057B"/>
    <w:rsid w:val="00420584"/>
    <w:rsid w:val="00420C35"/>
    <w:rsid w:val="004223D2"/>
    <w:rsid w:val="00423858"/>
    <w:rsid w:val="00424FC5"/>
    <w:rsid w:val="0042508B"/>
    <w:rsid w:val="004268CF"/>
    <w:rsid w:val="00426FA7"/>
    <w:rsid w:val="0042728D"/>
    <w:rsid w:val="00427377"/>
    <w:rsid w:val="0042781F"/>
    <w:rsid w:val="00430536"/>
    <w:rsid w:val="00431762"/>
    <w:rsid w:val="004319D1"/>
    <w:rsid w:val="00432945"/>
    <w:rsid w:val="00434B4B"/>
    <w:rsid w:val="00434C08"/>
    <w:rsid w:val="00435041"/>
    <w:rsid w:val="00436F76"/>
    <w:rsid w:val="00437C93"/>
    <w:rsid w:val="004402E4"/>
    <w:rsid w:val="004407C2"/>
    <w:rsid w:val="00441746"/>
    <w:rsid w:val="00441F80"/>
    <w:rsid w:val="004425CB"/>
    <w:rsid w:val="00442CC1"/>
    <w:rsid w:val="004432CE"/>
    <w:rsid w:val="00444510"/>
    <w:rsid w:val="0045034D"/>
    <w:rsid w:val="004508EE"/>
    <w:rsid w:val="00452260"/>
    <w:rsid w:val="0045252F"/>
    <w:rsid w:val="0045263B"/>
    <w:rsid w:val="00453FA4"/>
    <w:rsid w:val="00454223"/>
    <w:rsid w:val="00454A0A"/>
    <w:rsid w:val="0045619B"/>
    <w:rsid w:val="0045633F"/>
    <w:rsid w:val="00457902"/>
    <w:rsid w:val="00461B1F"/>
    <w:rsid w:val="004625B0"/>
    <w:rsid w:val="004626B0"/>
    <w:rsid w:val="004633A6"/>
    <w:rsid w:val="00464B4E"/>
    <w:rsid w:val="00464DC9"/>
    <w:rsid w:val="004657F7"/>
    <w:rsid w:val="004658F4"/>
    <w:rsid w:val="00466230"/>
    <w:rsid w:val="0046708D"/>
    <w:rsid w:val="004677C5"/>
    <w:rsid w:val="00472539"/>
    <w:rsid w:val="00473735"/>
    <w:rsid w:val="00473CE6"/>
    <w:rsid w:val="0047432A"/>
    <w:rsid w:val="00474C4E"/>
    <w:rsid w:val="004755CA"/>
    <w:rsid w:val="00475651"/>
    <w:rsid w:val="004761BD"/>
    <w:rsid w:val="00476705"/>
    <w:rsid w:val="0047792E"/>
    <w:rsid w:val="00481FFD"/>
    <w:rsid w:val="004822FB"/>
    <w:rsid w:val="00483F15"/>
    <w:rsid w:val="00484F5C"/>
    <w:rsid w:val="00487E5B"/>
    <w:rsid w:val="00490C32"/>
    <w:rsid w:val="004912E3"/>
    <w:rsid w:val="004920F6"/>
    <w:rsid w:val="00492BE8"/>
    <w:rsid w:val="0049316A"/>
    <w:rsid w:val="004936FB"/>
    <w:rsid w:val="00493C79"/>
    <w:rsid w:val="004959F3"/>
    <w:rsid w:val="004A126C"/>
    <w:rsid w:val="004A1659"/>
    <w:rsid w:val="004A3736"/>
    <w:rsid w:val="004A3D30"/>
    <w:rsid w:val="004A3E53"/>
    <w:rsid w:val="004A4A52"/>
    <w:rsid w:val="004A6E64"/>
    <w:rsid w:val="004B02D0"/>
    <w:rsid w:val="004B0816"/>
    <w:rsid w:val="004B0FF0"/>
    <w:rsid w:val="004B3602"/>
    <w:rsid w:val="004B3EE8"/>
    <w:rsid w:val="004B755E"/>
    <w:rsid w:val="004C06C2"/>
    <w:rsid w:val="004C14C9"/>
    <w:rsid w:val="004C27A1"/>
    <w:rsid w:val="004C47F4"/>
    <w:rsid w:val="004C538F"/>
    <w:rsid w:val="004C6387"/>
    <w:rsid w:val="004C7C2B"/>
    <w:rsid w:val="004D14CB"/>
    <w:rsid w:val="004D24AE"/>
    <w:rsid w:val="004D39C3"/>
    <w:rsid w:val="004D4951"/>
    <w:rsid w:val="004D5C3A"/>
    <w:rsid w:val="004D6190"/>
    <w:rsid w:val="004D631B"/>
    <w:rsid w:val="004D6C35"/>
    <w:rsid w:val="004E0787"/>
    <w:rsid w:val="004E1AE9"/>
    <w:rsid w:val="004E4284"/>
    <w:rsid w:val="004E7576"/>
    <w:rsid w:val="004E75A4"/>
    <w:rsid w:val="004F1D5E"/>
    <w:rsid w:val="004F32EB"/>
    <w:rsid w:val="004F4231"/>
    <w:rsid w:val="004F69AF"/>
    <w:rsid w:val="005006DC"/>
    <w:rsid w:val="00500B57"/>
    <w:rsid w:val="005014FC"/>
    <w:rsid w:val="00501E49"/>
    <w:rsid w:val="00502DC6"/>
    <w:rsid w:val="005034C4"/>
    <w:rsid w:val="00504F0A"/>
    <w:rsid w:val="005050C9"/>
    <w:rsid w:val="005072EC"/>
    <w:rsid w:val="005104C7"/>
    <w:rsid w:val="005108C3"/>
    <w:rsid w:val="00510F5E"/>
    <w:rsid w:val="005114A6"/>
    <w:rsid w:val="00512BD3"/>
    <w:rsid w:val="00512C60"/>
    <w:rsid w:val="00513348"/>
    <w:rsid w:val="00514ED1"/>
    <w:rsid w:val="005156C3"/>
    <w:rsid w:val="00515DB1"/>
    <w:rsid w:val="005163A2"/>
    <w:rsid w:val="00516723"/>
    <w:rsid w:val="00516CA4"/>
    <w:rsid w:val="00517472"/>
    <w:rsid w:val="00520687"/>
    <w:rsid w:val="005207D2"/>
    <w:rsid w:val="00521E01"/>
    <w:rsid w:val="005221E4"/>
    <w:rsid w:val="005222AA"/>
    <w:rsid w:val="005225B9"/>
    <w:rsid w:val="00523498"/>
    <w:rsid w:val="00524075"/>
    <w:rsid w:val="005247D4"/>
    <w:rsid w:val="0052482A"/>
    <w:rsid w:val="00525BD2"/>
    <w:rsid w:val="005263D2"/>
    <w:rsid w:val="00527039"/>
    <w:rsid w:val="00531AC0"/>
    <w:rsid w:val="00532807"/>
    <w:rsid w:val="005334D1"/>
    <w:rsid w:val="00533D71"/>
    <w:rsid w:val="00535FE7"/>
    <w:rsid w:val="00541332"/>
    <w:rsid w:val="00541463"/>
    <w:rsid w:val="00541E20"/>
    <w:rsid w:val="005428B3"/>
    <w:rsid w:val="005434C6"/>
    <w:rsid w:val="00544E41"/>
    <w:rsid w:val="00545053"/>
    <w:rsid w:val="00545817"/>
    <w:rsid w:val="00547768"/>
    <w:rsid w:val="0055362A"/>
    <w:rsid w:val="0055493B"/>
    <w:rsid w:val="00554BDE"/>
    <w:rsid w:val="00554ECD"/>
    <w:rsid w:val="00555369"/>
    <w:rsid w:val="00555CFA"/>
    <w:rsid w:val="005605FE"/>
    <w:rsid w:val="0056185E"/>
    <w:rsid w:val="005622AF"/>
    <w:rsid w:val="0056275B"/>
    <w:rsid w:val="00564CA3"/>
    <w:rsid w:val="0056728E"/>
    <w:rsid w:val="00567813"/>
    <w:rsid w:val="0057178A"/>
    <w:rsid w:val="00572759"/>
    <w:rsid w:val="0057381B"/>
    <w:rsid w:val="00576E84"/>
    <w:rsid w:val="00577EB8"/>
    <w:rsid w:val="00582088"/>
    <w:rsid w:val="00582752"/>
    <w:rsid w:val="00582BED"/>
    <w:rsid w:val="005843EA"/>
    <w:rsid w:val="00584BF8"/>
    <w:rsid w:val="00585205"/>
    <w:rsid w:val="005856F2"/>
    <w:rsid w:val="00587773"/>
    <w:rsid w:val="00590D00"/>
    <w:rsid w:val="00591476"/>
    <w:rsid w:val="00592DC1"/>
    <w:rsid w:val="00593865"/>
    <w:rsid w:val="005941B9"/>
    <w:rsid w:val="005949C5"/>
    <w:rsid w:val="00597B37"/>
    <w:rsid w:val="00597D36"/>
    <w:rsid w:val="005A1A57"/>
    <w:rsid w:val="005A2E25"/>
    <w:rsid w:val="005A2FF0"/>
    <w:rsid w:val="005A314A"/>
    <w:rsid w:val="005A37DD"/>
    <w:rsid w:val="005A3834"/>
    <w:rsid w:val="005A4540"/>
    <w:rsid w:val="005A6D17"/>
    <w:rsid w:val="005A6DC7"/>
    <w:rsid w:val="005A797C"/>
    <w:rsid w:val="005B06EB"/>
    <w:rsid w:val="005B0C17"/>
    <w:rsid w:val="005B0D33"/>
    <w:rsid w:val="005B1FCB"/>
    <w:rsid w:val="005B2F3D"/>
    <w:rsid w:val="005B59F7"/>
    <w:rsid w:val="005B6000"/>
    <w:rsid w:val="005B7600"/>
    <w:rsid w:val="005B7C22"/>
    <w:rsid w:val="005B7E5F"/>
    <w:rsid w:val="005C2AA1"/>
    <w:rsid w:val="005C32EE"/>
    <w:rsid w:val="005C4185"/>
    <w:rsid w:val="005C495D"/>
    <w:rsid w:val="005C546E"/>
    <w:rsid w:val="005C67CB"/>
    <w:rsid w:val="005C6C1C"/>
    <w:rsid w:val="005C6FAB"/>
    <w:rsid w:val="005C7764"/>
    <w:rsid w:val="005D023B"/>
    <w:rsid w:val="005D14C3"/>
    <w:rsid w:val="005D171E"/>
    <w:rsid w:val="005D2E1D"/>
    <w:rsid w:val="005D3D3A"/>
    <w:rsid w:val="005D4202"/>
    <w:rsid w:val="005D4876"/>
    <w:rsid w:val="005D6252"/>
    <w:rsid w:val="005D6705"/>
    <w:rsid w:val="005E0D6D"/>
    <w:rsid w:val="005E12BF"/>
    <w:rsid w:val="005E2531"/>
    <w:rsid w:val="005E4472"/>
    <w:rsid w:val="005E4870"/>
    <w:rsid w:val="005E5618"/>
    <w:rsid w:val="005E57FC"/>
    <w:rsid w:val="005E5B3D"/>
    <w:rsid w:val="005E6936"/>
    <w:rsid w:val="005E6AF1"/>
    <w:rsid w:val="005E6BE4"/>
    <w:rsid w:val="005E76AA"/>
    <w:rsid w:val="005E7A9B"/>
    <w:rsid w:val="005F02DC"/>
    <w:rsid w:val="005F0A60"/>
    <w:rsid w:val="005F41C6"/>
    <w:rsid w:val="005F421E"/>
    <w:rsid w:val="005F642F"/>
    <w:rsid w:val="005F6849"/>
    <w:rsid w:val="005F6C7B"/>
    <w:rsid w:val="005F6DA8"/>
    <w:rsid w:val="00602940"/>
    <w:rsid w:val="00603107"/>
    <w:rsid w:val="006041DD"/>
    <w:rsid w:val="00604823"/>
    <w:rsid w:val="00605E9E"/>
    <w:rsid w:val="006075BA"/>
    <w:rsid w:val="00607B04"/>
    <w:rsid w:val="00610885"/>
    <w:rsid w:val="00613240"/>
    <w:rsid w:val="0061512C"/>
    <w:rsid w:val="00617BCE"/>
    <w:rsid w:val="00620DDF"/>
    <w:rsid w:val="00621F7E"/>
    <w:rsid w:val="00622A43"/>
    <w:rsid w:val="00622B4C"/>
    <w:rsid w:val="00623213"/>
    <w:rsid w:val="00624038"/>
    <w:rsid w:val="006244FD"/>
    <w:rsid w:val="00625B58"/>
    <w:rsid w:val="006266E8"/>
    <w:rsid w:val="00630EFD"/>
    <w:rsid w:val="00632F82"/>
    <w:rsid w:val="0063300F"/>
    <w:rsid w:val="00633753"/>
    <w:rsid w:val="00633A22"/>
    <w:rsid w:val="00633F6F"/>
    <w:rsid w:val="006342F7"/>
    <w:rsid w:val="006360D2"/>
    <w:rsid w:val="00636B31"/>
    <w:rsid w:val="00640B05"/>
    <w:rsid w:val="00641DDF"/>
    <w:rsid w:val="006428ED"/>
    <w:rsid w:val="0064320E"/>
    <w:rsid w:val="00643B4F"/>
    <w:rsid w:val="00644CBB"/>
    <w:rsid w:val="00645DF9"/>
    <w:rsid w:val="006466D9"/>
    <w:rsid w:val="00646C4A"/>
    <w:rsid w:val="006508A2"/>
    <w:rsid w:val="00650CE9"/>
    <w:rsid w:val="006538CD"/>
    <w:rsid w:val="00655754"/>
    <w:rsid w:val="00657245"/>
    <w:rsid w:val="0065748C"/>
    <w:rsid w:val="00660507"/>
    <w:rsid w:val="00660E6D"/>
    <w:rsid w:val="00661C8F"/>
    <w:rsid w:val="006621CE"/>
    <w:rsid w:val="006627DB"/>
    <w:rsid w:val="00663063"/>
    <w:rsid w:val="0066557B"/>
    <w:rsid w:val="00666781"/>
    <w:rsid w:val="00666B3E"/>
    <w:rsid w:val="00670F43"/>
    <w:rsid w:val="00671B3C"/>
    <w:rsid w:val="006736B1"/>
    <w:rsid w:val="006739AE"/>
    <w:rsid w:val="00674D85"/>
    <w:rsid w:val="00677ECB"/>
    <w:rsid w:val="006812CB"/>
    <w:rsid w:val="00681BEE"/>
    <w:rsid w:val="00684430"/>
    <w:rsid w:val="006849DF"/>
    <w:rsid w:val="00684A17"/>
    <w:rsid w:val="00685769"/>
    <w:rsid w:val="00686641"/>
    <w:rsid w:val="006878FE"/>
    <w:rsid w:val="006879F0"/>
    <w:rsid w:val="00691D0A"/>
    <w:rsid w:val="00691E39"/>
    <w:rsid w:val="00693876"/>
    <w:rsid w:val="00693BED"/>
    <w:rsid w:val="0069599B"/>
    <w:rsid w:val="00696293"/>
    <w:rsid w:val="006973CA"/>
    <w:rsid w:val="006A0F7D"/>
    <w:rsid w:val="006A19C2"/>
    <w:rsid w:val="006A1DBD"/>
    <w:rsid w:val="006A3F9E"/>
    <w:rsid w:val="006A525B"/>
    <w:rsid w:val="006A6072"/>
    <w:rsid w:val="006A687D"/>
    <w:rsid w:val="006A705D"/>
    <w:rsid w:val="006B1315"/>
    <w:rsid w:val="006B18FC"/>
    <w:rsid w:val="006B19D2"/>
    <w:rsid w:val="006B1C6F"/>
    <w:rsid w:val="006B284C"/>
    <w:rsid w:val="006B2A38"/>
    <w:rsid w:val="006B367E"/>
    <w:rsid w:val="006B3AA3"/>
    <w:rsid w:val="006B4C21"/>
    <w:rsid w:val="006B50E3"/>
    <w:rsid w:val="006B59DE"/>
    <w:rsid w:val="006B754F"/>
    <w:rsid w:val="006B76F3"/>
    <w:rsid w:val="006B7F3A"/>
    <w:rsid w:val="006C07B7"/>
    <w:rsid w:val="006C09A0"/>
    <w:rsid w:val="006C172A"/>
    <w:rsid w:val="006C3ECA"/>
    <w:rsid w:val="006C5089"/>
    <w:rsid w:val="006C68E3"/>
    <w:rsid w:val="006D0469"/>
    <w:rsid w:val="006D0A23"/>
    <w:rsid w:val="006D1186"/>
    <w:rsid w:val="006D2587"/>
    <w:rsid w:val="006D3E7E"/>
    <w:rsid w:val="006D4E17"/>
    <w:rsid w:val="006D4E3C"/>
    <w:rsid w:val="006D64CF"/>
    <w:rsid w:val="006D7822"/>
    <w:rsid w:val="006E08F9"/>
    <w:rsid w:val="006E0BBA"/>
    <w:rsid w:val="006E29B2"/>
    <w:rsid w:val="006E4D75"/>
    <w:rsid w:val="006E5B77"/>
    <w:rsid w:val="006E7BEB"/>
    <w:rsid w:val="006F0A4B"/>
    <w:rsid w:val="006F188E"/>
    <w:rsid w:val="006F2F7B"/>
    <w:rsid w:val="006F4327"/>
    <w:rsid w:val="006F4E91"/>
    <w:rsid w:val="006F533C"/>
    <w:rsid w:val="006F582F"/>
    <w:rsid w:val="006F68F8"/>
    <w:rsid w:val="006F7312"/>
    <w:rsid w:val="006F7D4E"/>
    <w:rsid w:val="00702153"/>
    <w:rsid w:val="00702D54"/>
    <w:rsid w:val="00702D93"/>
    <w:rsid w:val="0070500D"/>
    <w:rsid w:val="007123AC"/>
    <w:rsid w:val="00713FCB"/>
    <w:rsid w:val="00714C69"/>
    <w:rsid w:val="00715AF3"/>
    <w:rsid w:val="0072010C"/>
    <w:rsid w:val="00720CC0"/>
    <w:rsid w:val="00721B7E"/>
    <w:rsid w:val="0072404A"/>
    <w:rsid w:val="0072426F"/>
    <w:rsid w:val="00724EA8"/>
    <w:rsid w:val="0072627C"/>
    <w:rsid w:val="00726C46"/>
    <w:rsid w:val="0073085D"/>
    <w:rsid w:val="00730F0E"/>
    <w:rsid w:val="0073110A"/>
    <w:rsid w:val="00731353"/>
    <w:rsid w:val="00731B2A"/>
    <w:rsid w:val="00735428"/>
    <w:rsid w:val="00736439"/>
    <w:rsid w:val="00737ED3"/>
    <w:rsid w:val="00740489"/>
    <w:rsid w:val="007414D0"/>
    <w:rsid w:val="007414E4"/>
    <w:rsid w:val="0074155A"/>
    <w:rsid w:val="00741F0D"/>
    <w:rsid w:val="00741FD8"/>
    <w:rsid w:val="0074329E"/>
    <w:rsid w:val="00744B12"/>
    <w:rsid w:val="00744C56"/>
    <w:rsid w:val="007450BB"/>
    <w:rsid w:val="0074560E"/>
    <w:rsid w:val="007474AB"/>
    <w:rsid w:val="00751DAC"/>
    <w:rsid w:val="00753896"/>
    <w:rsid w:val="00753DB7"/>
    <w:rsid w:val="00754739"/>
    <w:rsid w:val="00754989"/>
    <w:rsid w:val="00755222"/>
    <w:rsid w:val="0075739C"/>
    <w:rsid w:val="007579CD"/>
    <w:rsid w:val="00760EE3"/>
    <w:rsid w:val="0076264E"/>
    <w:rsid w:val="00762D29"/>
    <w:rsid w:val="00763052"/>
    <w:rsid w:val="007631DC"/>
    <w:rsid w:val="00763FC8"/>
    <w:rsid w:val="007642A8"/>
    <w:rsid w:val="007653C2"/>
    <w:rsid w:val="00765F66"/>
    <w:rsid w:val="00766B5C"/>
    <w:rsid w:val="00766E85"/>
    <w:rsid w:val="00767847"/>
    <w:rsid w:val="007707AC"/>
    <w:rsid w:val="00773723"/>
    <w:rsid w:val="00773C8A"/>
    <w:rsid w:val="0077615C"/>
    <w:rsid w:val="00776D61"/>
    <w:rsid w:val="007779BB"/>
    <w:rsid w:val="00780317"/>
    <w:rsid w:val="00781731"/>
    <w:rsid w:val="00782183"/>
    <w:rsid w:val="00782F8A"/>
    <w:rsid w:val="0078355D"/>
    <w:rsid w:val="00783ED0"/>
    <w:rsid w:val="0079114C"/>
    <w:rsid w:val="007965E8"/>
    <w:rsid w:val="00797987"/>
    <w:rsid w:val="007A250B"/>
    <w:rsid w:val="007A2720"/>
    <w:rsid w:val="007A307A"/>
    <w:rsid w:val="007A33D5"/>
    <w:rsid w:val="007A3495"/>
    <w:rsid w:val="007A350B"/>
    <w:rsid w:val="007A3A28"/>
    <w:rsid w:val="007A697A"/>
    <w:rsid w:val="007B2971"/>
    <w:rsid w:val="007B489E"/>
    <w:rsid w:val="007B494A"/>
    <w:rsid w:val="007B4F94"/>
    <w:rsid w:val="007B5BFF"/>
    <w:rsid w:val="007B7A6E"/>
    <w:rsid w:val="007C19B8"/>
    <w:rsid w:val="007C2E5B"/>
    <w:rsid w:val="007C4AF5"/>
    <w:rsid w:val="007D0366"/>
    <w:rsid w:val="007D23AF"/>
    <w:rsid w:val="007D3199"/>
    <w:rsid w:val="007D7C52"/>
    <w:rsid w:val="007E0996"/>
    <w:rsid w:val="007E11F8"/>
    <w:rsid w:val="007E166B"/>
    <w:rsid w:val="007E1D24"/>
    <w:rsid w:val="007E59F2"/>
    <w:rsid w:val="007E5E76"/>
    <w:rsid w:val="007F067B"/>
    <w:rsid w:val="007F0EA4"/>
    <w:rsid w:val="007F24CA"/>
    <w:rsid w:val="007F36CE"/>
    <w:rsid w:val="007F4C73"/>
    <w:rsid w:val="007F4FD9"/>
    <w:rsid w:val="007F5ECB"/>
    <w:rsid w:val="007F6031"/>
    <w:rsid w:val="00802CC1"/>
    <w:rsid w:val="00802D91"/>
    <w:rsid w:val="00803056"/>
    <w:rsid w:val="00803BBA"/>
    <w:rsid w:val="00803BC1"/>
    <w:rsid w:val="00803D1E"/>
    <w:rsid w:val="008041D6"/>
    <w:rsid w:val="00805D33"/>
    <w:rsid w:val="0080669E"/>
    <w:rsid w:val="008118E0"/>
    <w:rsid w:val="008125E7"/>
    <w:rsid w:val="008128DB"/>
    <w:rsid w:val="0081345C"/>
    <w:rsid w:val="008136D0"/>
    <w:rsid w:val="00813C76"/>
    <w:rsid w:val="008149FD"/>
    <w:rsid w:val="00814BA1"/>
    <w:rsid w:val="00815624"/>
    <w:rsid w:val="008179CA"/>
    <w:rsid w:val="008220B1"/>
    <w:rsid w:val="00822AA5"/>
    <w:rsid w:val="00823A46"/>
    <w:rsid w:val="00825ABB"/>
    <w:rsid w:val="00827527"/>
    <w:rsid w:val="00827FF8"/>
    <w:rsid w:val="00831248"/>
    <w:rsid w:val="008327DB"/>
    <w:rsid w:val="00832B05"/>
    <w:rsid w:val="008341AA"/>
    <w:rsid w:val="00835894"/>
    <w:rsid w:val="00835C9D"/>
    <w:rsid w:val="00836F32"/>
    <w:rsid w:val="00837304"/>
    <w:rsid w:val="0083787E"/>
    <w:rsid w:val="00840590"/>
    <w:rsid w:val="00841A6A"/>
    <w:rsid w:val="00844625"/>
    <w:rsid w:val="00845281"/>
    <w:rsid w:val="0084715A"/>
    <w:rsid w:val="00847EBF"/>
    <w:rsid w:val="00851192"/>
    <w:rsid w:val="008511BD"/>
    <w:rsid w:val="008517CD"/>
    <w:rsid w:val="0085282D"/>
    <w:rsid w:val="00855170"/>
    <w:rsid w:val="008553E7"/>
    <w:rsid w:val="00856DAA"/>
    <w:rsid w:val="00857CA6"/>
    <w:rsid w:val="00861DCD"/>
    <w:rsid w:val="00862652"/>
    <w:rsid w:val="008629FF"/>
    <w:rsid w:val="008631A1"/>
    <w:rsid w:val="00863E97"/>
    <w:rsid w:val="00865F4A"/>
    <w:rsid w:val="00865F7F"/>
    <w:rsid w:val="00867D86"/>
    <w:rsid w:val="00871C07"/>
    <w:rsid w:val="00873542"/>
    <w:rsid w:val="0087380C"/>
    <w:rsid w:val="00873B0D"/>
    <w:rsid w:val="008776B1"/>
    <w:rsid w:val="00880F45"/>
    <w:rsid w:val="00881602"/>
    <w:rsid w:val="00881953"/>
    <w:rsid w:val="00887B6F"/>
    <w:rsid w:val="00891610"/>
    <w:rsid w:val="00891BCD"/>
    <w:rsid w:val="00893DFF"/>
    <w:rsid w:val="00894682"/>
    <w:rsid w:val="00894775"/>
    <w:rsid w:val="008956C8"/>
    <w:rsid w:val="00897248"/>
    <w:rsid w:val="008A0628"/>
    <w:rsid w:val="008A20EA"/>
    <w:rsid w:val="008A3A0A"/>
    <w:rsid w:val="008A50D3"/>
    <w:rsid w:val="008A7D16"/>
    <w:rsid w:val="008B01D0"/>
    <w:rsid w:val="008B1399"/>
    <w:rsid w:val="008B2302"/>
    <w:rsid w:val="008B26E0"/>
    <w:rsid w:val="008B2EA4"/>
    <w:rsid w:val="008B3539"/>
    <w:rsid w:val="008B4587"/>
    <w:rsid w:val="008B4DA6"/>
    <w:rsid w:val="008B5D7C"/>
    <w:rsid w:val="008B6D74"/>
    <w:rsid w:val="008B7213"/>
    <w:rsid w:val="008B737C"/>
    <w:rsid w:val="008C0F4A"/>
    <w:rsid w:val="008C174A"/>
    <w:rsid w:val="008C2C6A"/>
    <w:rsid w:val="008C3F8A"/>
    <w:rsid w:val="008C5F4D"/>
    <w:rsid w:val="008C6098"/>
    <w:rsid w:val="008C6C9B"/>
    <w:rsid w:val="008C7332"/>
    <w:rsid w:val="008D0070"/>
    <w:rsid w:val="008D07EF"/>
    <w:rsid w:val="008D36E7"/>
    <w:rsid w:val="008D4744"/>
    <w:rsid w:val="008D59E3"/>
    <w:rsid w:val="008D5E78"/>
    <w:rsid w:val="008E0112"/>
    <w:rsid w:val="008E1614"/>
    <w:rsid w:val="008E1740"/>
    <w:rsid w:val="008E66AB"/>
    <w:rsid w:val="008E6847"/>
    <w:rsid w:val="008E710B"/>
    <w:rsid w:val="008E7C61"/>
    <w:rsid w:val="008F001B"/>
    <w:rsid w:val="008F02F5"/>
    <w:rsid w:val="008F1491"/>
    <w:rsid w:val="008F36A7"/>
    <w:rsid w:val="008F7614"/>
    <w:rsid w:val="00900217"/>
    <w:rsid w:val="00900AA2"/>
    <w:rsid w:val="00901825"/>
    <w:rsid w:val="00901988"/>
    <w:rsid w:val="00902996"/>
    <w:rsid w:val="0090362A"/>
    <w:rsid w:val="00904996"/>
    <w:rsid w:val="009059B3"/>
    <w:rsid w:val="00907602"/>
    <w:rsid w:val="00910E00"/>
    <w:rsid w:val="00912EF1"/>
    <w:rsid w:val="009157A4"/>
    <w:rsid w:val="00917F88"/>
    <w:rsid w:val="00920353"/>
    <w:rsid w:val="00920D27"/>
    <w:rsid w:val="00921E11"/>
    <w:rsid w:val="009224BA"/>
    <w:rsid w:val="00923AD1"/>
    <w:rsid w:val="00923CAB"/>
    <w:rsid w:val="00924A46"/>
    <w:rsid w:val="00931877"/>
    <w:rsid w:val="00934FDB"/>
    <w:rsid w:val="0094211E"/>
    <w:rsid w:val="00943562"/>
    <w:rsid w:val="009503D5"/>
    <w:rsid w:val="00950881"/>
    <w:rsid w:val="00952F84"/>
    <w:rsid w:val="00954789"/>
    <w:rsid w:val="0095500F"/>
    <w:rsid w:val="009561F2"/>
    <w:rsid w:val="009573EE"/>
    <w:rsid w:val="00957842"/>
    <w:rsid w:val="00960322"/>
    <w:rsid w:val="00961760"/>
    <w:rsid w:val="00961D53"/>
    <w:rsid w:val="0096248B"/>
    <w:rsid w:val="00962704"/>
    <w:rsid w:val="00964C69"/>
    <w:rsid w:val="009652C3"/>
    <w:rsid w:val="0096656E"/>
    <w:rsid w:val="00967925"/>
    <w:rsid w:val="00967D6F"/>
    <w:rsid w:val="0097106B"/>
    <w:rsid w:val="00971A60"/>
    <w:rsid w:val="00971D66"/>
    <w:rsid w:val="00972C0B"/>
    <w:rsid w:val="00974765"/>
    <w:rsid w:val="00974C61"/>
    <w:rsid w:val="009775B6"/>
    <w:rsid w:val="00977F0E"/>
    <w:rsid w:val="00985991"/>
    <w:rsid w:val="00985B1D"/>
    <w:rsid w:val="00985F26"/>
    <w:rsid w:val="0098626A"/>
    <w:rsid w:val="00986D9B"/>
    <w:rsid w:val="0098733A"/>
    <w:rsid w:val="00987971"/>
    <w:rsid w:val="00990C7B"/>
    <w:rsid w:val="00990D09"/>
    <w:rsid w:val="00993606"/>
    <w:rsid w:val="00993A41"/>
    <w:rsid w:val="00993A65"/>
    <w:rsid w:val="00993CE6"/>
    <w:rsid w:val="00994DC3"/>
    <w:rsid w:val="00994EFE"/>
    <w:rsid w:val="009963A0"/>
    <w:rsid w:val="009970A7"/>
    <w:rsid w:val="0099751B"/>
    <w:rsid w:val="00997675"/>
    <w:rsid w:val="00997766"/>
    <w:rsid w:val="009A0222"/>
    <w:rsid w:val="009A05D2"/>
    <w:rsid w:val="009A0CD6"/>
    <w:rsid w:val="009A3F9C"/>
    <w:rsid w:val="009A48DB"/>
    <w:rsid w:val="009A5221"/>
    <w:rsid w:val="009A580A"/>
    <w:rsid w:val="009A7118"/>
    <w:rsid w:val="009A7B0D"/>
    <w:rsid w:val="009B00B1"/>
    <w:rsid w:val="009B10EA"/>
    <w:rsid w:val="009B39BE"/>
    <w:rsid w:val="009B39C3"/>
    <w:rsid w:val="009B3DDC"/>
    <w:rsid w:val="009B3FDA"/>
    <w:rsid w:val="009B4542"/>
    <w:rsid w:val="009B489C"/>
    <w:rsid w:val="009B56C3"/>
    <w:rsid w:val="009B72AC"/>
    <w:rsid w:val="009B76D5"/>
    <w:rsid w:val="009C2120"/>
    <w:rsid w:val="009C3347"/>
    <w:rsid w:val="009C4458"/>
    <w:rsid w:val="009C510A"/>
    <w:rsid w:val="009C5A5E"/>
    <w:rsid w:val="009C5DC4"/>
    <w:rsid w:val="009C60CB"/>
    <w:rsid w:val="009C6839"/>
    <w:rsid w:val="009C7DC9"/>
    <w:rsid w:val="009D095F"/>
    <w:rsid w:val="009D1931"/>
    <w:rsid w:val="009D207D"/>
    <w:rsid w:val="009D3453"/>
    <w:rsid w:val="009D366A"/>
    <w:rsid w:val="009D477C"/>
    <w:rsid w:val="009D4A05"/>
    <w:rsid w:val="009D4B1F"/>
    <w:rsid w:val="009E056C"/>
    <w:rsid w:val="009E07BB"/>
    <w:rsid w:val="009E0D6D"/>
    <w:rsid w:val="009E118B"/>
    <w:rsid w:val="009E1CAC"/>
    <w:rsid w:val="009E1D57"/>
    <w:rsid w:val="009E2057"/>
    <w:rsid w:val="009E2CDE"/>
    <w:rsid w:val="009E7809"/>
    <w:rsid w:val="009F0209"/>
    <w:rsid w:val="009F05CC"/>
    <w:rsid w:val="009F10FF"/>
    <w:rsid w:val="009F239B"/>
    <w:rsid w:val="009F3FDA"/>
    <w:rsid w:val="009F470E"/>
    <w:rsid w:val="009F7D8F"/>
    <w:rsid w:val="00A00773"/>
    <w:rsid w:val="00A00857"/>
    <w:rsid w:val="00A02095"/>
    <w:rsid w:val="00A03273"/>
    <w:rsid w:val="00A035E8"/>
    <w:rsid w:val="00A038AC"/>
    <w:rsid w:val="00A038E7"/>
    <w:rsid w:val="00A04309"/>
    <w:rsid w:val="00A05F30"/>
    <w:rsid w:val="00A113C4"/>
    <w:rsid w:val="00A13A88"/>
    <w:rsid w:val="00A17A1A"/>
    <w:rsid w:val="00A17C07"/>
    <w:rsid w:val="00A20408"/>
    <w:rsid w:val="00A20628"/>
    <w:rsid w:val="00A21A51"/>
    <w:rsid w:val="00A232A1"/>
    <w:rsid w:val="00A2346E"/>
    <w:rsid w:val="00A244E1"/>
    <w:rsid w:val="00A26874"/>
    <w:rsid w:val="00A271A9"/>
    <w:rsid w:val="00A277B2"/>
    <w:rsid w:val="00A301EA"/>
    <w:rsid w:val="00A30AA8"/>
    <w:rsid w:val="00A30FF9"/>
    <w:rsid w:val="00A34618"/>
    <w:rsid w:val="00A349D7"/>
    <w:rsid w:val="00A40117"/>
    <w:rsid w:val="00A41CBC"/>
    <w:rsid w:val="00A42652"/>
    <w:rsid w:val="00A435DE"/>
    <w:rsid w:val="00A442F4"/>
    <w:rsid w:val="00A45B27"/>
    <w:rsid w:val="00A46968"/>
    <w:rsid w:val="00A474E1"/>
    <w:rsid w:val="00A47C63"/>
    <w:rsid w:val="00A50711"/>
    <w:rsid w:val="00A51870"/>
    <w:rsid w:val="00A53087"/>
    <w:rsid w:val="00A53827"/>
    <w:rsid w:val="00A53B86"/>
    <w:rsid w:val="00A54CDA"/>
    <w:rsid w:val="00A6356F"/>
    <w:rsid w:val="00A653A1"/>
    <w:rsid w:val="00A65529"/>
    <w:rsid w:val="00A66CC5"/>
    <w:rsid w:val="00A67317"/>
    <w:rsid w:val="00A6766B"/>
    <w:rsid w:val="00A71CC7"/>
    <w:rsid w:val="00A7499A"/>
    <w:rsid w:val="00A758AC"/>
    <w:rsid w:val="00A77348"/>
    <w:rsid w:val="00A7770A"/>
    <w:rsid w:val="00A77CB6"/>
    <w:rsid w:val="00A824D8"/>
    <w:rsid w:val="00A831A7"/>
    <w:rsid w:val="00A83A7D"/>
    <w:rsid w:val="00A859A6"/>
    <w:rsid w:val="00A85D1A"/>
    <w:rsid w:val="00A87ED7"/>
    <w:rsid w:val="00A9021A"/>
    <w:rsid w:val="00A90B90"/>
    <w:rsid w:val="00A9150D"/>
    <w:rsid w:val="00A919A3"/>
    <w:rsid w:val="00A9447D"/>
    <w:rsid w:val="00A949C0"/>
    <w:rsid w:val="00A94B50"/>
    <w:rsid w:val="00A960C0"/>
    <w:rsid w:val="00A9665F"/>
    <w:rsid w:val="00A97267"/>
    <w:rsid w:val="00AA003F"/>
    <w:rsid w:val="00AA0184"/>
    <w:rsid w:val="00AA01CD"/>
    <w:rsid w:val="00AA060E"/>
    <w:rsid w:val="00AA3574"/>
    <w:rsid w:val="00AA396B"/>
    <w:rsid w:val="00AA468F"/>
    <w:rsid w:val="00AB0ED1"/>
    <w:rsid w:val="00AB1F24"/>
    <w:rsid w:val="00AB2875"/>
    <w:rsid w:val="00AB2DE6"/>
    <w:rsid w:val="00AB4463"/>
    <w:rsid w:val="00AB45DC"/>
    <w:rsid w:val="00AB4725"/>
    <w:rsid w:val="00AB4CF4"/>
    <w:rsid w:val="00AB530D"/>
    <w:rsid w:val="00AB5429"/>
    <w:rsid w:val="00AB55EC"/>
    <w:rsid w:val="00AB5A25"/>
    <w:rsid w:val="00AB7F54"/>
    <w:rsid w:val="00AB7FB8"/>
    <w:rsid w:val="00AB7FE9"/>
    <w:rsid w:val="00AC108F"/>
    <w:rsid w:val="00AC16AE"/>
    <w:rsid w:val="00AC3611"/>
    <w:rsid w:val="00AC364A"/>
    <w:rsid w:val="00AC42D5"/>
    <w:rsid w:val="00AC50E5"/>
    <w:rsid w:val="00AC5389"/>
    <w:rsid w:val="00AC6244"/>
    <w:rsid w:val="00AC6722"/>
    <w:rsid w:val="00AC6FF2"/>
    <w:rsid w:val="00AC711B"/>
    <w:rsid w:val="00AC77B4"/>
    <w:rsid w:val="00AC7DD0"/>
    <w:rsid w:val="00AD0443"/>
    <w:rsid w:val="00AD0817"/>
    <w:rsid w:val="00AD0C12"/>
    <w:rsid w:val="00AD47CB"/>
    <w:rsid w:val="00AD4B39"/>
    <w:rsid w:val="00AD527B"/>
    <w:rsid w:val="00AD55AD"/>
    <w:rsid w:val="00AD70B0"/>
    <w:rsid w:val="00AD7949"/>
    <w:rsid w:val="00AE007A"/>
    <w:rsid w:val="00AE3712"/>
    <w:rsid w:val="00AE4C86"/>
    <w:rsid w:val="00AE56CF"/>
    <w:rsid w:val="00AE710D"/>
    <w:rsid w:val="00AE74AD"/>
    <w:rsid w:val="00AE7E1C"/>
    <w:rsid w:val="00AF0784"/>
    <w:rsid w:val="00AF365D"/>
    <w:rsid w:val="00AF4E31"/>
    <w:rsid w:val="00AF5008"/>
    <w:rsid w:val="00AF53E2"/>
    <w:rsid w:val="00AF5B62"/>
    <w:rsid w:val="00AF70F0"/>
    <w:rsid w:val="00AF7DFB"/>
    <w:rsid w:val="00AF7FDF"/>
    <w:rsid w:val="00B00162"/>
    <w:rsid w:val="00B00B56"/>
    <w:rsid w:val="00B00BD9"/>
    <w:rsid w:val="00B02ACA"/>
    <w:rsid w:val="00B05110"/>
    <w:rsid w:val="00B05ABD"/>
    <w:rsid w:val="00B05F21"/>
    <w:rsid w:val="00B0783F"/>
    <w:rsid w:val="00B11617"/>
    <w:rsid w:val="00B11F7D"/>
    <w:rsid w:val="00B1398B"/>
    <w:rsid w:val="00B16214"/>
    <w:rsid w:val="00B16887"/>
    <w:rsid w:val="00B20465"/>
    <w:rsid w:val="00B22191"/>
    <w:rsid w:val="00B238AF"/>
    <w:rsid w:val="00B23D86"/>
    <w:rsid w:val="00B23ECA"/>
    <w:rsid w:val="00B24F9F"/>
    <w:rsid w:val="00B25816"/>
    <w:rsid w:val="00B27075"/>
    <w:rsid w:val="00B324AC"/>
    <w:rsid w:val="00B338A9"/>
    <w:rsid w:val="00B37118"/>
    <w:rsid w:val="00B401A3"/>
    <w:rsid w:val="00B40CD8"/>
    <w:rsid w:val="00B40D88"/>
    <w:rsid w:val="00B41086"/>
    <w:rsid w:val="00B43C9B"/>
    <w:rsid w:val="00B4448A"/>
    <w:rsid w:val="00B4449C"/>
    <w:rsid w:val="00B455CC"/>
    <w:rsid w:val="00B45789"/>
    <w:rsid w:val="00B478AF"/>
    <w:rsid w:val="00B50914"/>
    <w:rsid w:val="00B5092A"/>
    <w:rsid w:val="00B542CB"/>
    <w:rsid w:val="00B554DC"/>
    <w:rsid w:val="00B55761"/>
    <w:rsid w:val="00B562B3"/>
    <w:rsid w:val="00B56E9D"/>
    <w:rsid w:val="00B56F3A"/>
    <w:rsid w:val="00B578D9"/>
    <w:rsid w:val="00B601BE"/>
    <w:rsid w:val="00B62B03"/>
    <w:rsid w:val="00B62DD5"/>
    <w:rsid w:val="00B630AF"/>
    <w:rsid w:val="00B632BC"/>
    <w:rsid w:val="00B64BE7"/>
    <w:rsid w:val="00B67C36"/>
    <w:rsid w:val="00B710C4"/>
    <w:rsid w:val="00B7200E"/>
    <w:rsid w:val="00B723BC"/>
    <w:rsid w:val="00B74704"/>
    <w:rsid w:val="00B80521"/>
    <w:rsid w:val="00B806EE"/>
    <w:rsid w:val="00B80E64"/>
    <w:rsid w:val="00B81864"/>
    <w:rsid w:val="00B81B1F"/>
    <w:rsid w:val="00B82713"/>
    <w:rsid w:val="00B84544"/>
    <w:rsid w:val="00B84E5C"/>
    <w:rsid w:val="00B85459"/>
    <w:rsid w:val="00B85B51"/>
    <w:rsid w:val="00B86F4C"/>
    <w:rsid w:val="00B87748"/>
    <w:rsid w:val="00B9032D"/>
    <w:rsid w:val="00B9319C"/>
    <w:rsid w:val="00B93705"/>
    <w:rsid w:val="00B94D78"/>
    <w:rsid w:val="00B9516C"/>
    <w:rsid w:val="00B96D3D"/>
    <w:rsid w:val="00BA04FE"/>
    <w:rsid w:val="00BA0A46"/>
    <w:rsid w:val="00BA1BA7"/>
    <w:rsid w:val="00BA398B"/>
    <w:rsid w:val="00BA7143"/>
    <w:rsid w:val="00BB0749"/>
    <w:rsid w:val="00BB290D"/>
    <w:rsid w:val="00BB2BD4"/>
    <w:rsid w:val="00BB3AE5"/>
    <w:rsid w:val="00BB6DBF"/>
    <w:rsid w:val="00BC04DD"/>
    <w:rsid w:val="00BC1013"/>
    <w:rsid w:val="00BC10EF"/>
    <w:rsid w:val="00BC1733"/>
    <w:rsid w:val="00BC2096"/>
    <w:rsid w:val="00BC2CE0"/>
    <w:rsid w:val="00BC2FF6"/>
    <w:rsid w:val="00BC3688"/>
    <w:rsid w:val="00BC4CEC"/>
    <w:rsid w:val="00BC4D75"/>
    <w:rsid w:val="00BC5C18"/>
    <w:rsid w:val="00BD07B1"/>
    <w:rsid w:val="00BD0885"/>
    <w:rsid w:val="00BD0E0E"/>
    <w:rsid w:val="00BD3049"/>
    <w:rsid w:val="00BD3BFC"/>
    <w:rsid w:val="00BD3FBD"/>
    <w:rsid w:val="00BD564A"/>
    <w:rsid w:val="00BD6C66"/>
    <w:rsid w:val="00BD6D06"/>
    <w:rsid w:val="00BD7F49"/>
    <w:rsid w:val="00BE0799"/>
    <w:rsid w:val="00BE1657"/>
    <w:rsid w:val="00BE3B6D"/>
    <w:rsid w:val="00BE46EF"/>
    <w:rsid w:val="00BE773C"/>
    <w:rsid w:val="00BE7763"/>
    <w:rsid w:val="00BE7F85"/>
    <w:rsid w:val="00BF095B"/>
    <w:rsid w:val="00BF1C4E"/>
    <w:rsid w:val="00BF5871"/>
    <w:rsid w:val="00BF5AB1"/>
    <w:rsid w:val="00BF63FB"/>
    <w:rsid w:val="00BF7CCC"/>
    <w:rsid w:val="00C00EFD"/>
    <w:rsid w:val="00C01B92"/>
    <w:rsid w:val="00C01D51"/>
    <w:rsid w:val="00C02762"/>
    <w:rsid w:val="00C027CD"/>
    <w:rsid w:val="00C043EA"/>
    <w:rsid w:val="00C050EC"/>
    <w:rsid w:val="00C05BAA"/>
    <w:rsid w:val="00C05C91"/>
    <w:rsid w:val="00C0763A"/>
    <w:rsid w:val="00C10D68"/>
    <w:rsid w:val="00C120E1"/>
    <w:rsid w:val="00C13DD3"/>
    <w:rsid w:val="00C14081"/>
    <w:rsid w:val="00C145A3"/>
    <w:rsid w:val="00C16F76"/>
    <w:rsid w:val="00C20375"/>
    <w:rsid w:val="00C216CB"/>
    <w:rsid w:val="00C21792"/>
    <w:rsid w:val="00C232D2"/>
    <w:rsid w:val="00C23860"/>
    <w:rsid w:val="00C25831"/>
    <w:rsid w:val="00C264D8"/>
    <w:rsid w:val="00C265B1"/>
    <w:rsid w:val="00C26F55"/>
    <w:rsid w:val="00C277D2"/>
    <w:rsid w:val="00C30220"/>
    <w:rsid w:val="00C308E2"/>
    <w:rsid w:val="00C31341"/>
    <w:rsid w:val="00C330C5"/>
    <w:rsid w:val="00C3478C"/>
    <w:rsid w:val="00C34ED4"/>
    <w:rsid w:val="00C35BFC"/>
    <w:rsid w:val="00C35EE7"/>
    <w:rsid w:val="00C3662D"/>
    <w:rsid w:val="00C41A12"/>
    <w:rsid w:val="00C425FF"/>
    <w:rsid w:val="00C42B40"/>
    <w:rsid w:val="00C43417"/>
    <w:rsid w:val="00C4615B"/>
    <w:rsid w:val="00C46811"/>
    <w:rsid w:val="00C4794F"/>
    <w:rsid w:val="00C47CD2"/>
    <w:rsid w:val="00C504E4"/>
    <w:rsid w:val="00C5150E"/>
    <w:rsid w:val="00C517EA"/>
    <w:rsid w:val="00C52C28"/>
    <w:rsid w:val="00C53424"/>
    <w:rsid w:val="00C5482B"/>
    <w:rsid w:val="00C556BE"/>
    <w:rsid w:val="00C57E39"/>
    <w:rsid w:val="00C601E2"/>
    <w:rsid w:val="00C62D0C"/>
    <w:rsid w:val="00C64345"/>
    <w:rsid w:val="00C64A7A"/>
    <w:rsid w:val="00C6730A"/>
    <w:rsid w:val="00C6797E"/>
    <w:rsid w:val="00C70D78"/>
    <w:rsid w:val="00C713E9"/>
    <w:rsid w:val="00C74467"/>
    <w:rsid w:val="00C7458E"/>
    <w:rsid w:val="00C7472C"/>
    <w:rsid w:val="00C74A33"/>
    <w:rsid w:val="00C76C33"/>
    <w:rsid w:val="00C77028"/>
    <w:rsid w:val="00C770A0"/>
    <w:rsid w:val="00C82D41"/>
    <w:rsid w:val="00C849F8"/>
    <w:rsid w:val="00C85A79"/>
    <w:rsid w:val="00C85B26"/>
    <w:rsid w:val="00C863AC"/>
    <w:rsid w:val="00C87946"/>
    <w:rsid w:val="00C90EDE"/>
    <w:rsid w:val="00C91B24"/>
    <w:rsid w:val="00C91F17"/>
    <w:rsid w:val="00C9265D"/>
    <w:rsid w:val="00C93A03"/>
    <w:rsid w:val="00C93EFA"/>
    <w:rsid w:val="00C951F2"/>
    <w:rsid w:val="00C95F0E"/>
    <w:rsid w:val="00C97335"/>
    <w:rsid w:val="00CA10AA"/>
    <w:rsid w:val="00CA1E22"/>
    <w:rsid w:val="00CA29F7"/>
    <w:rsid w:val="00CA2EC1"/>
    <w:rsid w:val="00CA4747"/>
    <w:rsid w:val="00CA7132"/>
    <w:rsid w:val="00CA7556"/>
    <w:rsid w:val="00CB0360"/>
    <w:rsid w:val="00CB2F4B"/>
    <w:rsid w:val="00CB462D"/>
    <w:rsid w:val="00CB49B9"/>
    <w:rsid w:val="00CB4AC6"/>
    <w:rsid w:val="00CB4F93"/>
    <w:rsid w:val="00CB5A87"/>
    <w:rsid w:val="00CB7605"/>
    <w:rsid w:val="00CB7CAD"/>
    <w:rsid w:val="00CC1218"/>
    <w:rsid w:val="00CC27F5"/>
    <w:rsid w:val="00CC300F"/>
    <w:rsid w:val="00CC52E9"/>
    <w:rsid w:val="00CD082B"/>
    <w:rsid w:val="00CD11D6"/>
    <w:rsid w:val="00CD13F1"/>
    <w:rsid w:val="00CD1D46"/>
    <w:rsid w:val="00CD424F"/>
    <w:rsid w:val="00CD5C3E"/>
    <w:rsid w:val="00CD6364"/>
    <w:rsid w:val="00CD764F"/>
    <w:rsid w:val="00CD7A87"/>
    <w:rsid w:val="00CE0192"/>
    <w:rsid w:val="00CE19BB"/>
    <w:rsid w:val="00CE1B83"/>
    <w:rsid w:val="00CE28CC"/>
    <w:rsid w:val="00CE34B8"/>
    <w:rsid w:val="00CE5BFF"/>
    <w:rsid w:val="00CE61FC"/>
    <w:rsid w:val="00CF0089"/>
    <w:rsid w:val="00CF2EC6"/>
    <w:rsid w:val="00CF3BAE"/>
    <w:rsid w:val="00CF3F64"/>
    <w:rsid w:val="00CF465B"/>
    <w:rsid w:val="00D0272A"/>
    <w:rsid w:val="00D037C9"/>
    <w:rsid w:val="00D041DB"/>
    <w:rsid w:val="00D048E1"/>
    <w:rsid w:val="00D04922"/>
    <w:rsid w:val="00D0725A"/>
    <w:rsid w:val="00D074EC"/>
    <w:rsid w:val="00D11AB4"/>
    <w:rsid w:val="00D12B6C"/>
    <w:rsid w:val="00D12E5B"/>
    <w:rsid w:val="00D136DA"/>
    <w:rsid w:val="00D14BB0"/>
    <w:rsid w:val="00D150F7"/>
    <w:rsid w:val="00D15C5C"/>
    <w:rsid w:val="00D15CCB"/>
    <w:rsid w:val="00D1698F"/>
    <w:rsid w:val="00D20AB0"/>
    <w:rsid w:val="00D210AF"/>
    <w:rsid w:val="00D24DA2"/>
    <w:rsid w:val="00D25C68"/>
    <w:rsid w:val="00D261F1"/>
    <w:rsid w:val="00D30CC4"/>
    <w:rsid w:val="00D30FE0"/>
    <w:rsid w:val="00D3112D"/>
    <w:rsid w:val="00D31567"/>
    <w:rsid w:val="00D3220E"/>
    <w:rsid w:val="00D34512"/>
    <w:rsid w:val="00D3487A"/>
    <w:rsid w:val="00D35CA5"/>
    <w:rsid w:val="00D40FB2"/>
    <w:rsid w:val="00D41CC5"/>
    <w:rsid w:val="00D42571"/>
    <w:rsid w:val="00D42AFD"/>
    <w:rsid w:val="00D42CB7"/>
    <w:rsid w:val="00D42E19"/>
    <w:rsid w:val="00D44345"/>
    <w:rsid w:val="00D462DB"/>
    <w:rsid w:val="00D46ABA"/>
    <w:rsid w:val="00D46C82"/>
    <w:rsid w:val="00D5041C"/>
    <w:rsid w:val="00D51334"/>
    <w:rsid w:val="00D5195D"/>
    <w:rsid w:val="00D525EB"/>
    <w:rsid w:val="00D527B8"/>
    <w:rsid w:val="00D53003"/>
    <w:rsid w:val="00D536F2"/>
    <w:rsid w:val="00D53919"/>
    <w:rsid w:val="00D53B49"/>
    <w:rsid w:val="00D55007"/>
    <w:rsid w:val="00D55BAF"/>
    <w:rsid w:val="00D5656A"/>
    <w:rsid w:val="00D573D5"/>
    <w:rsid w:val="00D57E49"/>
    <w:rsid w:val="00D57EFA"/>
    <w:rsid w:val="00D61FA4"/>
    <w:rsid w:val="00D645B6"/>
    <w:rsid w:val="00D64B66"/>
    <w:rsid w:val="00D64D06"/>
    <w:rsid w:val="00D6706B"/>
    <w:rsid w:val="00D700B8"/>
    <w:rsid w:val="00D70A45"/>
    <w:rsid w:val="00D7233B"/>
    <w:rsid w:val="00D748D8"/>
    <w:rsid w:val="00D801EE"/>
    <w:rsid w:val="00D806DA"/>
    <w:rsid w:val="00D80E9D"/>
    <w:rsid w:val="00D81E09"/>
    <w:rsid w:val="00D82EFC"/>
    <w:rsid w:val="00D83670"/>
    <w:rsid w:val="00D85B1C"/>
    <w:rsid w:val="00D86C28"/>
    <w:rsid w:val="00D8758F"/>
    <w:rsid w:val="00D905F0"/>
    <w:rsid w:val="00D9101B"/>
    <w:rsid w:val="00D91DAF"/>
    <w:rsid w:val="00D91F9B"/>
    <w:rsid w:val="00D92CCA"/>
    <w:rsid w:val="00D94D5A"/>
    <w:rsid w:val="00D95FB7"/>
    <w:rsid w:val="00D96454"/>
    <w:rsid w:val="00DA052A"/>
    <w:rsid w:val="00DA0D82"/>
    <w:rsid w:val="00DA0DBE"/>
    <w:rsid w:val="00DA0DD3"/>
    <w:rsid w:val="00DA2551"/>
    <w:rsid w:val="00DA2EDB"/>
    <w:rsid w:val="00DA6A0E"/>
    <w:rsid w:val="00DB259A"/>
    <w:rsid w:val="00DB284F"/>
    <w:rsid w:val="00DB5FE4"/>
    <w:rsid w:val="00DB6638"/>
    <w:rsid w:val="00DC1350"/>
    <w:rsid w:val="00DC2604"/>
    <w:rsid w:val="00DC4A8B"/>
    <w:rsid w:val="00DC50B0"/>
    <w:rsid w:val="00DC678A"/>
    <w:rsid w:val="00DC6F03"/>
    <w:rsid w:val="00DC75BE"/>
    <w:rsid w:val="00DD079F"/>
    <w:rsid w:val="00DD0ABB"/>
    <w:rsid w:val="00DD1AEB"/>
    <w:rsid w:val="00DD2049"/>
    <w:rsid w:val="00DD325C"/>
    <w:rsid w:val="00DD5544"/>
    <w:rsid w:val="00DD5B5F"/>
    <w:rsid w:val="00DD67B0"/>
    <w:rsid w:val="00DD6C3A"/>
    <w:rsid w:val="00DD771D"/>
    <w:rsid w:val="00DE11E6"/>
    <w:rsid w:val="00DE1657"/>
    <w:rsid w:val="00DE24B2"/>
    <w:rsid w:val="00DE2AA4"/>
    <w:rsid w:val="00DE2B1B"/>
    <w:rsid w:val="00DE39AE"/>
    <w:rsid w:val="00DE4821"/>
    <w:rsid w:val="00DE4AAE"/>
    <w:rsid w:val="00DE6531"/>
    <w:rsid w:val="00DE7B48"/>
    <w:rsid w:val="00DE7FE0"/>
    <w:rsid w:val="00DF08B8"/>
    <w:rsid w:val="00DF2CAC"/>
    <w:rsid w:val="00DF2E35"/>
    <w:rsid w:val="00DF31B7"/>
    <w:rsid w:val="00DF338A"/>
    <w:rsid w:val="00DF33A2"/>
    <w:rsid w:val="00DF37FF"/>
    <w:rsid w:val="00DF3C84"/>
    <w:rsid w:val="00DF78FC"/>
    <w:rsid w:val="00E01E01"/>
    <w:rsid w:val="00E020B8"/>
    <w:rsid w:val="00E0316D"/>
    <w:rsid w:val="00E03BD3"/>
    <w:rsid w:val="00E052D1"/>
    <w:rsid w:val="00E06B59"/>
    <w:rsid w:val="00E07A54"/>
    <w:rsid w:val="00E07DFC"/>
    <w:rsid w:val="00E103FA"/>
    <w:rsid w:val="00E1040A"/>
    <w:rsid w:val="00E12216"/>
    <w:rsid w:val="00E126B6"/>
    <w:rsid w:val="00E16560"/>
    <w:rsid w:val="00E16D9A"/>
    <w:rsid w:val="00E17579"/>
    <w:rsid w:val="00E17B88"/>
    <w:rsid w:val="00E17F69"/>
    <w:rsid w:val="00E223F6"/>
    <w:rsid w:val="00E2260C"/>
    <w:rsid w:val="00E234DA"/>
    <w:rsid w:val="00E24C4E"/>
    <w:rsid w:val="00E313B0"/>
    <w:rsid w:val="00E31DAC"/>
    <w:rsid w:val="00E329C2"/>
    <w:rsid w:val="00E32AF2"/>
    <w:rsid w:val="00E3510F"/>
    <w:rsid w:val="00E36E44"/>
    <w:rsid w:val="00E37846"/>
    <w:rsid w:val="00E40E8B"/>
    <w:rsid w:val="00E40F6A"/>
    <w:rsid w:val="00E433F9"/>
    <w:rsid w:val="00E4412C"/>
    <w:rsid w:val="00E45098"/>
    <w:rsid w:val="00E46C58"/>
    <w:rsid w:val="00E50A26"/>
    <w:rsid w:val="00E50A5E"/>
    <w:rsid w:val="00E50F05"/>
    <w:rsid w:val="00E53765"/>
    <w:rsid w:val="00E54801"/>
    <w:rsid w:val="00E54B7C"/>
    <w:rsid w:val="00E55A38"/>
    <w:rsid w:val="00E6003B"/>
    <w:rsid w:val="00E623AC"/>
    <w:rsid w:val="00E62CB3"/>
    <w:rsid w:val="00E63094"/>
    <w:rsid w:val="00E63E5A"/>
    <w:rsid w:val="00E64CD6"/>
    <w:rsid w:val="00E64D2F"/>
    <w:rsid w:val="00E65DD5"/>
    <w:rsid w:val="00E673DB"/>
    <w:rsid w:val="00E706CB"/>
    <w:rsid w:val="00E74C4C"/>
    <w:rsid w:val="00E751E1"/>
    <w:rsid w:val="00E763B1"/>
    <w:rsid w:val="00E7768F"/>
    <w:rsid w:val="00E80CC1"/>
    <w:rsid w:val="00E814B2"/>
    <w:rsid w:val="00E81C0B"/>
    <w:rsid w:val="00E82053"/>
    <w:rsid w:val="00E82FC8"/>
    <w:rsid w:val="00E84B35"/>
    <w:rsid w:val="00E8599D"/>
    <w:rsid w:val="00E876B0"/>
    <w:rsid w:val="00E876F1"/>
    <w:rsid w:val="00E91973"/>
    <w:rsid w:val="00E94380"/>
    <w:rsid w:val="00E97E1E"/>
    <w:rsid w:val="00EA1787"/>
    <w:rsid w:val="00EA21A2"/>
    <w:rsid w:val="00EA25DD"/>
    <w:rsid w:val="00EA38D7"/>
    <w:rsid w:val="00EA5020"/>
    <w:rsid w:val="00EA5D5E"/>
    <w:rsid w:val="00EA7724"/>
    <w:rsid w:val="00EA7FC4"/>
    <w:rsid w:val="00EB0845"/>
    <w:rsid w:val="00EB1911"/>
    <w:rsid w:val="00EB1B75"/>
    <w:rsid w:val="00EB1C3D"/>
    <w:rsid w:val="00EB1C6D"/>
    <w:rsid w:val="00EB200C"/>
    <w:rsid w:val="00EB2C9A"/>
    <w:rsid w:val="00EB5E88"/>
    <w:rsid w:val="00EB7471"/>
    <w:rsid w:val="00EC044C"/>
    <w:rsid w:val="00EC084A"/>
    <w:rsid w:val="00EC09C3"/>
    <w:rsid w:val="00EC2D34"/>
    <w:rsid w:val="00EC5006"/>
    <w:rsid w:val="00EC518C"/>
    <w:rsid w:val="00EC5819"/>
    <w:rsid w:val="00EC60DF"/>
    <w:rsid w:val="00EC6BBB"/>
    <w:rsid w:val="00ED01F0"/>
    <w:rsid w:val="00ED1633"/>
    <w:rsid w:val="00ED295A"/>
    <w:rsid w:val="00ED29EA"/>
    <w:rsid w:val="00ED3B7C"/>
    <w:rsid w:val="00ED53C1"/>
    <w:rsid w:val="00ED543A"/>
    <w:rsid w:val="00ED63DD"/>
    <w:rsid w:val="00EE02E9"/>
    <w:rsid w:val="00EE1081"/>
    <w:rsid w:val="00EE245D"/>
    <w:rsid w:val="00EE3811"/>
    <w:rsid w:val="00EE418B"/>
    <w:rsid w:val="00EE5DBD"/>
    <w:rsid w:val="00EE726E"/>
    <w:rsid w:val="00EF0361"/>
    <w:rsid w:val="00EF079B"/>
    <w:rsid w:val="00EF1047"/>
    <w:rsid w:val="00EF162C"/>
    <w:rsid w:val="00EF1A95"/>
    <w:rsid w:val="00EF33A2"/>
    <w:rsid w:val="00EF3FCE"/>
    <w:rsid w:val="00EF516D"/>
    <w:rsid w:val="00EF63C8"/>
    <w:rsid w:val="00EF73AE"/>
    <w:rsid w:val="00EF7B8B"/>
    <w:rsid w:val="00F00D27"/>
    <w:rsid w:val="00F01101"/>
    <w:rsid w:val="00F01ED2"/>
    <w:rsid w:val="00F040C4"/>
    <w:rsid w:val="00F04455"/>
    <w:rsid w:val="00F0575E"/>
    <w:rsid w:val="00F05AEF"/>
    <w:rsid w:val="00F06333"/>
    <w:rsid w:val="00F07498"/>
    <w:rsid w:val="00F120A2"/>
    <w:rsid w:val="00F125CE"/>
    <w:rsid w:val="00F136D4"/>
    <w:rsid w:val="00F14B43"/>
    <w:rsid w:val="00F14BF8"/>
    <w:rsid w:val="00F1545C"/>
    <w:rsid w:val="00F15EAD"/>
    <w:rsid w:val="00F16112"/>
    <w:rsid w:val="00F16ABA"/>
    <w:rsid w:val="00F17010"/>
    <w:rsid w:val="00F1703F"/>
    <w:rsid w:val="00F171E2"/>
    <w:rsid w:val="00F2049F"/>
    <w:rsid w:val="00F20A4B"/>
    <w:rsid w:val="00F2123D"/>
    <w:rsid w:val="00F213D4"/>
    <w:rsid w:val="00F243C8"/>
    <w:rsid w:val="00F25261"/>
    <w:rsid w:val="00F255F8"/>
    <w:rsid w:val="00F25E8C"/>
    <w:rsid w:val="00F26A33"/>
    <w:rsid w:val="00F26C8B"/>
    <w:rsid w:val="00F2794B"/>
    <w:rsid w:val="00F3017F"/>
    <w:rsid w:val="00F310DA"/>
    <w:rsid w:val="00F33D3C"/>
    <w:rsid w:val="00F355A5"/>
    <w:rsid w:val="00F35F99"/>
    <w:rsid w:val="00F40065"/>
    <w:rsid w:val="00F4026B"/>
    <w:rsid w:val="00F4042C"/>
    <w:rsid w:val="00F410C1"/>
    <w:rsid w:val="00F42382"/>
    <w:rsid w:val="00F43B96"/>
    <w:rsid w:val="00F43C84"/>
    <w:rsid w:val="00F444E3"/>
    <w:rsid w:val="00F456F1"/>
    <w:rsid w:val="00F469D4"/>
    <w:rsid w:val="00F46BF3"/>
    <w:rsid w:val="00F47A1C"/>
    <w:rsid w:val="00F50DE1"/>
    <w:rsid w:val="00F50EBF"/>
    <w:rsid w:val="00F518C6"/>
    <w:rsid w:val="00F51CF9"/>
    <w:rsid w:val="00F544FB"/>
    <w:rsid w:val="00F559C3"/>
    <w:rsid w:val="00F570AB"/>
    <w:rsid w:val="00F5716A"/>
    <w:rsid w:val="00F611D9"/>
    <w:rsid w:val="00F622D1"/>
    <w:rsid w:val="00F62C59"/>
    <w:rsid w:val="00F6426D"/>
    <w:rsid w:val="00F65A29"/>
    <w:rsid w:val="00F65F55"/>
    <w:rsid w:val="00F66D79"/>
    <w:rsid w:val="00F675D4"/>
    <w:rsid w:val="00F711CC"/>
    <w:rsid w:val="00F72AED"/>
    <w:rsid w:val="00F72D31"/>
    <w:rsid w:val="00F74A32"/>
    <w:rsid w:val="00F766FB"/>
    <w:rsid w:val="00F77CC4"/>
    <w:rsid w:val="00F804DE"/>
    <w:rsid w:val="00F81EE6"/>
    <w:rsid w:val="00F82192"/>
    <w:rsid w:val="00F82DCD"/>
    <w:rsid w:val="00F84372"/>
    <w:rsid w:val="00F84B8A"/>
    <w:rsid w:val="00F84EA9"/>
    <w:rsid w:val="00F8633A"/>
    <w:rsid w:val="00F86829"/>
    <w:rsid w:val="00F87966"/>
    <w:rsid w:val="00F90D31"/>
    <w:rsid w:val="00F943E0"/>
    <w:rsid w:val="00F95350"/>
    <w:rsid w:val="00F95A48"/>
    <w:rsid w:val="00F9687B"/>
    <w:rsid w:val="00FA20C9"/>
    <w:rsid w:val="00FA3CDA"/>
    <w:rsid w:val="00FA3D39"/>
    <w:rsid w:val="00FA43AE"/>
    <w:rsid w:val="00FA5BA0"/>
    <w:rsid w:val="00FB129D"/>
    <w:rsid w:val="00FB2BC1"/>
    <w:rsid w:val="00FB3440"/>
    <w:rsid w:val="00FB38B8"/>
    <w:rsid w:val="00FB38E1"/>
    <w:rsid w:val="00FB4343"/>
    <w:rsid w:val="00FB43E9"/>
    <w:rsid w:val="00FB5704"/>
    <w:rsid w:val="00FB5F40"/>
    <w:rsid w:val="00FB64AE"/>
    <w:rsid w:val="00FC099B"/>
    <w:rsid w:val="00FC136C"/>
    <w:rsid w:val="00FC23BE"/>
    <w:rsid w:val="00FC2A25"/>
    <w:rsid w:val="00FC2CBD"/>
    <w:rsid w:val="00FC3080"/>
    <w:rsid w:val="00FC3ED4"/>
    <w:rsid w:val="00FC417F"/>
    <w:rsid w:val="00FC4FF2"/>
    <w:rsid w:val="00FC5A6A"/>
    <w:rsid w:val="00FC5C15"/>
    <w:rsid w:val="00FC7416"/>
    <w:rsid w:val="00FD0748"/>
    <w:rsid w:val="00FD0D18"/>
    <w:rsid w:val="00FD0F03"/>
    <w:rsid w:val="00FD0F06"/>
    <w:rsid w:val="00FD16C9"/>
    <w:rsid w:val="00FD26BB"/>
    <w:rsid w:val="00FD344F"/>
    <w:rsid w:val="00FD529F"/>
    <w:rsid w:val="00FD52B4"/>
    <w:rsid w:val="00FD559C"/>
    <w:rsid w:val="00FD5734"/>
    <w:rsid w:val="00FD5F7E"/>
    <w:rsid w:val="00FD706C"/>
    <w:rsid w:val="00FD7F2F"/>
    <w:rsid w:val="00FE0006"/>
    <w:rsid w:val="00FE0F03"/>
    <w:rsid w:val="00FE12C2"/>
    <w:rsid w:val="00FE22CB"/>
    <w:rsid w:val="00FE45C0"/>
    <w:rsid w:val="00FE562B"/>
    <w:rsid w:val="00FE5BEB"/>
    <w:rsid w:val="00FE79E5"/>
    <w:rsid w:val="00FE7DE5"/>
    <w:rsid w:val="00FF0100"/>
    <w:rsid w:val="00FF0DA9"/>
    <w:rsid w:val="00FF1F73"/>
    <w:rsid w:val="00FF20BB"/>
    <w:rsid w:val="00FF288E"/>
    <w:rsid w:val="00FF2D89"/>
    <w:rsid w:val="00FF3440"/>
    <w:rsid w:val="00FF4906"/>
    <w:rsid w:val="00FF56D4"/>
    <w:rsid w:val="00FF6741"/>
    <w:rsid w:val="00FF7EF6"/>
    <w:rsid w:val="010427ED"/>
    <w:rsid w:val="011361D3"/>
    <w:rsid w:val="01624D16"/>
    <w:rsid w:val="022623D1"/>
    <w:rsid w:val="0245390A"/>
    <w:rsid w:val="029E03C5"/>
    <w:rsid w:val="02BC351B"/>
    <w:rsid w:val="03B871E2"/>
    <w:rsid w:val="03D170CC"/>
    <w:rsid w:val="03FF0354"/>
    <w:rsid w:val="04041223"/>
    <w:rsid w:val="046B043A"/>
    <w:rsid w:val="04CD3C0E"/>
    <w:rsid w:val="050934E1"/>
    <w:rsid w:val="052C0D76"/>
    <w:rsid w:val="053A23D2"/>
    <w:rsid w:val="05600D6D"/>
    <w:rsid w:val="05965223"/>
    <w:rsid w:val="05B75B68"/>
    <w:rsid w:val="05FC261F"/>
    <w:rsid w:val="068622D1"/>
    <w:rsid w:val="070674B2"/>
    <w:rsid w:val="0779217B"/>
    <w:rsid w:val="07ED1142"/>
    <w:rsid w:val="081A5CFB"/>
    <w:rsid w:val="08DA1F37"/>
    <w:rsid w:val="09D66697"/>
    <w:rsid w:val="09F275E3"/>
    <w:rsid w:val="0A0E00CC"/>
    <w:rsid w:val="0A3D377A"/>
    <w:rsid w:val="0A722CAB"/>
    <w:rsid w:val="0A793A33"/>
    <w:rsid w:val="0A8C4394"/>
    <w:rsid w:val="0B4F2785"/>
    <w:rsid w:val="0B72782E"/>
    <w:rsid w:val="0B830515"/>
    <w:rsid w:val="0C3601B0"/>
    <w:rsid w:val="0C463B40"/>
    <w:rsid w:val="0D076EBA"/>
    <w:rsid w:val="0D2605B1"/>
    <w:rsid w:val="0D424290"/>
    <w:rsid w:val="0D5B4C34"/>
    <w:rsid w:val="0D942465"/>
    <w:rsid w:val="0E255848"/>
    <w:rsid w:val="0E2C54D9"/>
    <w:rsid w:val="0E345BF2"/>
    <w:rsid w:val="0F3A3C47"/>
    <w:rsid w:val="0FBC2C32"/>
    <w:rsid w:val="0FFC01D6"/>
    <w:rsid w:val="1015667F"/>
    <w:rsid w:val="103676CD"/>
    <w:rsid w:val="105E4845"/>
    <w:rsid w:val="109F3A0D"/>
    <w:rsid w:val="10CB00E3"/>
    <w:rsid w:val="11035FD6"/>
    <w:rsid w:val="11C6403E"/>
    <w:rsid w:val="1274415F"/>
    <w:rsid w:val="12782F37"/>
    <w:rsid w:val="12A23DAA"/>
    <w:rsid w:val="135C76B3"/>
    <w:rsid w:val="13F762B3"/>
    <w:rsid w:val="140D58F0"/>
    <w:rsid w:val="150112F9"/>
    <w:rsid w:val="16187A45"/>
    <w:rsid w:val="167278AF"/>
    <w:rsid w:val="1678584E"/>
    <w:rsid w:val="16864478"/>
    <w:rsid w:val="16A30DCD"/>
    <w:rsid w:val="174771D5"/>
    <w:rsid w:val="17F62633"/>
    <w:rsid w:val="19564F57"/>
    <w:rsid w:val="19874669"/>
    <w:rsid w:val="19DD6F9A"/>
    <w:rsid w:val="1A6D7A7A"/>
    <w:rsid w:val="1A771273"/>
    <w:rsid w:val="1AA85335"/>
    <w:rsid w:val="1C74397F"/>
    <w:rsid w:val="1C842DB1"/>
    <w:rsid w:val="1CA4760F"/>
    <w:rsid w:val="1CB967B3"/>
    <w:rsid w:val="1CEB39C2"/>
    <w:rsid w:val="1CFE5AEE"/>
    <w:rsid w:val="1D6B5925"/>
    <w:rsid w:val="1E332FF4"/>
    <w:rsid w:val="1E593DF6"/>
    <w:rsid w:val="1EE50640"/>
    <w:rsid w:val="1FB1399F"/>
    <w:rsid w:val="20120098"/>
    <w:rsid w:val="20665F2D"/>
    <w:rsid w:val="207E2095"/>
    <w:rsid w:val="210E772C"/>
    <w:rsid w:val="217105C1"/>
    <w:rsid w:val="222C0528"/>
    <w:rsid w:val="228E793A"/>
    <w:rsid w:val="22EF6C31"/>
    <w:rsid w:val="231766BA"/>
    <w:rsid w:val="231B1BCD"/>
    <w:rsid w:val="23360B8A"/>
    <w:rsid w:val="235F4133"/>
    <w:rsid w:val="236B6903"/>
    <w:rsid w:val="23B22C8E"/>
    <w:rsid w:val="23C45411"/>
    <w:rsid w:val="2486112D"/>
    <w:rsid w:val="249225ED"/>
    <w:rsid w:val="25146F51"/>
    <w:rsid w:val="258238B8"/>
    <w:rsid w:val="25B054E6"/>
    <w:rsid w:val="25E8434E"/>
    <w:rsid w:val="26531E82"/>
    <w:rsid w:val="266249F5"/>
    <w:rsid w:val="26E559F5"/>
    <w:rsid w:val="27505030"/>
    <w:rsid w:val="27C814EA"/>
    <w:rsid w:val="28226D38"/>
    <w:rsid w:val="28597F97"/>
    <w:rsid w:val="297C70B3"/>
    <w:rsid w:val="29E327E8"/>
    <w:rsid w:val="2A050DA9"/>
    <w:rsid w:val="2B34055A"/>
    <w:rsid w:val="2B5B6A75"/>
    <w:rsid w:val="2B9D2BE3"/>
    <w:rsid w:val="2BA27021"/>
    <w:rsid w:val="2C374393"/>
    <w:rsid w:val="2CB32B20"/>
    <w:rsid w:val="2CCE1997"/>
    <w:rsid w:val="2CF8749E"/>
    <w:rsid w:val="2D185E82"/>
    <w:rsid w:val="2D452DAA"/>
    <w:rsid w:val="2DC07CC9"/>
    <w:rsid w:val="2E020037"/>
    <w:rsid w:val="2E4B290A"/>
    <w:rsid w:val="2E8B623E"/>
    <w:rsid w:val="2EC7200A"/>
    <w:rsid w:val="2FA90499"/>
    <w:rsid w:val="2FB02CAD"/>
    <w:rsid w:val="30462031"/>
    <w:rsid w:val="30722FCE"/>
    <w:rsid w:val="30C72547"/>
    <w:rsid w:val="30D86BAF"/>
    <w:rsid w:val="31777AF7"/>
    <w:rsid w:val="319D11E9"/>
    <w:rsid w:val="31A4737C"/>
    <w:rsid w:val="31EF39CB"/>
    <w:rsid w:val="31F0342B"/>
    <w:rsid w:val="320F79A4"/>
    <w:rsid w:val="323E2B94"/>
    <w:rsid w:val="3426354F"/>
    <w:rsid w:val="344E5EE2"/>
    <w:rsid w:val="34AC3ACF"/>
    <w:rsid w:val="34DA2381"/>
    <w:rsid w:val="351A647B"/>
    <w:rsid w:val="353724B7"/>
    <w:rsid w:val="35A963CA"/>
    <w:rsid w:val="35F4512F"/>
    <w:rsid w:val="3617405E"/>
    <w:rsid w:val="36754630"/>
    <w:rsid w:val="37633BE6"/>
    <w:rsid w:val="37A93E29"/>
    <w:rsid w:val="383B287A"/>
    <w:rsid w:val="38C55AEB"/>
    <w:rsid w:val="3914159F"/>
    <w:rsid w:val="39197ECA"/>
    <w:rsid w:val="39367E4E"/>
    <w:rsid w:val="394A1B63"/>
    <w:rsid w:val="39793072"/>
    <w:rsid w:val="39EA79CC"/>
    <w:rsid w:val="3AED4C5D"/>
    <w:rsid w:val="3AF956C1"/>
    <w:rsid w:val="3BAC015A"/>
    <w:rsid w:val="3BCB5E35"/>
    <w:rsid w:val="3BDB4C1A"/>
    <w:rsid w:val="3C307CB9"/>
    <w:rsid w:val="3CF67C83"/>
    <w:rsid w:val="3CFE0C30"/>
    <w:rsid w:val="3EB01DA8"/>
    <w:rsid w:val="3F966BBE"/>
    <w:rsid w:val="3FB91C85"/>
    <w:rsid w:val="40191D4A"/>
    <w:rsid w:val="40971B65"/>
    <w:rsid w:val="40D967F0"/>
    <w:rsid w:val="40DF0481"/>
    <w:rsid w:val="41167C20"/>
    <w:rsid w:val="416536A5"/>
    <w:rsid w:val="417A0A27"/>
    <w:rsid w:val="41DC5326"/>
    <w:rsid w:val="41F707DF"/>
    <w:rsid w:val="41F908B1"/>
    <w:rsid w:val="429E7296"/>
    <w:rsid w:val="42CB0CEA"/>
    <w:rsid w:val="4309625F"/>
    <w:rsid w:val="43552CEC"/>
    <w:rsid w:val="43572183"/>
    <w:rsid w:val="441434A9"/>
    <w:rsid w:val="459F414E"/>
    <w:rsid w:val="45A5690D"/>
    <w:rsid w:val="45C14C94"/>
    <w:rsid w:val="45D0276D"/>
    <w:rsid w:val="46576192"/>
    <w:rsid w:val="46755180"/>
    <w:rsid w:val="478A7E86"/>
    <w:rsid w:val="485C14FC"/>
    <w:rsid w:val="48F512B1"/>
    <w:rsid w:val="48F77EA3"/>
    <w:rsid w:val="492B0050"/>
    <w:rsid w:val="4952795F"/>
    <w:rsid w:val="499E3152"/>
    <w:rsid w:val="4AC4173D"/>
    <w:rsid w:val="4B106C0B"/>
    <w:rsid w:val="4B961EA8"/>
    <w:rsid w:val="4B9D5C77"/>
    <w:rsid w:val="4BDA14E3"/>
    <w:rsid w:val="4CE64BC2"/>
    <w:rsid w:val="4D1B50A8"/>
    <w:rsid w:val="4D3A5EB5"/>
    <w:rsid w:val="4D636114"/>
    <w:rsid w:val="4D804230"/>
    <w:rsid w:val="4DDF3B2E"/>
    <w:rsid w:val="4DE828B5"/>
    <w:rsid w:val="4E733B9A"/>
    <w:rsid w:val="4EB60E42"/>
    <w:rsid w:val="4EEB70AB"/>
    <w:rsid w:val="4F2961EA"/>
    <w:rsid w:val="4F4F2D77"/>
    <w:rsid w:val="4FF57BEB"/>
    <w:rsid w:val="50327C0C"/>
    <w:rsid w:val="50377DF8"/>
    <w:rsid w:val="504A55D7"/>
    <w:rsid w:val="51033624"/>
    <w:rsid w:val="51272E49"/>
    <w:rsid w:val="526D6F87"/>
    <w:rsid w:val="52C54A12"/>
    <w:rsid w:val="534D319E"/>
    <w:rsid w:val="53991EFB"/>
    <w:rsid w:val="53AA7C44"/>
    <w:rsid w:val="53FA3EA2"/>
    <w:rsid w:val="544A46AA"/>
    <w:rsid w:val="54DE6EB3"/>
    <w:rsid w:val="553966F0"/>
    <w:rsid w:val="558B484E"/>
    <w:rsid w:val="57410E96"/>
    <w:rsid w:val="574E4AC1"/>
    <w:rsid w:val="57CC7DDD"/>
    <w:rsid w:val="57FB1EA2"/>
    <w:rsid w:val="58327632"/>
    <w:rsid w:val="5881289D"/>
    <w:rsid w:val="58967D45"/>
    <w:rsid w:val="589C2A46"/>
    <w:rsid w:val="58F42894"/>
    <w:rsid w:val="5920451C"/>
    <w:rsid w:val="59C31EAB"/>
    <w:rsid w:val="5A313329"/>
    <w:rsid w:val="5A875FB8"/>
    <w:rsid w:val="5B1A2D53"/>
    <w:rsid w:val="5B23313A"/>
    <w:rsid w:val="5B6479B1"/>
    <w:rsid w:val="5BC90AB4"/>
    <w:rsid w:val="5BDA6FF8"/>
    <w:rsid w:val="5CF61F84"/>
    <w:rsid w:val="5D232F7B"/>
    <w:rsid w:val="5D782DE9"/>
    <w:rsid w:val="5E821049"/>
    <w:rsid w:val="5ED57849"/>
    <w:rsid w:val="5EDA4318"/>
    <w:rsid w:val="5F4C2C41"/>
    <w:rsid w:val="5F86032A"/>
    <w:rsid w:val="60C72AFC"/>
    <w:rsid w:val="61216C02"/>
    <w:rsid w:val="61A71194"/>
    <w:rsid w:val="626968F6"/>
    <w:rsid w:val="62D80769"/>
    <w:rsid w:val="63231258"/>
    <w:rsid w:val="63AA6CAE"/>
    <w:rsid w:val="63B5345C"/>
    <w:rsid w:val="64A22FCC"/>
    <w:rsid w:val="64CA1A63"/>
    <w:rsid w:val="65060D17"/>
    <w:rsid w:val="65997965"/>
    <w:rsid w:val="65F61CC4"/>
    <w:rsid w:val="668D350C"/>
    <w:rsid w:val="66B849C6"/>
    <w:rsid w:val="67290225"/>
    <w:rsid w:val="677479AD"/>
    <w:rsid w:val="67C67286"/>
    <w:rsid w:val="67EF6D88"/>
    <w:rsid w:val="688E3312"/>
    <w:rsid w:val="693850DB"/>
    <w:rsid w:val="6A605FA3"/>
    <w:rsid w:val="6ACB1205"/>
    <w:rsid w:val="6B584DD1"/>
    <w:rsid w:val="6B9B7BB3"/>
    <w:rsid w:val="6BD21800"/>
    <w:rsid w:val="6C021F3D"/>
    <w:rsid w:val="6C1C255C"/>
    <w:rsid w:val="6C701E9D"/>
    <w:rsid w:val="6C8967C4"/>
    <w:rsid w:val="6C98399D"/>
    <w:rsid w:val="6DCD0D42"/>
    <w:rsid w:val="6DF26EDF"/>
    <w:rsid w:val="6E112D3F"/>
    <w:rsid w:val="6E2008A2"/>
    <w:rsid w:val="6E6C1B18"/>
    <w:rsid w:val="6EA8357E"/>
    <w:rsid w:val="6ED90693"/>
    <w:rsid w:val="6F223075"/>
    <w:rsid w:val="6F5C6334"/>
    <w:rsid w:val="6FA73BE9"/>
    <w:rsid w:val="6FE5550A"/>
    <w:rsid w:val="701D4E1C"/>
    <w:rsid w:val="70303D09"/>
    <w:rsid w:val="70B67957"/>
    <w:rsid w:val="70CB3C30"/>
    <w:rsid w:val="71A3429C"/>
    <w:rsid w:val="721D7AFE"/>
    <w:rsid w:val="726F4A53"/>
    <w:rsid w:val="72954F97"/>
    <w:rsid w:val="7341061E"/>
    <w:rsid w:val="738C79DB"/>
    <w:rsid w:val="742504DF"/>
    <w:rsid w:val="74720DB2"/>
    <w:rsid w:val="75992A97"/>
    <w:rsid w:val="77047DB2"/>
    <w:rsid w:val="78717689"/>
    <w:rsid w:val="78781D70"/>
    <w:rsid w:val="78B371AA"/>
    <w:rsid w:val="790E5B5E"/>
    <w:rsid w:val="79CD1DF3"/>
    <w:rsid w:val="7A1D69B3"/>
    <w:rsid w:val="7A386829"/>
    <w:rsid w:val="7A394895"/>
    <w:rsid w:val="7A5447B6"/>
    <w:rsid w:val="7AB07A6E"/>
    <w:rsid w:val="7AE5079A"/>
    <w:rsid w:val="7B445E4C"/>
    <w:rsid w:val="7B5F79BA"/>
    <w:rsid w:val="7B8E2C8D"/>
    <w:rsid w:val="7BCD48FF"/>
    <w:rsid w:val="7C211669"/>
    <w:rsid w:val="7DB06ABD"/>
    <w:rsid w:val="7F471478"/>
    <w:rsid w:val="7F83797E"/>
    <w:rsid w:val="7F8663E3"/>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99" w:name="toc 4"/>
    <w:lsdException w:qFormat="1" w:unhideWhenUsed="0" w:uiPriority="99" w:name="toc 5"/>
    <w:lsdException w:qFormat="1" w:unhideWhenUsed="0" w:uiPriority="99" w:name="toc 6"/>
    <w:lsdException w:qFormat="1" w:unhideWhenUsed="0" w:uiPriority="99" w:name="toc 7"/>
    <w:lsdException w:qFormat="1" w:unhideWhenUsed="0" w:uiPriority="99" w:name="toc 8"/>
    <w:lsdException w:qFormat="1" w:unhideWhenUsed="0" w:uiPriority="99" w:name="toc 9"/>
    <w:lsdException w:uiPriority="99" w:name="Normal Indent"/>
    <w:lsdException w:qFormat="1" w:unhideWhenUsed="0" w:uiPriority="0" w:name="footnote text"/>
    <w:lsdException w:qFormat="1" w:unhideWhenUsed="0" w:uiPriority="0" w:name="annotation text"/>
    <w:lsdException w:qFormat="1" w:unhideWhenUsed="0" w:uiPriority="99" w:semiHidden="0" w:name="header"/>
    <w:lsdException w:qFormat="1" w:unhideWhenUsed="0" w:uiPriority="99" w:semiHidden="0" w:name="footer"/>
    <w:lsdException w:uiPriority="99" w:name="index heading"/>
    <w:lsdException w:qFormat="1" w:unhideWhenUsed="0" w:uiPriority="99" w:semiHidden="0" w:name="caption"/>
    <w:lsdException w:qFormat="1" w:unhideWhenUsed="0" w:uiPriority="99" w:semiHidden="0" w:name="table of figures"/>
    <w:lsdException w:uiPriority="99" w:name="envelope address"/>
    <w:lsdException w:uiPriority="99" w:name="envelope return"/>
    <w:lsdException w:qFormat="1" w:unhideWhenUsed="0" w:uiPriority="99" w:name="footnote reference"/>
    <w:lsdException w:qFormat="1" w:unhideWhenUsed="0" w:uiPriority="0" w:name="annotation reference"/>
    <w:lsdException w:qFormat="1" w:unhideWhenUsed="0" w:uiPriority="99" w:name="line number"/>
    <w:lsdException w:qFormat="1" w:unhideWhenUsed="0"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9" w:semiHidden="0" w:name="Title"/>
    <w:lsdException w:uiPriority="99" w:name="Closing"/>
    <w:lsdException w:uiPriority="99" w:name="Signature"/>
    <w:lsdException w:qFormat="1" w:uiPriority="1" w:name="Default Paragraph Font"/>
    <w:lsdException w:qFormat="1" w:unhideWhenUsed="0" w:uiPriority="99" w:semiHidden="0" w:name="Body Text"/>
    <w:lsdException w:qFormat="1" w:unhideWhenUsed="0"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nhideWhenUsed="0" w:uiPriority="99" w:name="Body Text 2"/>
    <w:lsdException w:qFormat="1" w:unhideWhenUsed="0" w:uiPriority="99" w:name="Body Text 3"/>
    <w:lsdException w:qFormat="1" w:unhideWhenUsed="0" w:uiPriority="99" w:name="Body Text Indent 2"/>
    <w:lsdException w:qFormat="1" w:unhideWhenUsed="0" w:uiPriority="99" w:name="Body Text Indent 3"/>
    <w:lsdException w:uiPriority="99" w:name="Block Text"/>
    <w:lsdException w:qFormat="1" w:unhideWhenUsed="0" w:uiPriority="99" w:semiHidden="0" w:name="Hyperlink"/>
    <w:lsdException w:qFormat="1" w:unhideWhenUsed="0" w:uiPriority="99" w:name="FollowedHyperlink"/>
    <w:lsdException w:qFormat="1" w:unhideWhenUsed="0" w:uiPriority="99" w:semiHidden="0" w:name="Strong"/>
    <w:lsdException w:qFormat="1" w:unhideWhenUsed="0" w:uiPriority="99"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name="Balloon Text"/>
    <w:lsdException w:qFormat="1" w:unhideWhenUsed="0" w:uiPriority="99" w:semiHidden="0" w:name="Table Grid"/>
    <w:lsdException w:uiPriority="99" w:name="Table Theme"/>
    <w:lsdException w:qFormat="1" w:unhideWhenUsed="0" w:uiPriority="99" w:semiHidden="0" w:name="List Paragraph"/>
  </w:latentStyles>
  <w:style w:type="paragraph" w:default="1" w:styleId="1">
    <w:name w:val="Normal"/>
    <w:qFormat/>
    <w:uiPriority w:val="0"/>
    <w:pPr>
      <w:ind w:left="288"/>
    </w:pPr>
    <w:rPr>
      <w:rFonts w:ascii="Times New Roman" w:hAnsi="Times New Roman" w:eastAsia="Times New Roman" w:cs="Times New Roman"/>
      <w:sz w:val="24"/>
      <w:szCs w:val="24"/>
      <w:lang w:val="pt-BR" w:eastAsia="pt-BR" w:bidi="ar-SA"/>
    </w:rPr>
  </w:style>
  <w:style w:type="paragraph" w:styleId="2">
    <w:name w:val="heading 1"/>
    <w:basedOn w:val="1"/>
    <w:next w:val="1"/>
    <w:link w:val="47"/>
    <w:qFormat/>
    <w:uiPriority w:val="99"/>
    <w:pPr>
      <w:keepNext/>
      <w:widowControl w:val="0"/>
      <w:spacing w:before="240" w:after="60" w:line="480" w:lineRule="auto"/>
      <w:outlineLvl w:val="0"/>
    </w:pPr>
    <w:rPr>
      <w:b/>
      <w:bCs/>
      <w:caps/>
      <w:color w:val="000000"/>
    </w:rPr>
  </w:style>
  <w:style w:type="paragraph" w:styleId="3">
    <w:name w:val="heading 2"/>
    <w:basedOn w:val="1"/>
    <w:next w:val="1"/>
    <w:link w:val="48"/>
    <w:qFormat/>
    <w:uiPriority w:val="99"/>
    <w:pPr>
      <w:keepNext/>
      <w:spacing w:before="240" w:after="60" w:line="480" w:lineRule="auto"/>
      <w:outlineLvl w:val="1"/>
    </w:pPr>
    <w:rPr>
      <w:rFonts w:eastAsia="Arial Unicode MS"/>
      <w:b/>
      <w:bCs/>
      <w:color w:val="000000"/>
    </w:rPr>
  </w:style>
  <w:style w:type="paragraph" w:styleId="4">
    <w:name w:val="heading 3"/>
    <w:basedOn w:val="1"/>
    <w:next w:val="1"/>
    <w:link w:val="49"/>
    <w:qFormat/>
    <w:uiPriority w:val="99"/>
    <w:pPr>
      <w:keepNext/>
      <w:spacing w:before="240" w:after="60" w:line="480" w:lineRule="auto"/>
      <w:outlineLvl w:val="2"/>
    </w:pPr>
    <w:rPr>
      <w:b/>
      <w:bCs/>
      <w:color w:val="000000"/>
    </w:rPr>
  </w:style>
  <w:style w:type="paragraph" w:styleId="5">
    <w:name w:val="heading 4"/>
    <w:basedOn w:val="1"/>
    <w:next w:val="1"/>
    <w:link w:val="50"/>
    <w:qFormat/>
    <w:uiPriority w:val="99"/>
    <w:pPr>
      <w:keepNext/>
      <w:autoSpaceDE w:val="0"/>
      <w:autoSpaceDN w:val="0"/>
      <w:adjustRightInd w:val="0"/>
      <w:spacing w:before="240" w:after="60" w:line="480" w:lineRule="auto"/>
      <w:outlineLvl w:val="3"/>
    </w:pPr>
    <w:rPr>
      <w:b/>
      <w:bCs/>
      <w:color w:val="000000"/>
    </w:rPr>
  </w:style>
  <w:style w:type="paragraph" w:styleId="6">
    <w:name w:val="heading 5"/>
    <w:basedOn w:val="1"/>
    <w:next w:val="1"/>
    <w:link w:val="51"/>
    <w:qFormat/>
    <w:uiPriority w:val="99"/>
    <w:pPr>
      <w:keepNext/>
      <w:spacing w:before="240" w:after="60" w:line="480" w:lineRule="auto"/>
      <w:outlineLvl w:val="4"/>
    </w:pPr>
    <w:rPr>
      <w:b/>
      <w:bCs/>
      <w:color w:val="000000"/>
    </w:rPr>
  </w:style>
  <w:style w:type="paragraph" w:styleId="7">
    <w:name w:val="heading 6"/>
    <w:basedOn w:val="1"/>
    <w:next w:val="1"/>
    <w:link w:val="52"/>
    <w:qFormat/>
    <w:uiPriority w:val="99"/>
    <w:pPr>
      <w:keepNext/>
      <w:jc w:val="center"/>
      <w:outlineLvl w:val="5"/>
    </w:pPr>
    <w:rPr>
      <w:rFonts w:ascii="Arial" w:hAnsi="Arial" w:cs="Arial"/>
      <w:b/>
      <w:bCs/>
      <w:sz w:val="28"/>
      <w:szCs w:val="28"/>
    </w:rPr>
  </w:style>
  <w:style w:type="paragraph" w:styleId="8">
    <w:name w:val="heading 7"/>
    <w:basedOn w:val="1"/>
    <w:next w:val="1"/>
    <w:link w:val="53"/>
    <w:qFormat/>
    <w:uiPriority w:val="99"/>
    <w:pPr>
      <w:keepNext/>
      <w:jc w:val="center"/>
      <w:outlineLvl w:val="6"/>
    </w:pPr>
    <w:rPr>
      <w:b/>
      <w:bCs/>
      <w:sz w:val="20"/>
      <w:szCs w:val="20"/>
    </w:rPr>
  </w:style>
  <w:style w:type="paragraph" w:styleId="9">
    <w:name w:val="heading 8"/>
    <w:basedOn w:val="1"/>
    <w:next w:val="1"/>
    <w:link w:val="54"/>
    <w:qFormat/>
    <w:uiPriority w:val="99"/>
    <w:pPr>
      <w:keepNext/>
      <w:jc w:val="center"/>
      <w:outlineLvl w:val="7"/>
    </w:pPr>
    <w:rPr>
      <w:b/>
      <w:bCs/>
      <w:sz w:val="16"/>
      <w:szCs w:val="16"/>
    </w:rPr>
  </w:style>
  <w:style w:type="paragraph" w:styleId="10">
    <w:name w:val="heading 9"/>
    <w:basedOn w:val="1"/>
    <w:next w:val="1"/>
    <w:link w:val="55"/>
    <w:qFormat/>
    <w:uiPriority w:val="99"/>
    <w:pPr>
      <w:keepNext/>
      <w:jc w:val="center"/>
      <w:outlineLvl w:val="8"/>
    </w:pPr>
  </w:style>
  <w:style w:type="character" w:default="1" w:styleId="36">
    <w:name w:val="Default Paragraph Font"/>
    <w:semiHidden/>
    <w:unhideWhenUsed/>
    <w:qFormat/>
    <w:uiPriority w:val="1"/>
  </w:style>
  <w:style w:type="table" w:default="1" w:styleId="45">
    <w:name w:val="Normal Table"/>
    <w:semiHidden/>
    <w:unhideWhenUsed/>
    <w:qFormat/>
    <w:uiPriority w:val="99"/>
    <w:tblPr>
      <w:tblLayout w:type="fixed"/>
      <w:tblCellMar>
        <w:top w:w="0" w:type="dxa"/>
        <w:left w:w="108" w:type="dxa"/>
        <w:bottom w:w="0" w:type="dxa"/>
        <w:right w:w="108" w:type="dxa"/>
      </w:tblCellMar>
    </w:tblPr>
  </w:style>
  <w:style w:type="paragraph" w:styleId="11">
    <w:name w:val="toc 2"/>
    <w:basedOn w:val="1"/>
    <w:next w:val="1"/>
    <w:qFormat/>
    <w:uiPriority w:val="39"/>
    <w:rPr>
      <w:szCs w:val="20"/>
    </w:rPr>
  </w:style>
  <w:style w:type="paragraph" w:styleId="12">
    <w:name w:val="toc 9"/>
    <w:basedOn w:val="1"/>
    <w:next w:val="1"/>
    <w:semiHidden/>
    <w:qFormat/>
    <w:uiPriority w:val="99"/>
    <w:pPr>
      <w:ind w:left="1920"/>
    </w:pPr>
    <w:rPr>
      <w:rFonts w:ascii="Calibri" w:hAnsi="Calibri"/>
      <w:sz w:val="18"/>
      <w:szCs w:val="18"/>
    </w:rPr>
  </w:style>
  <w:style w:type="paragraph" w:styleId="13">
    <w:name w:val="Body Text"/>
    <w:basedOn w:val="1"/>
    <w:link w:val="56"/>
    <w:qFormat/>
    <w:uiPriority w:val="99"/>
    <w:pPr>
      <w:spacing w:line="480" w:lineRule="auto"/>
      <w:jc w:val="both"/>
    </w:pPr>
  </w:style>
  <w:style w:type="paragraph" w:styleId="14">
    <w:name w:val="toc 6"/>
    <w:basedOn w:val="1"/>
    <w:next w:val="1"/>
    <w:semiHidden/>
    <w:qFormat/>
    <w:uiPriority w:val="99"/>
    <w:pPr>
      <w:ind w:left="1200"/>
    </w:pPr>
    <w:rPr>
      <w:rFonts w:ascii="Calibri" w:hAnsi="Calibri"/>
      <w:sz w:val="18"/>
      <w:szCs w:val="18"/>
    </w:rPr>
  </w:style>
  <w:style w:type="paragraph" w:styleId="15">
    <w:name w:val="annotation text"/>
    <w:basedOn w:val="1"/>
    <w:link w:val="64"/>
    <w:semiHidden/>
    <w:qFormat/>
    <w:uiPriority w:val="0"/>
    <w:rPr>
      <w:sz w:val="20"/>
      <w:szCs w:val="20"/>
    </w:rPr>
  </w:style>
  <w:style w:type="paragraph" w:styleId="16">
    <w:name w:val="toc 5"/>
    <w:basedOn w:val="1"/>
    <w:next w:val="1"/>
    <w:semiHidden/>
    <w:qFormat/>
    <w:uiPriority w:val="99"/>
    <w:pPr>
      <w:ind w:left="960"/>
    </w:pPr>
    <w:rPr>
      <w:rFonts w:ascii="Calibri" w:hAnsi="Calibri"/>
      <w:sz w:val="18"/>
      <w:szCs w:val="18"/>
    </w:rPr>
  </w:style>
  <w:style w:type="paragraph" w:styleId="17">
    <w:name w:val="Body Text Indent 2"/>
    <w:basedOn w:val="1"/>
    <w:link w:val="59"/>
    <w:semiHidden/>
    <w:qFormat/>
    <w:uiPriority w:val="99"/>
    <w:pPr>
      <w:spacing w:line="480" w:lineRule="auto"/>
      <w:ind w:firstLine="709"/>
      <w:jc w:val="both"/>
    </w:pPr>
  </w:style>
  <w:style w:type="paragraph" w:styleId="18">
    <w:name w:val="table of figures"/>
    <w:basedOn w:val="1"/>
    <w:next w:val="1"/>
    <w:qFormat/>
    <w:uiPriority w:val="99"/>
    <w:pPr>
      <w:ind w:left="480" w:hanging="480"/>
    </w:pPr>
  </w:style>
  <w:style w:type="paragraph" w:styleId="19">
    <w:name w:val="Title"/>
    <w:basedOn w:val="1"/>
    <w:link w:val="60"/>
    <w:qFormat/>
    <w:uiPriority w:val="99"/>
    <w:pPr>
      <w:jc w:val="center"/>
    </w:pPr>
    <w:rPr>
      <w:b/>
      <w:bCs/>
      <w:sz w:val="52"/>
      <w:szCs w:val="52"/>
    </w:rPr>
  </w:style>
  <w:style w:type="paragraph" w:styleId="20">
    <w:name w:val="Normal (Web)"/>
    <w:basedOn w:val="1"/>
    <w:qFormat/>
    <w:uiPriority w:val="99"/>
    <w:pPr>
      <w:widowControl w:val="0"/>
      <w:spacing w:before="100" w:after="100"/>
    </w:pPr>
    <w:rPr>
      <w:rFonts w:ascii="Arial Unicode MS" w:eastAsia="Arial Unicode MS" w:cs="Arial Unicode MS"/>
      <w:color w:val="FFFF00"/>
    </w:rPr>
  </w:style>
  <w:style w:type="paragraph" w:styleId="21">
    <w:name w:val="toc 4"/>
    <w:basedOn w:val="1"/>
    <w:next w:val="1"/>
    <w:semiHidden/>
    <w:qFormat/>
    <w:uiPriority w:val="99"/>
    <w:pPr>
      <w:ind w:left="720"/>
    </w:pPr>
    <w:rPr>
      <w:rFonts w:ascii="Calibri" w:hAnsi="Calibri"/>
      <w:sz w:val="18"/>
      <w:szCs w:val="18"/>
    </w:rPr>
  </w:style>
  <w:style w:type="paragraph" w:styleId="22">
    <w:name w:val="toc 8"/>
    <w:basedOn w:val="1"/>
    <w:next w:val="1"/>
    <w:semiHidden/>
    <w:qFormat/>
    <w:uiPriority w:val="99"/>
    <w:pPr>
      <w:ind w:left="1680"/>
    </w:pPr>
    <w:rPr>
      <w:rFonts w:ascii="Calibri" w:hAnsi="Calibri"/>
      <w:sz w:val="18"/>
      <w:szCs w:val="18"/>
    </w:rPr>
  </w:style>
  <w:style w:type="paragraph" w:styleId="23">
    <w:name w:val="Body Text 3"/>
    <w:basedOn w:val="1"/>
    <w:link w:val="65"/>
    <w:semiHidden/>
    <w:qFormat/>
    <w:uiPriority w:val="99"/>
    <w:pPr>
      <w:jc w:val="center"/>
    </w:pPr>
    <w:rPr>
      <w:b/>
      <w:bCs/>
      <w:sz w:val="22"/>
      <w:szCs w:val="22"/>
    </w:rPr>
  </w:style>
  <w:style w:type="paragraph" w:styleId="24">
    <w:name w:val="Body Text 2"/>
    <w:basedOn w:val="1"/>
    <w:link w:val="66"/>
    <w:semiHidden/>
    <w:qFormat/>
    <w:uiPriority w:val="99"/>
    <w:pPr>
      <w:spacing w:before="240" w:after="60"/>
      <w:jc w:val="both"/>
    </w:pPr>
    <w:rPr>
      <w:b/>
      <w:bCs/>
    </w:rPr>
  </w:style>
  <w:style w:type="paragraph" w:styleId="25">
    <w:name w:val="header"/>
    <w:basedOn w:val="1"/>
    <w:link w:val="57"/>
    <w:qFormat/>
    <w:uiPriority w:val="99"/>
    <w:pPr>
      <w:tabs>
        <w:tab w:val="center" w:pos="4419"/>
        <w:tab w:val="right" w:pos="8838"/>
      </w:tabs>
    </w:pPr>
  </w:style>
  <w:style w:type="paragraph" w:styleId="26">
    <w:name w:val="annotation subject"/>
    <w:basedOn w:val="15"/>
    <w:next w:val="15"/>
    <w:link w:val="100"/>
    <w:semiHidden/>
    <w:unhideWhenUsed/>
    <w:qFormat/>
    <w:uiPriority w:val="99"/>
    <w:rPr>
      <w:b/>
      <w:bCs/>
    </w:rPr>
  </w:style>
  <w:style w:type="paragraph" w:styleId="27">
    <w:name w:val="footer"/>
    <w:basedOn w:val="1"/>
    <w:link w:val="63"/>
    <w:qFormat/>
    <w:uiPriority w:val="99"/>
    <w:pPr>
      <w:tabs>
        <w:tab w:val="center" w:pos="4419"/>
        <w:tab w:val="right" w:pos="8838"/>
      </w:tabs>
    </w:pPr>
  </w:style>
  <w:style w:type="paragraph" w:styleId="28">
    <w:name w:val="caption"/>
    <w:basedOn w:val="1"/>
    <w:next w:val="1"/>
    <w:qFormat/>
    <w:uiPriority w:val="99"/>
    <w:pPr>
      <w:spacing w:before="120" w:after="120"/>
    </w:pPr>
    <w:rPr>
      <w:b/>
      <w:bCs/>
      <w:sz w:val="20"/>
      <w:szCs w:val="20"/>
    </w:rPr>
  </w:style>
  <w:style w:type="paragraph" w:styleId="29">
    <w:name w:val="toc 7"/>
    <w:basedOn w:val="1"/>
    <w:next w:val="1"/>
    <w:semiHidden/>
    <w:qFormat/>
    <w:uiPriority w:val="99"/>
    <w:pPr>
      <w:ind w:left="1440"/>
    </w:pPr>
    <w:rPr>
      <w:rFonts w:ascii="Calibri" w:hAnsi="Calibri"/>
      <w:sz w:val="18"/>
      <w:szCs w:val="18"/>
    </w:rPr>
  </w:style>
  <w:style w:type="paragraph" w:styleId="30">
    <w:name w:val="Body Text Indent 3"/>
    <w:basedOn w:val="1"/>
    <w:link w:val="61"/>
    <w:semiHidden/>
    <w:qFormat/>
    <w:uiPriority w:val="99"/>
    <w:pPr>
      <w:spacing w:line="480" w:lineRule="auto"/>
      <w:ind w:firstLine="360"/>
    </w:pPr>
  </w:style>
  <w:style w:type="paragraph" w:styleId="31">
    <w:name w:val="toc 3"/>
    <w:basedOn w:val="1"/>
    <w:next w:val="1"/>
    <w:qFormat/>
    <w:uiPriority w:val="39"/>
    <w:pPr>
      <w:ind w:left="480"/>
    </w:pPr>
    <w:rPr>
      <w:i/>
      <w:iCs/>
      <w:szCs w:val="20"/>
    </w:rPr>
  </w:style>
  <w:style w:type="paragraph" w:styleId="32">
    <w:name w:val="Balloon Text"/>
    <w:basedOn w:val="1"/>
    <w:link w:val="77"/>
    <w:semiHidden/>
    <w:qFormat/>
    <w:uiPriority w:val="99"/>
    <w:rPr>
      <w:rFonts w:ascii="Tahoma" w:hAnsi="Tahoma" w:cs="Tahoma"/>
      <w:sz w:val="16"/>
      <w:szCs w:val="16"/>
    </w:rPr>
  </w:style>
  <w:style w:type="paragraph" w:styleId="33">
    <w:name w:val="footnote text"/>
    <w:basedOn w:val="1"/>
    <w:link w:val="62"/>
    <w:semiHidden/>
    <w:qFormat/>
    <w:uiPriority w:val="0"/>
    <w:rPr>
      <w:sz w:val="20"/>
      <w:szCs w:val="20"/>
    </w:rPr>
  </w:style>
  <w:style w:type="paragraph" w:styleId="34">
    <w:name w:val="toc 1"/>
    <w:basedOn w:val="1"/>
    <w:next w:val="1"/>
    <w:qFormat/>
    <w:uiPriority w:val="39"/>
    <w:pPr>
      <w:spacing w:before="120" w:line="360" w:lineRule="auto"/>
      <w:ind w:left="0"/>
    </w:pPr>
    <w:rPr>
      <w:b/>
      <w:bCs/>
      <w:szCs w:val="20"/>
    </w:rPr>
  </w:style>
  <w:style w:type="paragraph" w:styleId="35">
    <w:name w:val="Body Text Indent"/>
    <w:basedOn w:val="1"/>
    <w:link w:val="58"/>
    <w:qFormat/>
    <w:uiPriority w:val="99"/>
    <w:pPr>
      <w:spacing w:line="480" w:lineRule="auto"/>
      <w:ind w:firstLine="720"/>
      <w:jc w:val="both"/>
    </w:pPr>
  </w:style>
  <w:style w:type="character" w:styleId="37">
    <w:name w:val="Strong"/>
    <w:qFormat/>
    <w:uiPriority w:val="99"/>
    <w:rPr>
      <w:b/>
      <w:bCs/>
    </w:rPr>
  </w:style>
  <w:style w:type="character" w:styleId="38">
    <w:name w:val="annotation reference"/>
    <w:semiHidden/>
    <w:qFormat/>
    <w:uiPriority w:val="0"/>
    <w:rPr>
      <w:sz w:val="16"/>
      <w:szCs w:val="16"/>
    </w:rPr>
  </w:style>
  <w:style w:type="character" w:styleId="39">
    <w:name w:val="FollowedHyperlink"/>
    <w:semiHidden/>
    <w:qFormat/>
    <w:uiPriority w:val="99"/>
    <w:rPr>
      <w:color w:val="800080"/>
      <w:u w:val="single"/>
    </w:rPr>
  </w:style>
  <w:style w:type="character" w:styleId="40">
    <w:name w:val="Emphasis"/>
    <w:qFormat/>
    <w:uiPriority w:val="99"/>
    <w:rPr>
      <w:b/>
      <w:bCs/>
    </w:rPr>
  </w:style>
  <w:style w:type="character" w:styleId="41">
    <w:name w:val="line number"/>
    <w:basedOn w:val="36"/>
    <w:semiHidden/>
    <w:qFormat/>
    <w:uiPriority w:val="99"/>
  </w:style>
  <w:style w:type="character" w:styleId="42">
    <w:name w:val="footnote reference"/>
    <w:semiHidden/>
    <w:qFormat/>
    <w:uiPriority w:val="99"/>
    <w:rPr>
      <w:vertAlign w:val="superscript"/>
    </w:rPr>
  </w:style>
  <w:style w:type="character" w:styleId="43">
    <w:name w:val="Hyperlink"/>
    <w:qFormat/>
    <w:uiPriority w:val="99"/>
    <w:rPr>
      <w:color w:val="0000FF"/>
      <w:u w:val="single"/>
    </w:rPr>
  </w:style>
  <w:style w:type="character" w:styleId="44">
    <w:name w:val="page number"/>
    <w:basedOn w:val="36"/>
    <w:qFormat/>
    <w:uiPriority w:val="99"/>
  </w:style>
  <w:style w:type="table" w:styleId="46">
    <w:name w:val="Table Grid"/>
    <w:basedOn w:val="45"/>
    <w:qFormat/>
    <w:uiPriority w:val="99"/>
    <w:rPr>
      <w:rFonts w:ascii="Calibri" w:hAnsi="Calibri" w:cs="Calibri"/>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character" w:customStyle="1" w:styleId="47">
    <w:name w:val="Título 1 Char"/>
    <w:link w:val="2"/>
    <w:qFormat/>
    <w:uiPriority w:val="99"/>
    <w:rPr>
      <w:b/>
      <w:bCs/>
      <w:caps/>
      <w:color w:val="000000"/>
      <w:sz w:val="24"/>
      <w:szCs w:val="24"/>
    </w:rPr>
  </w:style>
  <w:style w:type="character" w:customStyle="1" w:styleId="48">
    <w:name w:val="Título 2 Char"/>
    <w:link w:val="3"/>
    <w:qFormat/>
    <w:uiPriority w:val="99"/>
    <w:rPr>
      <w:rFonts w:eastAsia="Arial Unicode MS"/>
      <w:b/>
      <w:bCs/>
      <w:color w:val="000000"/>
      <w:sz w:val="28"/>
      <w:szCs w:val="28"/>
    </w:rPr>
  </w:style>
  <w:style w:type="character" w:customStyle="1" w:styleId="49">
    <w:name w:val="Título 3 Char"/>
    <w:link w:val="4"/>
    <w:qFormat/>
    <w:uiPriority w:val="99"/>
    <w:rPr>
      <w:b/>
      <w:bCs/>
      <w:color w:val="000000"/>
      <w:sz w:val="26"/>
      <w:szCs w:val="26"/>
    </w:rPr>
  </w:style>
  <w:style w:type="character" w:customStyle="1" w:styleId="50">
    <w:name w:val="Título 4 Char"/>
    <w:link w:val="5"/>
    <w:semiHidden/>
    <w:qFormat/>
    <w:uiPriority w:val="99"/>
    <w:rPr>
      <w:rFonts w:ascii="Calibri" w:hAnsi="Calibri" w:cs="Calibri"/>
      <w:b/>
      <w:bCs/>
      <w:sz w:val="28"/>
      <w:szCs w:val="28"/>
      <w:lang w:val="pt-BR" w:eastAsia="pt-BR"/>
    </w:rPr>
  </w:style>
  <w:style w:type="character" w:customStyle="1" w:styleId="51">
    <w:name w:val="Título 5 Char"/>
    <w:link w:val="6"/>
    <w:semiHidden/>
    <w:qFormat/>
    <w:uiPriority w:val="99"/>
    <w:rPr>
      <w:rFonts w:ascii="Calibri" w:hAnsi="Calibri" w:cs="Calibri"/>
      <w:b/>
      <w:bCs/>
      <w:i/>
      <w:iCs/>
      <w:sz w:val="26"/>
      <w:szCs w:val="26"/>
      <w:lang w:val="pt-BR" w:eastAsia="pt-BR"/>
    </w:rPr>
  </w:style>
  <w:style w:type="character" w:customStyle="1" w:styleId="52">
    <w:name w:val="Título 6 Char"/>
    <w:link w:val="7"/>
    <w:semiHidden/>
    <w:qFormat/>
    <w:uiPriority w:val="99"/>
    <w:rPr>
      <w:rFonts w:ascii="Calibri" w:hAnsi="Calibri" w:cs="Calibri"/>
      <w:b/>
      <w:bCs/>
      <w:lang w:val="pt-BR" w:eastAsia="pt-BR"/>
    </w:rPr>
  </w:style>
  <w:style w:type="character" w:customStyle="1" w:styleId="53">
    <w:name w:val="Título 7 Char"/>
    <w:link w:val="8"/>
    <w:semiHidden/>
    <w:qFormat/>
    <w:uiPriority w:val="99"/>
    <w:rPr>
      <w:rFonts w:ascii="Calibri" w:hAnsi="Calibri" w:cs="Calibri"/>
      <w:sz w:val="24"/>
      <w:szCs w:val="24"/>
      <w:lang w:val="pt-BR" w:eastAsia="pt-BR"/>
    </w:rPr>
  </w:style>
  <w:style w:type="character" w:customStyle="1" w:styleId="54">
    <w:name w:val="Título 8 Char"/>
    <w:link w:val="9"/>
    <w:semiHidden/>
    <w:qFormat/>
    <w:uiPriority w:val="99"/>
    <w:rPr>
      <w:rFonts w:ascii="Calibri" w:hAnsi="Calibri" w:cs="Calibri"/>
      <w:i/>
      <w:iCs/>
      <w:sz w:val="24"/>
      <w:szCs w:val="24"/>
      <w:lang w:val="pt-BR" w:eastAsia="pt-BR"/>
    </w:rPr>
  </w:style>
  <w:style w:type="character" w:customStyle="1" w:styleId="55">
    <w:name w:val="Título 9 Char"/>
    <w:link w:val="10"/>
    <w:semiHidden/>
    <w:qFormat/>
    <w:uiPriority w:val="99"/>
    <w:rPr>
      <w:rFonts w:ascii="Cambria" w:hAnsi="Cambria" w:cs="Cambria"/>
      <w:lang w:val="pt-BR" w:eastAsia="pt-BR"/>
    </w:rPr>
  </w:style>
  <w:style w:type="character" w:customStyle="1" w:styleId="56">
    <w:name w:val="Corpo de texto Char"/>
    <w:link w:val="13"/>
    <w:qFormat/>
    <w:uiPriority w:val="99"/>
    <w:rPr>
      <w:sz w:val="24"/>
      <w:szCs w:val="24"/>
    </w:rPr>
  </w:style>
  <w:style w:type="character" w:customStyle="1" w:styleId="57">
    <w:name w:val="Cabeçalho Char"/>
    <w:link w:val="25"/>
    <w:qFormat/>
    <w:uiPriority w:val="99"/>
    <w:rPr>
      <w:sz w:val="24"/>
      <w:szCs w:val="24"/>
    </w:rPr>
  </w:style>
  <w:style w:type="character" w:customStyle="1" w:styleId="58">
    <w:name w:val="Recuo de corpo de texto Char"/>
    <w:link w:val="35"/>
    <w:qFormat/>
    <w:uiPriority w:val="99"/>
    <w:rPr>
      <w:sz w:val="24"/>
      <w:szCs w:val="24"/>
    </w:rPr>
  </w:style>
  <w:style w:type="character" w:customStyle="1" w:styleId="59">
    <w:name w:val="Recuo de corpo de texto 2 Char"/>
    <w:link w:val="17"/>
    <w:semiHidden/>
    <w:qFormat/>
    <w:uiPriority w:val="99"/>
    <w:rPr>
      <w:sz w:val="24"/>
      <w:szCs w:val="24"/>
      <w:lang w:val="pt-BR" w:eastAsia="pt-BR"/>
    </w:rPr>
  </w:style>
  <w:style w:type="character" w:customStyle="1" w:styleId="60">
    <w:name w:val="Título Char"/>
    <w:link w:val="19"/>
    <w:qFormat/>
    <w:uiPriority w:val="99"/>
    <w:rPr>
      <w:b/>
      <w:bCs/>
      <w:sz w:val="52"/>
      <w:szCs w:val="52"/>
    </w:rPr>
  </w:style>
  <w:style w:type="character" w:customStyle="1" w:styleId="61">
    <w:name w:val="Recuo de corpo de texto 3 Char"/>
    <w:link w:val="30"/>
    <w:semiHidden/>
    <w:qFormat/>
    <w:uiPriority w:val="99"/>
    <w:rPr>
      <w:sz w:val="24"/>
      <w:szCs w:val="24"/>
    </w:rPr>
  </w:style>
  <w:style w:type="character" w:customStyle="1" w:styleId="62">
    <w:name w:val="Texto de nota de rodapé Char"/>
    <w:basedOn w:val="36"/>
    <w:link w:val="33"/>
    <w:semiHidden/>
    <w:qFormat/>
    <w:uiPriority w:val="0"/>
  </w:style>
  <w:style w:type="character" w:customStyle="1" w:styleId="63">
    <w:name w:val="Rodapé Char"/>
    <w:link w:val="27"/>
    <w:semiHidden/>
    <w:qFormat/>
    <w:uiPriority w:val="99"/>
    <w:rPr>
      <w:sz w:val="24"/>
      <w:szCs w:val="24"/>
    </w:rPr>
  </w:style>
  <w:style w:type="character" w:customStyle="1" w:styleId="64">
    <w:name w:val="Texto de comentário Char"/>
    <w:link w:val="15"/>
    <w:semiHidden/>
    <w:qFormat/>
    <w:uiPriority w:val="0"/>
    <w:rPr>
      <w:sz w:val="20"/>
      <w:szCs w:val="20"/>
      <w:lang w:val="pt-BR" w:eastAsia="pt-BR"/>
    </w:rPr>
  </w:style>
  <w:style w:type="character" w:customStyle="1" w:styleId="65">
    <w:name w:val="Corpo de texto 3 Char"/>
    <w:link w:val="23"/>
    <w:semiHidden/>
    <w:qFormat/>
    <w:uiPriority w:val="99"/>
    <w:rPr>
      <w:b/>
      <w:bCs/>
      <w:sz w:val="22"/>
      <w:szCs w:val="22"/>
    </w:rPr>
  </w:style>
  <w:style w:type="character" w:customStyle="1" w:styleId="66">
    <w:name w:val="Corpo de texto 2 Char"/>
    <w:link w:val="24"/>
    <w:semiHidden/>
    <w:qFormat/>
    <w:uiPriority w:val="99"/>
    <w:rPr>
      <w:sz w:val="24"/>
      <w:szCs w:val="24"/>
      <w:lang w:val="pt-BR" w:eastAsia="pt-BR"/>
    </w:rPr>
  </w:style>
  <w:style w:type="paragraph" w:customStyle="1" w:styleId="67">
    <w:name w:val="Classif"/>
    <w:qFormat/>
    <w:uiPriority w:val="99"/>
    <w:pPr>
      <w:ind w:left="288"/>
      <w:jc w:val="center"/>
    </w:pPr>
    <w:rPr>
      <w:rFonts w:ascii="Times New Roman" w:hAnsi="Times New Roman" w:eastAsia="Times New Roman" w:cs="Times New Roman"/>
      <w:lang w:val="pt-BR" w:eastAsia="pt-BR" w:bidi="ar-SA"/>
    </w:rPr>
  </w:style>
  <w:style w:type="paragraph" w:customStyle="1" w:styleId="68">
    <w:name w:val="DatReg"/>
    <w:qFormat/>
    <w:uiPriority w:val="0"/>
    <w:pPr>
      <w:ind w:left="288"/>
      <w:jc w:val="center"/>
    </w:pPr>
    <w:rPr>
      <w:rFonts w:ascii="Times New Roman" w:hAnsi="Times New Roman" w:eastAsia="Times New Roman" w:cs="Times New Roman"/>
      <w:lang w:val="pt-BR" w:eastAsia="pt-BR" w:bidi="ar-SA"/>
    </w:rPr>
  </w:style>
  <w:style w:type="paragraph" w:customStyle="1" w:styleId="69">
    <w:name w:val="NroReg"/>
    <w:qFormat/>
    <w:uiPriority w:val="99"/>
    <w:pPr>
      <w:ind w:left="288"/>
      <w:jc w:val="center"/>
    </w:pPr>
    <w:rPr>
      <w:rFonts w:ascii="Times New Roman" w:hAnsi="Times New Roman" w:eastAsia="Times New Roman" w:cs="Times New Roman"/>
      <w:sz w:val="18"/>
      <w:szCs w:val="18"/>
      <w:lang w:val="pt-BR" w:eastAsia="pt-BR" w:bidi="ar-SA"/>
    </w:rPr>
  </w:style>
  <w:style w:type="paragraph" w:customStyle="1" w:styleId="70">
    <w:name w:val="Paginacao"/>
    <w:qFormat/>
    <w:uiPriority w:val="99"/>
    <w:pPr>
      <w:ind w:left="288"/>
      <w:jc w:val="center"/>
    </w:pPr>
    <w:rPr>
      <w:rFonts w:ascii="Times New Roman" w:hAnsi="Times New Roman" w:eastAsia="Times New Roman" w:cs="Times New Roman"/>
      <w:lang w:val="pt-BR" w:eastAsia="pt-BR" w:bidi="ar-SA"/>
    </w:rPr>
  </w:style>
  <w:style w:type="paragraph" w:customStyle="1" w:styleId="71">
    <w:name w:val="TituloTese"/>
    <w:qFormat/>
    <w:uiPriority w:val="99"/>
    <w:pPr>
      <w:ind w:left="288"/>
      <w:jc w:val="both"/>
    </w:pPr>
    <w:rPr>
      <w:rFonts w:ascii="Times New Roman" w:hAnsi="Times New Roman" w:eastAsia="Times New Roman" w:cs="Times New Roman"/>
      <w:lang w:val="pt-BR" w:eastAsia="pt-BR" w:bidi="ar-SA"/>
    </w:rPr>
  </w:style>
  <w:style w:type="paragraph" w:customStyle="1" w:styleId="72">
    <w:name w:val="Autor"/>
    <w:qFormat/>
    <w:uiPriority w:val="99"/>
    <w:pPr>
      <w:ind w:left="288"/>
      <w:jc w:val="both"/>
    </w:pPr>
    <w:rPr>
      <w:rFonts w:ascii="Times New Roman" w:hAnsi="Times New Roman" w:eastAsia="Times New Roman" w:cs="Times New Roman"/>
      <w:b/>
      <w:bCs/>
      <w:lang w:val="pt-BR" w:eastAsia="pt-BR" w:bidi="ar-SA"/>
    </w:rPr>
  </w:style>
  <w:style w:type="paragraph" w:customStyle="1" w:styleId="73">
    <w:name w:val="Instituicao"/>
    <w:qFormat/>
    <w:uiPriority w:val="99"/>
    <w:pPr>
      <w:ind w:left="288"/>
      <w:jc w:val="both"/>
    </w:pPr>
    <w:rPr>
      <w:rFonts w:ascii="Times New Roman" w:hAnsi="Times New Roman" w:eastAsia="Times New Roman" w:cs="Times New Roman"/>
      <w:lang w:val="pt-BR" w:eastAsia="pt-BR" w:bidi="ar-SA"/>
    </w:rPr>
  </w:style>
  <w:style w:type="paragraph" w:customStyle="1" w:styleId="74">
    <w:name w:val="Palchavsug"/>
    <w:qFormat/>
    <w:uiPriority w:val="99"/>
    <w:pPr>
      <w:ind w:left="288"/>
      <w:jc w:val="both"/>
    </w:pPr>
    <w:rPr>
      <w:rFonts w:ascii="Times New Roman" w:hAnsi="Times New Roman" w:eastAsia="Times New Roman" w:cs="Times New Roman"/>
      <w:lang w:val="pt-BR" w:eastAsia="pt-BR" w:bidi="ar-SA"/>
    </w:rPr>
  </w:style>
  <w:style w:type="paragraph" w:customStyle="1" w:styleId="75">
    <w:name w:val="Apresent"/>
    <w:qFormat/>
    <w:uiPriority w:val="99"/>
    <w:pPr>
      <w:ind w:left="288"/>
      <w:jc w:val="both"/>
    </w:pPr>
    <w:rPr>
      <w:rFonts w:ascii="Times New Roman" w:hAnsi="Times New Roman" w:eastAsia="Times New Roman" w:cs="Times New Roman"/>
      <w:lang w:val="pt-BR" w:eastAsia="pt-BR" w:bidi="ar-SA"/>
    </w:rPr>
  </w:style>
  <w:style w:type="paragraph" w:customStyle="1" w:styleId="76">
    <w:name w:val="Resumo"/>
    <w:qFormat/>
    <w:uiPriority w:val="99"/>
    <w:pPr>
      <w:ind w:left="288"/>
      <w:jc w:val="both"/>
    </w:pPr>
    <w:rPr>
      <w:rFonts w:ascii="Times New Roman" w:hAnsi="Times New Roman" w:eastAsia="Times New Roman" w:cs="Times New Roman"/>
      <w:lang w:val="pt-BR" w:eastAsia="pt-BR" w:bidi="ar-SA"/>
    </w:rPr>
  </w:style>
  <w:style w:type="character" w:customStyle="1" w:styleId="77">
    <w:name w:val="Texto de balão Char"/>
    <w:link w:val="32"/>
    <w:semiHidden/>
    <w:qFormat/>
    <w:uiPriority w:val="99"/>
    <w:rPr>
      <w:rFonts w:ascii="Tahoma" w:hAnsi="Tahoma" w:cs="Tahoma"/>
      <w:sz w:val="16"/>
      <w:szCs w:val="16"/>
    </w:rPr>
  </w:style>
  <w:style w:type="paragraph" w:customStyle="1" w:styleId="78">
    <w:name w:val="Revision"/>
    <w:hidden/>
    <w:semiHidden/>
    <w:qFormat/>
    <w:uiPriority w:val="99"/>
    <w:pPr>
      <w:ind w:left="288"/>
    </w:pPr>
    <w:rPr>
      <w:rFonts w:ascii="Times New Roman" w:hAnsi="Times New Roman" w:eastAsia="Times New Roman" w:cs="Times New Roman"/>
      <w:sz w:val="24"/>
      <w:szCs w:val="24"/>
      <w:lang w:val="pt-BR" w:eastAsia="pt-BR" w:bidi="ar-SA"/>
    </w:rPr>
  </w:style>
  <w:style w:type="paragraph" w:customStyle="1" w:styleId="79">
    <w:name w:val="Pa8"/>
    <w:basedOn w:val="1"/>
    <w:next w:val="1"/>
    <w:qFormat/>
    <w:uiPriority w:val="99"/>
    <w:pPr>
      <w:autoSpaceDE w:val="0"/>
      <w:autoSpaceDN w:val="0"/>
      <w:adjustRightInd w:val="0"/>
      <w:spacing w:line="211" w:lineRule="atLeast"/>
    </w:pPr>
    <w:rPr>
      <w:rFonts w:ascii="Times" w:hAnsi="Times" w:cs="Times"/>
    </w:rPr>
  </w:style>
  <w:style w:type="paragraph" w:customStyle="1" w:styleId="80">
    <w:name w:val="Default"/>
    <w:qFormat/>
    <w:uiPriority w:val="99"/>
    <w:pPr>
      <w:autoSpaceDE w:val="0"/>
      <w:autoSpaceDN w:val="0"/>
      <w:adjustRightInd w:val="0"/>
      <w:ind w:left="288"/>
    </w:pPr>
    <w:rPr>
      <w:rFonts w:ascii="Times" w:hAnsi="Times" w:eastAsia="Times New Roman" w:cs="Times"/>
      <w:color w:val="000000"/>
      <w:sz w:val="24"/>
      <w:szCs w:val="24"/>
      <w:lang w:val="pt-BR" w:eastAsia="pt-BR" w:bidi="ar-SA"/>
    </w:rPr>
  </w:style>
  <w:style w:type="paragraph" w:customStyle="1" w:styleId="81">
    <w:name w:val="Pa11"/>
    <w:basedOn w:val="80"/>
    <w:next w:val="80"/>
    <w:qFormat/>
    <w:uiPriority w:val="99"/>
    <w:pPr>
      <w:spacing w:line="231" w:lineRule="atLeast"/>
    </w:pPr>
    <w:rPr>
      <w:rFonts w:ascii="Helvetica" w:hAnsi="Helvetica" w:cs="Helvetica"/>
      <w:color w:val="auto"/>
    </w:rPr>
  </w:style>
  <w:style w:type="paragraph" w:customStyle="1" w:styleId="82">
    <w:name w:val="Pa3"/>
    <w:basedOn w:val="80"/>
    <w:next w:val="80"/>
    <w:qFormat/>
    <w:uiPriority w:val="99"/>
    <w:pPr>
      <w:spacing w:line="211" w:lineRule="atLeast"/>
    </w:pPr>
    <w:rPr>
      <w:rFonts w:ascii="Palatino Linotype" w:hAnsi="Palatino Linotype" w:cs="Palatino Linotype"/>
      <w:color w:val="auto"/>
    </w:rPr>
  </w:style>
  <w:style w:type="paragraph" w:customStyle="1" w:styleId="83">
    <w:name w:val="Pa10"/>
    <w:basedOn w:val="80"/>
    <w:next w:val="80"/>
    <w:qFormat/>
    <w:uiPriority w:val="99"/>
    <w:pPr>
      <w:spacing w:line="211" w:lineRule="atLeast"/>
    </w:pPr>
    <w:rPr>
      <w:rFonts w:ascii="Palatino Linotype" w:hAnsi="Palatino Linotype" w:cs="Palatino Linotype"/>
      <w:color w:val="auto"/>
    </w:rPr>
  </w:style>
  <w:style w:type="paragraph" w:styleId="84">
    <w:name w:val="List Paragraph"/>
    <w:basedOn w:val="1"/>
    <w:qFormat/>
    <w:uiPriority w:val="99"/>
    <w:pPr>
      <w:ind w:left="720"/>
      <w:contextualSpacing/>
    </w:pPr>
  </w:style>
  <w:style w:type="character" w:customStyle="1" w:styleId="85">
    <w:name w:val="Fotnotsreferens"/>
    <w:qFormat/>
    <w:uiPriority w:val="99"/>
    <w:rPr>
      <w:color w:val="000000"/>
    </w:rPr>
  </w:style>
  <w:style w:type="character" w:customStyle="1" w:styleId="86">
    <w:name w:val="gt-icon-text1"/>
    <w:basedOn w:val="36"/>
    <w:qFormat/>
    <w:uiPriority w:val="99"/>
  </w:style>
  <w:style w:type="paragraph" w:customStyle="1" w:styleId="87">
    <w:name w:val="titu_azul"/>
    <w:basedOn w:val="1"/>
    <w:qFormat/>
    <w:uiPriority w:val="99"/>
    <w:pPr>
      <w:spacing w:before="100" w:beforeAutospacing="1" w:after="100" w:afterAutospacing="1"/>
    </w:pPr>
    <w:rPr>
      <w:rFonts w:ascii="Arial" w:hAnsi="Arial" w:cs="Arial"/>
      <w:b/>
      <w:bCs/>
      <w:color w:val="2F2677"/>
      <w:sz w:val="12"/>
      <w:szCs w:val="12"/>
    </w:rPr>
  </w:style>
  <w:style w:type="paragraph" w:customStyle="1" w:styleId="88">
    <w:name w:val="HTML Top of Form"/>
    <w:basedOn w:val="1"/>
    <w:next w:val="1"/>
    <w:link w:val="89"/>
    <w:semiHidden/>
    <w:qFormat/>
    <w:uiPriority w:val="99"/>
    <w:pPr>
      <w:pBdr>
        <w:bottom w:val="single" w:color="auto" w:sz="6" w:space="1"/>
      </w:pBdr>
      <w:jc w:val="center"/>
    </w:pPr>
    <w:rPr>
      <w:rFonts w:ascii="Arial" w:hAnsi="Arial" w:cs="Arial"/>
      <w:vanish/>
      <w:sz w:val="16"/>
      <w:szCs w:val="16"/>
    </w:rPr>
  </w:style>
  <w:style w:type="character" w:customStyle="1" w:styleId="89">
    <w:name w:val="Parte superior-z do formulário Char"/>
    <w:link w:val="88"/>
    <w:semiHidden/>
    <w:qFormat/>
    <w:uiPriority w:val="99"/>
    <w:rPr>
      <w:rFonts w:ascii="Arial" w:hAnsi="Arial" w:cs="Arial"/>
      <w:vanish/>
      <w:sz w:val="16"/>
      <w:szCs w:val="16"/>
    </w:rPr>
  </w:style>
  <w:style w:type="paragraph" w:customStyle="1" w:styleId="90">
    <w:name w:val="HTML Bottom of Form"/>
    <w:basedOn w:val="1"/>
    <w:next w:val="1"/>
    <w:link w:val="91"/>
    <w:semiHidden/>
    <w:qFormat/>
    <w:uiPriority w:val="99"/>
    <w:pPr>
      <w:pBdr>
        <w:top w:val="single" w:color="auto" w:sz="6" w:space="1"/>
      </w:pBdr>
      <w:jc w:val="center"/>
    </w:pPr>
    <w:rPr>
      <w:rFonts w:ascii="Arial" w:hAnsi="Arial" w:cs="Arial"/>
      <w:vanish/>
      <w:sz w:val="16"/>
      <w:szCs w:val="16"/>
    </w:rPr>
  </w:style>
  <w:style w:type="character" w:customStyle="1" w:styleId="91">
    <w:name w:val="Parte inferior do formulário Char"/>
    <w:link w:val="90"/>
    <w:semiHidden/>
    <w:qFormat/>
    <w:uiPriority w:val="99"/>
    <w:rPr>
      <w:rFonts w:ascii="Arial" w:hAnsi="Arial" w:cs="Arial"/>
      <w:vanish/>
      <w:sz w:val="16"/>
      <w:szCs w:val="16"/>
    </w:rPr>
  </w:style>
  <w:style w:type="character" w:customStyle="1" w:styleId="92">
    <w:name w:val="A2"/>
    <w:qFormat/>
    <w:uiPriority w:val="99"/>
    <w:rPr>
      <w:b/>
      <w:bCs/>
      <w:color w:val="000000"/>
      <w:sz w:val="11"/>
      <w:szCs w:val="11"/>
    </w:rPr>
  </w:style>
  <w:style w:type="character" w:customStyle="1" w:styleId="93">
    <w:name w:val="A9"/>
    <w:qFormat/>
    <w:uiPriority w:val="99"/>
    <w:rPr>
      <w:color w:val="000000"/>
      <w:sz w:val="18"/>
      <w:szCs w:val="18"/>
    </w:rPr>
  </w:style>
  <w:style w:type="paragraph" w:customStyle="1" w:styleId="94">
    <w:name w:val="Pa0"/>
    <w:basedOn w:val="80"/>
    <w:next w:val="80"/>
    <w:qFormat/>
    <w:uiPriority w:val="99"/>
    <w:pPr>
      <w:spacing w:line="281" w:lineRule="atLeast"/>
    </w:pPr>
    <w:rPr>
      <w:rFonts w:ascii="Helvetica" w:hAnsi="Helvetica" w:cs="Helvetica"/>
      <w:color w:val="auto"/>
    </w:rPr>
  </w:style>
  <w:style w:type="character" w:customStyle="1" w:styleId="95">
    <w:name w:val="long_text"/>
    <w:basedOn w:val="36"/>
    <w:qFormat/>
    <w:uiPriority w:val="99"/>
  </w:style>
  <w:style w:type="paragraph" w:customStyle="1" w:styleId="96">
    <w:name w:val="Corpo de Texto"/>
    <w:basedOn w:val="1"/>
    <w:semiHidden/>
    <w:qFormat/>
    <w:uiPriority w:val="99"/>
    <w:pPr>
      <w:spacing w:line="360" w:lineRule="auto"/>
      <w:jc w:val="both"/>
    </w:pPr>
    <w:rPr>
      <w:rFonts w:ascii="Arial" w:hAnsi="Arial" w:eastAsia="MS Mincho" w:cs="Arial"/>
      <w:sz w:val="20"/>
      <w:szCs w:val="20"/>
    </w:rPr>
  </w:style>
  <w:style w:type="character" w:customStyle="1" w:styleId="97">
    <w:name w:val="fontstyle01"/>
    <w:basedOn w:val="36"/>
    <w:qFormat/>
    <w:uiPriority w:val="0"/>
    <w:rPr>
      <w:rFonts w:hint="default" w:ascii="TimesNewRoman" w:hAnsi="TimesNewRoman"/>
      <w:color w:val="000000"/>
      <w:sz w:val="30"/>
      <w:szCs w:val="30"/>
    </w:rPr>
  </w:style>
  <w:style w:type="character" w:customStyle="1" w:styleId="98">
    <w:name w:val="fontstyle21"/>
    <w:basedOn w:val="36"/>
    <w:qFormat/>
    <w:uiPriority w:val="0"/>
    <w:rPr>
      <w:rFonts w:hint="default" w:ascii="TimesNewRoman" w:hAnsi="TimesNewRoman"/>
      <w:i/>
      <w:iCs/>
      <w:color w:val="000000"/>
      <w:sz w:val="30"/>
      <w:szCs w:val="30"/>
    </w:rPr>
  </w:style>
  <w:style w:type="character" w:customStyle="1" w:styleId="99">
    <w:name w:val="fontstyle31"/>
    <w:basedOn w:val="36"/>
    <w:qFormat/>
    <w:uiPriority w:val="0"/>
    <w:rPr>
      <w:rFonts w:hint="default" w:ascii="TimesNewRoman" w:hAnsi="TimesNewRoman"/>
      <w:b/>
      <w:bCs/>
      <w:color w:val="000000"/>
      <w:sz w:val="30"/>
      <w:szCs w:val="30"/>
    </w:rPr>
  </w:style>
  <w:style w:type="character" w:customStyle="1" w:styleId="100">
    <w:name w:val="Assunto do comentário Char"/>
    <w:basedOn w:val="64"/>
    <w:link w:val="26"/>
    <w:semiHidden/>
    <w:qFormat/>
    <w:uiPriority w:val="99"/>
    <w:rPr>
      <w:b/>
      <w:bCs/>
      <w:sz w:val="20"/>
      <w:szCs w:val="20"/>
      <w:lang w:val="pt-BR" w:eastAsia="pt-BR"/>
    </w:rPr>
  </w:style>
</w:styles>
</file>

<file path=word/_rels/document.xml.rels><?xml version="1.0" encoding="UTF-8" standalone="yes"?>
<Relationships xmlns="http://schemas.openxmlformats.org/package/2006/relationships"><Relationship Id="rId99" Type="http://schemas.openxmlformats.org/officeDocument/2006/relationships/customXml" Target="../customXml/item1.xml"/><Relationship Id="rId98" Type="http://schemas.openxmlformats.org/officeDocument/2006/relationships/image" Target="media/image86.png"/><Relationship Id="rId97" Type="http://schemas.openxmlformats.org/officeDocument/2006/relationships/image" Target="media/image85.png"/><Relationship Id="rId96" Type="http://schemas.openxmlformats.org/officeDocument/2006/relationships/image" Target="media/image84.png"/><Relationship Id="rId95" Type="http://schemas.openxmlformats.org/officeDocument/2006/relationships/image" Target="media/image83.png"/><Relationship Id="rId94" Type="http://schemas.openxmlformats.org/officeDocument/2006/relationships/image" Target="media/image82.png"/><Relationship Id="rId93" Type="http://schemas.openxmlformats.org/officeDocument/2006/relationships/image" Target="media/image81.png"/><Relationship Id="rId92" Type="http://schemas.openxmlformats.org/officeDocument/2006/relationships/image" Target="media/image80.png"/><Relationship Id="rId91" Type="http://schemas.openxmlformats.org/officeDocument/2006/relationships/image" Target="media/image79.emf"/><Relationship Id="rId90" Type="http://schemas.openxmlformats.org/officeDocument/2006/relationships/oleObject" Target="embeddings/oleObject2.bin"/><Relationship Id="rId9" Type="http://schemas.openxmlformats.org/officeDocument/2006/relationships/header" Target="header6.xml"/><Relationship Id="rId89" Type="http://schemas.openxmlformats.org/officeDocument/2006/relationships/image" Target="media/image78.png"/><Relationship Id="rId88" Type="http://schemas.openxmlformats.org/officeDocument/2006/relationships/image" Target="media/image77.png"/><Relationship Id="rId87" Type="http://schemas.openxmlformats.org/officeDocument/2006/relationships/image" Target="media/image76.emf"/><Relationship Id="rId86" Type="http://schemas.openxmlformats.org/officeDocument/2006/relationships/oleObject" Target="embeddings/oleObject1.bin"/><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header" Target="header5.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header" Target="header4.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1.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3.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header" Target="head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jpeg"/><Relationship Id="rId16" Type="http://schemas.openxmlformats.org/officeDocument/2006/relationships/image" Target="media/image6.jpeg"/><Relationship Id="rId15" Type="http://schemas.openxmlformats.org/officeDocument/2006/relationships/image" Target="media/image5.jpeg"/><Relationship Id="rId14" Type="http://schemas.openxmlformats.org/officeDocument/2006/relationships/image" Target="media/image4.jpeg"/><Relationship Id="rId13" Type="http://schemas.openxmlformats.org/officeDocument/2006/relationships/image" Target="media/image3.jpeg"/><Relationship Id="rId12" Type="http://schemas.openxmlformats.org/officeDocument/2006/relationships/image" Target="media/image2.jpeg"/><Relationship Id="rId11" Type="http://schemas.openxmlformats.org/officeDocument/2006/relationships/image" Target="media/image1.png"/><Relationship Id="rId103" Type="http://schemas.microsoft.com/office/2011/relationships/people" Target="people.xml"/><Relationship Id="rId102" Type="http://schemas.openxmlformats.org/officeDocument/2006/relationships/fontTable" Target="fontTable.xml"/><Relationship Id="rId101" Type="http://schemas.openxmlformats.org/officeDocument/2006/relationships/customXml" Target="../customXml/item2.xml"/><Relationship Id="rId100" Type="http://schemas.openxmlformats.org/officeDocument/2006/relationships/numbering" Target="numbering.xml"/><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32"/>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2B6611-E5DA-4567-9AF1-CBA26EC60054}">
  <ds:schemaRefs/>
</ds:datastoreItem>
</file>

<file path=docProps/app.xml><?xml version="1.0" encoding="utf-8"?>
<Properties xmlns="http://schemas.openxmlformats.org/officeDocument/2006/extended-properties" xmlns:vt="http://schemas.openxmlformats.org/officeDocument/2006/docPropsVTypes">
  <Template>Normal</Template>
  <Company>Hewlett-Packard</Company>
  <Pages>1</Pages>
  <Words>5242</Words>
  <Characters>28307</Characters>
  <Lines>235</Lines>
  <Paragraphs>66</Paragraphs>
  <TotalTime>25</TotalTime>
  <ScaleCrop>false</ScaleCrop>
  <LinksUpToDate>false</LinksUpToDate>
  <CharactersWithSpaces>33483</CharactersWithSpaces>
  <Application>WPS Office_10.2.0.7549_F1E327BC-269C-435d-A152-05C5408002CA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2017-06-05T05:06:00Z</dcterms:created>
  <dc:creator>Reinaldo Fagundes dos Santos</dc:creator>
  <cp:lastModifiedBy>jintahibari</cp:lastModifiedBy>
  <cp:lastPrinted>2018-11-01T00:23:00Z</cp:lastPrinted>
  <dcterms:modified xsi:type="dcterms:W3CDTF">2018-11-14T01:09:28Z</dcterms:modified>
  <dc:subject>SCM</dc:subject>
  <dc:title>Tese Doutorado Qualificação Reinaldo 18/06/2010</dc:title>
  <cp:revision>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1046-10.2.0.7549</vt:lpwstr>
  </property>
</Properties>
</file>